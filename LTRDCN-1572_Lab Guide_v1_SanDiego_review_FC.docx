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FA1E56B" w14:textId="41850DDB" w:rsidR="00BC435C" w:rsidRPr="00531FCF" w:rsidRDefault="00BC435C" w:rsidP="00050C69">
      <w:pPr>
        <w:pStyle w:val="Header"/>
        <w:jc w:val="center"/>
        <w:rPr>
          <w:rFonts w:asciiTheme="minorHAnsi" w:hAnsiTheme="minorHAnsi"/>
          <w:i w:val="0"/>
          <w:sz w:val="28"/>
          <w:szCs w:val="28"/>
        </w:rPr>
      </w:pPr>
    </w:p>
    <w:p w14:paraId="3E50CAAC" w14:textId="18AC9144" w:rsidR="005E3D82" w:rsidRDefault="003E3DD0" w:rsidP="00BC435C">
      <w:pPr>
        <w:spacing w:line="240" w:lineRule="auto"/>
        <w:jc w:val="center"/>
        <w:rPr>
          <w:rFonts w:cs="Arial"/>
          <w:b/>
          <w:color w:val="365F91" w:themeColor="accent1" w:themeShade="BF"/>
          <w:sz w:val="48"/>
          <w:szCs w:val="48"/>
        </w:rPr>
      </w:pPr>
      <w:r>
        <w:rPr>
          <w:rFonts w:cs="Arial"/>
          <w:b/>
          <w:noProof/>
          <w:color w:val="365F91" w:themeColor="accent1" w:themeShade="BF"/>
          <w:sz w:val="48"/>
          <w:szCs w:val="48"/>
          <w:lang w:val="en-US"/>
        </w:rPr>
        <w:drawing>
          <wp:inline distT="0" distB="0" distL="0" distR="0" wp14:anchorId="2F4D8DE2" wp14:editId="6212D5F2">
            <wp:extent cx="5642610" cy="105283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lus19-email-signature-indigo-city.jpg"/>
                    <pic:cNvPicPr/>
                  </pic:nvPicPr>
                  <pic:blipFill>
                    <a:blip r:embed="rId8">
                      <a:extLst>
                        <a:ext uri="{28A0092B-C50C-407E-A947-70E740481C1C}">
                          <a14:useLocalDpi xmlns:a14="http://schemas.microsoft.com/office/drawing/2010/main" val="0"/>
                        </a:ext>
                      </a:extLst>
                    </a:blip>
                    <a:stretch>
                      <a:fillRect/>
                    </a:stretch>
                  </pic:blipFill>
                  <pic:spPr>
                    <a:xfrm>
                      <a:off x="0" y="0"/>
                      <a:ext cx="5642610" cy="1052830"/>
                    </a:xfrm>
                    <a:prstGeom prst="rect">
                      <a:avLst/>
                    </a:prstGeom>
                  </pic:spPr>
                </pic:pic>
              </a:graphicData>
            </a:graphic>
          </wp:inline>
        </w:drawing>
      </w:r>
    </w:p>
    <w:p w14:paraId="2D21A8B9" w14:textId="77777777" w:rsidR="00C80642" w:rsidRDefault="00C80642" w:rsidP="00BC435C">
      <w:pPr>
        <w:spacing w:line="240" w:lineRule="auto"/>
        <w:jc w:val="center"/>
        <w:rPr>
          <w:rFonts w:ascii="CiscoSansTT" w:hAnsi="CiscoSansTT" w:cs="CiscoSansTT"/>
          <w:b/>
          <w:color w:val="005073"/>
          <w:sz w:val="48"/>
          <w:szCs w:val="48"/>
        </w:rPr>
      </w:pPr>
    </w:p>
    <w:p w14:paraId="446780B9" w14:textId="66DEBF85" w:rsidR="00C80642" w:rsidRDefault="00C80642" w:rsidP="00BC435C">
      <w:pPr>
        <w:spacing w:line="240" w:lineRule="auto"/>
        <w:jc w:val="center"/>
        <w:rPr>
          <w:rFonts w:ascii="CiscoSansTT" w:hAnsi="CiscoSansTT" w:cs="CiscoSansTT"/>
          <w:b/>
          <w:color w:val="005073"/>
          <w:sz w:val="48"/>
          <w:szCs w:val="48"/>
        </w:rPr>
      </w:pPr>
    </w:p>
    <w:p w14:paraId="0A663E0A" w14:textId="77777777" w:rsidR="009B3578" w:rsidRDefault="009B3578" w:rsidP="00BC435C">
      <w:pPr>
        <w:spacing w:line="240" w:lineRule="auto"/>
        <w:jc w:val="center"/>
        <w:rPr>
          <w:rFonts w:ascii="CiscoSansTT" w:hAnsi="CiscoSansTT" w:cs="CiscoSansTT"/>
          <w:b/>
          <w:color w:val="005073"/>
          <w:sz w:val="48"/>
          <w:szCs w:val="48"/>
        </w:rPr>
      </w:pPr>
    </w:p>
    <w:p w14:paraId="4379FB21" w14:textId="77777777" w:rsidR="001F368A" w:rsidRPr="008C3C96" w:rsidRDefault="001F368A" w:rsidP="001F368A">
      <w:pPr>
        <w:jc w:val="center"/>
        <w:rPr>
          <w:rFonts w:ascii="CiscoSansTT" w:hAnsi="CiscoSansTT" w:cs="CiscoSansTT"/>
          <w:b/>
          <w:bCs/>
          <w:color w:val="005073"/>
          <w:sz w:val="44"/>
          <w:szCs w:val="44"/>
        </w:rPr>
      </w:pPr>
      <w:r w:rsidRPr="008C3C96">
        <w:rPr>
          <w:rFonts w:ascii="CiscoSansTT" w:hAnsi="CiscoSansTT" w:cs="CiscoSansTT"/>
          <w:b/>
          <w:bCs/>
          <w:color w:val="005073"/>
          <w:sz w:val="44"/>
          <w:szCs w:val="44"/>
        </w:rPr>
        <w:t>VXLAN EVPN Fabric and automation using Ansible</w:t>
      </w:r>
    </w:p>
    <w:p w14:paraId="609B828D" w14:textId="2D8656C1" w:rsidR="001F368A" w:rsidRDefault="001F368A" w:rsidP="001F368A">
      <w:pPr>
        <w:jc w:val="center"/>
        <w:rPr>
          <w:rFonts w:ascii="CiscoSansTT" w:hAnsi="CiscoSansTT" w:cs="CiscoSansTT"/>
          <w:b/>
          <w:bCs/>
          <w:color w:val="005073"/>
          <w:sz w:val="44"/>
          <w:szCs w:val="44"/>
        </w:rPr>
      </w:pPr>
      <w:r w:rsidRPr="008C3C96">
        <w:rPr>
          <w:rFonts w:ascii="CiscoSansTT" w:hAnsi="CiscoSansTT" w:cs="CiscoSansTT"/>
          <w:b/>
          <w:bCs/>
          <w:color w:val="005073"/>
          <w:sz w:val="44"/>
          <w:szCs w:val="44"/>
        </w:rPr>
        <w:t>LTRDCN-1572</w:t>
      </w:r>
    </w:p>
    <w:p w14:paraId="35F6BF0E" w14:textId="77777777" w:rsidR="001F368A" w:rsidRPr="008C3C96" w:rsidRDefault="001F368A" w:rsidP="001F368A">
      <w:pPr>
        <w:jc w:val="center"/>
        <w:rPr>
          <w:rFonts w:ascii="CiscoSansTT" w:hAnsi="CiscoSansTT" w:cs="CiscoSansTT"/>
          <w:b/>
          <w:bCs/>
          <w:color w:val="005073"/>
          <w:sz w:val="44"/>
          <w:szCs w:val="44"/>
        </w:rPr>
      </w:pPr>
    </w:p>
    <w:p w14:paraId="4681EF1C" w14:textId="77777777" w:rsidR="001F368A" w:rsidRPr="004016CF" w:rsidRDefault="001F368A" w:rsidP="00F46270">
      <w:pPr>
        <w:ind w:left="2160"/>
        <w:rPr>
          <w:rFonts w:ascii="CiscoSansTT" w:hAnsi="CiscoSansTT" w:cs="CiscoSansTT"/>
          <w:bCs/>
          <w:color w:val="005073"/>
          <w:sz w:val="28"/>
          <w:szCs w:val="36"/>
        </w:rPr>
      </w:pPr>
      <w:r w:rsidRPr="004016CF">
        <w:rPr>
          <w:rFonts w:ascii="CiscoSansTT" w:hAnsi="CiscoSansTT" w:cs="CiscoSansTT"/>
          <w:bCs/>
          <w:color w:val="005073"/>
          <w:sz w:val="28"/>
          <w:szCs w:val="36"/>
        </w:rPr>
        <w:t>Faisal Chaudhry, Principal Architect</w:t>
      </w:r>
    </w:p>
    <w:p w14:paraId="01BEDE91" w14:textId="77777777" w:rsidR="001F368A" w:rsidRPr="004016CF" w:rsidRDefault="001F368A" w:rsidP="00F46270">
      <w:pPr>
        <w:ind w:left="2160"/>
        <w:rPr>
          <w:rFonts w:ascii="CiscoSansTT" w:hAnsi="CiscoSansTT" w:cs="CiscoSansTT"/>
          <w:bCs/>
          <w:color w:val="005073"/>
          <w:sz w:val="28"/>
          <w:szCs w:val="36"/>
        </w:rPr>
      </w:pPr>
      <w:r w:rsidRPr="004016CF">
        <w:rPr>
          <w:rFonts w:ascii="CiscoSansTT" w:hAnsi="CiscoSansTT" w:cs="CiscoSansTT"/>
          <w:bCs/>
          <w:color w:val="005073"/>
          <w:sz w:val="28"/>
          <w:szCs w:val="36"/>
        </w:rPr>
        <w:t xml:space="preserve">Lei </w:t>
      </w:r>
      <w:proofErr w:type="gramStart"/>
      <w:r w:rsidRPr="004016CF">
        <w:rPr>
          <w:rFonts w:ascii="CiscoSansTT" w:hAnsi="CiscoSansTT" w:cs="CiscoSansTT"/>
          <w:bCs/>
          <w:color w:val="005073"/>
          <w:sz w:val="28"/>
          <w:szCs w:val="36"/>
        </w:rPr>
        <w:t>Tian</w:t>
      </w:r>
      <w:r w:rsidRPr="004016CF">
        <w:rPr>
          <w:sz w:val="18"/>
        </w:rPr>
        <w:t>,</w:t>
      </w:r>
      <w:r w:rsidRPr="004016CF">
        <w:rPr>
          <w:rFonts w:ascii="CiscoSansTT" w:hAnsi="CiscoSansTT" w:cs="CiscoSansTT"/>
          <w:bCs/>
          <w:color w:val="005073"/>
          <w:sz w:val="28"/>
          <w:szCs w:val="36"/>
        </w:rPr>
        <w:t>  Solution</w:t>
      </w:r>
      <w:proofErr w:type="gramEnd"/>
      <w:r w:rsidRPr="004016CF">
        <w:rPr>
          <w:rFonts w:ascii="CiscoSansTT" w:hAnsi="CiscoSansTT" w:cs="CiscoSansTT"/>
          <w:bCs/>
          <w:color w:val="005073"/>
          <w:sz w:val="28"/>
          <w:szCs w:val="36"/>
        </w:rPr>
        <w:t xml:space="preserve"> Architecture</w:t>
      </w:r>
    </w:p>
    <w:p w14:paraId="126D088A" w14:textId="77777777" w:rsidR="001F368A" w:rsidRPr="008C3C96" w:rsidRDefault="001F368A" w:rsidP="001F368A">
      <w:pPr>
        <w:jc w:val="center"/>
        <w:rPr>
          <w:rFonts w:ascii="CiscoSansTT" w:hAnsi="CiscoSansTT" w:cs="CiscoSansTT"/>
          <w:b/>
          <w:bCs/>
          <w:color w:val="005073"/>
          <w:sz w:val="36"/>
          <w:szCs w:val="36"/>
        </w:rPr>
      </w:pPr>
      <w:r w:rsidRPr="008C3C96">
        <w:rPr>
          <w:rFonts w:ascii="CiscoSansTT" w:hAnsi="CiscoSansTT" w:cs="CiscoSansTT"/>
          <w:b/>
          <w:bCs/>
          <w:color w:val="005073"/>
          <w:sz w:val="36"/>
          <w:szCs w:val="36"/>
        </w:rPr>
        <w:t>Powered by</w:t>
      </w:r>
    </w:p>
    <w:p w14:paraId="7BED61E2" w14:textId="77777777" w:rsidR="001F368A" w:rsidRPr="008C3C96" w:rsidRDefault="001F368A" w:rsidP="001F368A">
      <w:pPr>
        <w:spacing w:line="240" w:lineRule="auto"/>
        <w:jc w:val="center"/>
        <w:rPr>
          <w:rFonts w:ascii="CiscoSansTT" w:hAnsi="CiscoSansTT" w:cs="CiscoSansTT"/>
          <w:b/>
          <w:color w:val="005073"/>
          <w:sz w:val="36"/>
          <w:szCs w:val="44"/>
        </w:rPr>
      </w:pPr>
    </w:p>
    <w:p w14:paraId="2AD313CE" w14:textId="5CD12472" w:rsidR="00C80642" w:rsidRDefault="001F368A" w:rsidP="001F368A">
      <w:pPr>
        <w:jc w:val="center"/>
        <w:rPr>
          <w:rFonts w:ascii="CiscoSansTT" w:hAnsi="CiscoSansTT" w:cs="CiscoSansTT"/>
          <w:b/>
          <w:color w:val="005073"/>
          <w:sz w:val="36"/>
          <w:szCs w:val="44"/>
        </w:rPr>
      </w:pPr>
      <w:r w:rsidRPr="008C3C96">
        <w:rPr>
          <w:rFonts w:ascii="CiscoSansTT" w:hAnsi="CiscoSansTT" w:cs="CiscoSansTT"/>
          <w:noProof/>
          <w:lang w:val="en-US" w:eastAsia="zh-CN"/>
        </w:rPr>
        <w:drawing>
          <wp:inline distT="0" distB="0" distL="0" distR="0" wp14:anchorId="5E70014E" wp14:editId="09EEE9A7">
            <wp:extent cx="2914650" cy="828675"/>
            <wp:effectExtent l="0" t="0" r="0" b="9525"/>
            <wp:docPr id="171799412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9">
                      <a:extLst>
                        <a:ext uri="{28A0092B-C50C-407E-A947-70E740481C1C}">
                          <a14:useLocalDpi xmlns:a14="http://schemas.microsoft.com/office/drawing/2010/main" val="0"/>
                        </a:ext>
                      </a:extLst>
                    </a:blip>
                    <a:stretch>
                      <a:fillRect/>
                    </a:stretch>
                  </pic:blipFill>
                  <pic:spPr>
                    <a:xfrm>
                      <a:off x="0" y="0"/>
                      <a:ext cx="2914650" cy="828675"/>
                    </a:xfrm>
                    <a:prstGeom prst="rect">
                      <a:avLst/>
                    </a:prstGeom>
                  </pic:spPr>
                </pic:pic>
              </a:graphicData>
            </a:graphic>
          </wp:inline>
        </w:drawing>
      </w:r>
      <w:r w:rsidR="00C80642">
        <w:rPr>
          <w:rFonts w:ascii="CiscoSansTT" w:hAnsi="CiscoSansTT" w:cs="CiscoSansTT"/>
          <w:b/>
          <w:color w:val="005073"/>
          <w:sz w:val="36"/>
          <w:szCs w:val="44"/>
        </w:rPr>
        <w:br w:type="page"/>
      </w:r>
    </w:p>
    <w:p w14:paraId="15574689" w14:textId="77777777" w:rsidR="001F368A" w:rsidRPr="001421DD" w:rsidRDefault="001F368A" w:rsidP="001F368A">
      <w:pPr>
        <w:pStyle w:val="Heading1"/>
      </w:pPr>
      <w:bookmarkStart w:id="0" w:name="_Toc441525024"/>
      <w:r w:rsidRPr="001421DD">
        <w:lastRenderedPageBreak/>
        <w:t>VXLAN Introduction</w:t>
      </w:r>
      <w:r w:rsidRPr="001421DD">
        <w:br/>
      </w:r>
      <w:bookmarkEnd w:id="0"/>
    </w:p>
    <w:p w14:paraId="5039C245" w14:textId="77777777" w:rsidR="001F368A" w:rsidRPr="008C3C96" w:rsidRDefault="001F368A" w:rsidP="001F368A">
      <w:pPr>
        <w:pStyle w:val="dC-Normal"/>
        <w:rPr>
          <w:rFonts w:ascii="CiscoSansTT" w:hAnsi="CiscoSansTT" w:cs="CiscoSansTT"/>
          <w:sz w:val="24"/>
          <w:szCs w:val="24"/>
        </w:rPr>
      </w:pPr>
      <w:r w:rsidRPr="008C3C96">
        <w:rPr>
          <w:rFonts w:ascii="CiscoSansTT" w:hAnsi="CiscoSansTT" w:cs="CiscoSansTT"/>
          <w:sz w:val="24"/>
          <w:szCs w:val="24"/>
        </w:rPr>
        <w:t xml:space="preserve">VXLAN stands for </w:t>
      </w:r>
      <w:r w:rsidRPr="008C3C96">
        <w:rPr>
          <w:rFonts w:ascii="CiscoSansTT" w:hAnsi="CiscoSansTT" w:cs="CiscoSansTT"/>
          <w:b/>
          <w:bCs/>
          <w:sz w:val="24"/>
          <w:szCs w:val="24"/>
        </w:rPr>
        <w:t>Virtual Extensible Local Area Network</w:t>
      </w:r>
      <w:r w:rsidRPr="008C3C96">
        <w:rPr>
          <w:rFonts w:ascii="CiscoSansTT" w:hAnsi="CiscoSansTT" w:cs="CiscoSansTT"/>
          <w:sz w:val="24"/>
          <w:szCs w:val="24"/>
        </w:rPr>
        <w:t xml:space="preserve">. VXLAN is a L2 overlay scheme on top of L3 network or we can say it is a L2 in layer 3 tunnel. It runs over the existing networks and provides the means to stretch the L2 network. Only VMs within the same VXLAN segment can communicate with each other. Each VXLAN segment is identified by a </w:t>
      </w:r>
      <w:proofErr w:type="gramStart"/>
      <w:r w:rsidRPr="008C3C96">
        <w:rPr>
          <w:rFonts w:ascii="CiscoSansTT" w:hAnsi="CiscoSansTT" w:cs="CiscoSansTT"/>
          <w:sz w:val="24"/>
          <w:szCs w:val="24"/>
        </w:rPr>
        <w:t>24 bit</w:t>
      </w:r>
      <w:proofErr w:type="gramEnd"/>
      <w:r w:rsidRPr="008C3C96">
        <w:rPr>
          <w:rFonts w:ascii="CiscoSansTT" w:hAnsi="CiscoSansTT" w:cs="CiscoSansTT"/>
          <w:sz w:val="24"/>
          <w:szCs w:val="24"/>
        </w:rPr>
        <w:t xml:space="preserve"> segment ID called “</w:t>
      </w:r>
      <w:r w:rsidRPr="008C3C96">
        <w:rPr>
          <w:rFonts w:ascii="CiscoSansTT" w:hAnsi="CiscoSansTT" w:cs="CiscoSansTT"/>
          <w:b/>
          <w:bCs/>
          <w:sz w:val="24"/>
          <w:szCs w:val="24"/>
        </w:rPr>
        <w:t>VXLAN Network Identifier (VNI</w:t>
      </w:r>
      <w:r w:rsidRPr="008C3C96">
        <w:rPr>
          <w:rFonts w:ascii="CiscoSansTT" w:hAnsi="CiscoSansTT" w:cs="CiscoSansTT"/>
          <w:sz w:val="24"/>
          <w:szCs w:val="24"/>
        </w:rPr>
        <w:t>)”.  This help overcome 4094 VLAN scale limitation and able to extend it to 2</w:t>
      </w:r>
      <w:r w:rsidRPr="008C3C96">
        <w:rPr>
          <w:rFonts w:ascii="CiscoSansTT" w:hAnsi="CiscoSansTT" w:cs="CiscoSansTT"/>
          <w:sz w:val="24"/>
          <w:szCs w:val="24"/>
          <w:vertAlign w:val="superscript"/>
        </w:rPr>
        <w:t xml:space="preserve">24 </w:t>
      </w:r>
      <w:r w:rsidRPr="008C3C96">
        <w:rPr>
          <w:rFonts w:ascii="CiscoSansTT" w:hAnsi="CiscoSansTT" w:cs="CiscoSansTT"/>
          <w:sz w:val="24"/>
          <w:szCs w:val="24"/>
        </w:rPr>
        <w:t>segments.</w:t>
      </w:r>
    </w:p>
    <w:p w14:paraId="52DEBC5D" w14:textId="77777777" w:rsidR="001F368A" w:rsidRPr="008C3C96" w:rsidRDefault="001F368A" w:rsidP="001F368A">
      <w:pPr>
        <w:pStyle w:val="dC-Normal"/>
        <w:rPr>
          <w:rFonts w:ascii="CiscoSansTT" w:hAnsi="CiscoSansTT" w:cs="CiscoSansTT"/>
          <w:sz w:val="24"/>
          <w:szCs w:val="24"/>
        </w:rPr>
      </w:pPr>
      <w:r w:rsidRPr="008C3C96">
        <w:rPr>
          <w:rFonts w:ascii="CiscoSansTT" w:hAnsi="CiscoSansTT" w:cs="CiscoSansTT"/>
          <w:sz w:val="24"/>
          <w:szCs w:val="24"/>
        </w:rPr>
        <w:t>VXLAN uses BGP as its control plane for Overlay. It makes it forwarding decisions at VTEPs (Virtual tunnel end points) for layer-2 and layer-3. Forwarding happens based on MAC or IP learnt via control plane (MP-BGP EVPN</w:t>
      </w:r>
      <w:proofErr w:type="gramStart"/>
      <w:r w:rsidRPr="008C3C96">
        <w:rPr>
          <w:rFonts w:ascii="CiscoSansTT" w:hAnsi="CiscoSansTT" w:cs="CiscoSansTT"/>
          <w:sz w:val="24"/>
          <w:szCs w:val="24"/>
        </w:rPr>
        <w:t>) .</w:t>
      </w:r>
      <w:proofErr w:type="gramEnd"/>
      <w:r w:rsidRPr="008C3C96">
        <w:rPr>
          <w:rFonts w:ascii="CiscoSansTT" w:hAnsi="CiscoSansTT" w:cs="CiscoSansTT"/>
          <w:sz w:val="24"/>
          <w:szCs w:val="24"/>
        </w:rPr>
        <w:t xml:space="preserve"> VXLAN uses IGP, PIM and BGP as its underlay in the fabric. </w:t>
      </w:r>
    </w:p>
    <w:p w14:paraId="45ED19D2" w14:textId="77777777" w:rsidR="001F368A" w:rsidRPr="008C3C96" w:rsidRDefault="001F368A" w:rsidP="001F368A">
      <w:pPr>
        <w:pStyle w:val="dC-Normal"/>
        <w:rPr>
          <w:rFonts w:ascii="CiscoSansTT" w:hAnsi="CiscoSansTT" w:cs="CiscoSansTT"/>
          <w:sz w:val="24"/>
          <w:szCs w:val="24"/>
        </w:rPr>
      </w:pPr>
      <w:r w:rsidRPr="008C3C96">
        <w:rPr>
          <w:rFonts w:ascii="CiscoSansTT" w:hAnsi="CiscoSansTT" w:cs="CiscoSansTT"/>
          <w:sz w:val="24"/>
          <w:szCs w:val="24"/>
        </w:rPr>
        <w:t>Below are Some of the terminologies that will be used in the lab</w:t>
      </w:r>
    </w:p>
    <w:p w14:paraId="3404658E" w14:textId="77777777" w:rsidR="001F368A" w:rsidRPr="008C3C96" w:rsidRDefault="001F368A" w:rsidP="001F368A">
      <w:pPr>
        <w:pStyle w:val="dC-Normal"/>
        <w:rPr>
          <w:rFonts w:ascii="CiscoSansTT" w:hAnsi="CiscoSansTT" w:cs="CiscoSansTT"/>
          <w:sz w:val="24"/>
          <w:szCs w:val="24"/>
        </w:rPr>
      </w:pPr>
      <w:r w:rsidRPr="008C3C96">
        <w:rPr>
          <w:rFonts w:ascii="CiscoSansTT" w:hAnsi="CiscoSansTT" w:cs="CiscoSansTT"/>
          <w:b/>
          <w:bCs/>
          <w:sz w:val="24"/>
          <w:szCs w:val="24"/>
        </w:rPr>
        <w:t>VNI / VNID</w:t>
      </w:r>
      <w:r w:rsidRPr="008C3C96">
        <w:rPr>
          <w:rFonts w:ascii="CiscoSansTT" w:hAnsi="CiscoSansTT" w:cs="CiscoSansTT"/>
          <w:sz w:val="24"/>
          <w:szCs w:val="24"/>
        </w:rPr>
        <w:t xml:space="preserve"> – VXLAN Network Identifier. </w:t>
      </w:r>
    </w:p>
    <w:p w14:paraId="27B8D161" w14:textId="77777777" w:rsidR="001F368A" w:rsidRPr="008C3C96" w:rsidRDefault="001F368A" w:rsidP="001F368A">
      <w:pPr>
        <w:pStyle w:val="dC-Normal"/>
        <w:rPr>
          <w:rFonts w:ascii="CiscoSansTT" w:hAnsi="CiscoSansTT" w:cs="CiscoSansTT"/>
          <w:sz w:val="24"/>
          <w:szCs w:val="24"/>
        </w:rPr>
      </w:pPr>
      <w:r w:rsidRPr="008C3C96">
        <w:rPr>
          <w:rFonts w:ascii="CiscoSansTT" w:hAnsi="CiscoSansTT" w:cs="CiscoSansTT"/>
          <w:sz w:val="24"/>
          <w:szCs w:val="24"/>
        </w:rPr>
        <w:t>This replaces VLAN ID. This is VXLAN ID</w:t>
      </w:r>
    </w:p>
    <w:p w14:paraId="78453314" w14:textId="77777777" w:rsidR="001F368A" w:rsidRPr="008C3C96" w:rsidRDefault="001F368A" w:rsidP="001F368A">
      <w:pPr>
        <w:pStyle w:val="dC-Normal"/>
        <w:rPr>
          <w:rFonts w:ascii="CiscoSansTT" w:hAnsi="CiscoSansTT" w:cs="CiscoSansTT"/>
          <w:sz w:val="24"/>
          <w:szCs w:val="24"/>
        </w:rPr>
      </w:pPr>
      <w:r w:rsidRPr="008C3C96">
        <w:rPr>
          <w:rFonts w:ascii="CiscoSansTT" w:hAnsi="CiscoSansTT" w:cs="CiscoSansTT"/>
          <w:b/>
          <w:bCs/>
          <w:sz w:val="24"/>
          <w:szCs w:val="24"/>
        </w:rPr>
        <w:t xml:space="preserve">VTEP </w:t>
      </w:r>
      <w:r w:rsidRPr="008C3C96">
        <w:rPr>
          <w:rFonts w:ascii="CiscoSansTT" w:hAnsi="CiscoSansTT" w:cs="CiscoSansTT"/>
          <w:sz w:val="24"/>
          <w:szCs w:val="24"/>
        </w:rPr>
        <w:t xml:space="preserve">– VXLAN Tunnel End Point. </w:t>
      </w:r>
    </w:p>
    <w:p w14:paraId="11C572FD" w14:textId="77777777" w:rsidR="001F368A" w:rsidRPr="008C3C96" w:rsidRDefault="001F368A" w:rsidP="001F368A">
      <w:pPr>
        <w:pStyle w:val="dC-Normal"/>
        <w:rPr>
          <w:rFonts w:ascii="CiscoSansTT" w:hAnsi="CiscoSansTT" w:cs="CiscoSansTT"/>
          <w:sz w:val="24"/>
          <w:szCs w:val="24"/>
        </w:rPr>
      </w:pPr>
      <w:r w:rsidRPr="008C3C96">
        <w:rPr>
          <w:rFonts w:ascii="CiscoSansTT" w:hAnsi="CiscoSansTT" w:cs="CiscoSansTT"/>
          <w:sz w:val="24"/>
          <w:szCs w:val="24"/>
        </w:rPr>
        <w:t xml:space="preserve">This is the end point where the box performs VXLAN </w:t>
      </w:r>
      <w:proofErr w:type="spellStart"/>
      <w:r w:rsidRPr="008C3C96">
        <w:rPr>
          <w:rFonts w:ascii="CiscoSansTT" w:hAnsi="CiscoSansTT" w:cs="CiscoSansTT"/>
          <w:sz w:val="24"/>
          <w:szCs w:val="24"/>
        </w:rPr>
        <w:t>encap</w:t>
      </w:r>
      <w:proofErr w:type="spellEnd"/>
      <w:r w:rsidRPr="008C3C96">
        <w:rPr>
          <w:rFonts w:ascii="CiscoSansTT" w:hAnsi="CiscoSansTT" w:cs="CiscoSansTT"/>
          <w:sz w:val="24"/>
          <w:szCs w:val="24"/>
        </w:rPr>
        <w:t xml:space="preserve"> / </w:t>
      </w:r>
      <w:proofErr w:type="spellStart"/>
      <w:r w:rsidRPr="008C3C96">
        <w:rPr>
          <w:rFonts w:ascii="CiscoSansTT" w:hAnsi="CiscoSansTT" w:cs="CiscoSansTT"/>
          <w:sz w:val="24"/>
          <w:szCs w:val="24"/>
        </w:rPr>
        <w:t>decap</w:t>
      </w:r>
      <w:proofErr w:type="spellEnd"/>
    </w:p>
    <w:p w14:paraId="5ED91CF7" w14:textId="77777777" w:rsidR="001F368A" w:rsidRPr="008C3C96" w:rsidRDefault="001F368A" w:rsidP="001F368A">
      <w:pPr>
        <w:pStyle w:val="dC-Normal"/>
        <w:rPr>
          <w:rFonts w:ascii="CiscoSansTT" w:hAnsi="CiscoSansTT" w:cs="CiscoSansTT"/>
          <w:sz w:val="24"/>
          <w:szCs w:val="24"/>
        </w:rPr>
      </w:pPr>
      <w:r w:rsidRPr="008C3C96">
        <w:rPr>
          <w:rFonts w:ascii="CiscoSansTT" w:hAnsi="CiscoSansTT" w:cs="CiscoSansTT"/>
          <w:sz w:val="24"/>
          <w:szCs w:val="24"/>
        </w:rPr>
        <w:t>This could be physical HW (Nexus9k) or Virtual (Nexus 1000v, Nexus 9000v)</w:t>
      </w:r>
    </w:p>
    <w:p w14:paraId="4A390D64" w14:textId="77777777" w:rsidR="001F368A" w:rsidRPr="008C3C96" w:rsidRDefault="001F368A" w:rsidP="001F368A">
      <w:pPr>
        <w:pStyle w:val="dC-Normal"/>
        <w:rPr>
          <w:rFonts w:ascii="CiscoSansTT" w:hAnsi="CiscoSansTT" w:cs="CiscoSansTT"/>
          <w:sz w:val="24"/>
          <w:szCs w:val="24"/>
        </w:rPr>
      </w:pPr>
      <w:r w:rsidRPr="008C3C96">
        <w:rPr>
          <w:rFonts w:ascii="CiscoSansTT" w:hAnsi="CiscoSansTT" w:cs="CiscoSansTT"/>
          <w:b/>
          <w:bCs/>
          <w:sz w:val="24"/>
          <w:szCs w:val="24"/>
        </w:rPr>
        <w:t>VXLAN Segment</w:t>
      </w:r>
      <w:r w:rsidRPr="008C3C96">
        <w:rPr>
          <w:rFonts w:ascii="CiscoSansTT" w:hAnsi="CiscoSansTT" w:cs="CiscoSansTT"/>
          <w:sz w:val="24"/>
          <w:szCs w:val="24"/>
        </w:rPr>
        <w:t xml:space="preserve"> </w:t>
      </w:r>
      <w:proofErr w:type="gramStart"/>
      <w:r w:rsidRPr="008C3C96">
        <w:rPr>
          <w:rFonts w:ascii="CiscoSansTT" w:hAnsi="CiscoSansTT" w:cs="CiscoSansTT"/>
          <w:sz w:val="24"/>
          <w:szCs w:val="24"/>
        </w:rPr>
        <w:t>-  The</w:t>
      </w:r>
      <w:proofErr w:type="gramEnd"/>
      <w:r w:rsidRPr="008C3C96">
        <w:rPr>
          <w:rFonts w:ascii="CiscoSansTT" w:hAnsi="CiscoSansTT" w:cs="CiscoSansTT"/>
          <w:sz w:val="24"/>
          <w:szCs w:val="24"/>
        </w:rPr>
        <w:t xml:space="preserve"> resulting layer 2 overlay network</w:t>
      </w:r>
    </w:p>
    <w:p w14:paraId="09C3911E" w14:textId="77777777" w:rsidR="001F368A" w:rsidRPr="008C3C96" w:rsidRDefault="001F368A" w:rsidP="001F368A">
      <w:pPr>
        <w:pStyle w:val="dC-Normal"/>
        <w:rPr>
          <w:rFonts w:ascii="CiscoSansTT" w:hAnsi="CiscoSansTT" w:cs="CiscoSansTT"/>
          <w:sz w:val="24"/>
          <w:szCs w:val="24"/>
        </w:rPr>
      </w:pPr>
      <w:r w:rsidRPr="008C3C96">
        <w:rPr>
          <w:rFonts w:ascii="CiscoSansTT" w:hAnsi="CiscoSansTT" w:cs="CiscoSansTT"/>
          <w:b/>
          <w:bCs/>
          <w:sz w:val="24"/>
          <w:szCs w:val="24"/>
        </w:rPr>
        <w:t>VXLAN Gateway</w:t>
      </w:r>
      <w:r w:rsidRPr="008C3C96">
        <w:rPr>
          <w:rFonts w:ascii="CiscoSansTT" w:hAnsi="CiscoSansTT" w:cs="CiscoSansTT"/>
          <w:sz w:val="24"/>
          <w:szCs w:val="24"/>
        </w:rPr>
        <w:t xml:space="preserve"> – It is a device that forwards traffic between VXLANS. It can be both L2 and L3 forwarding</w:t>
      </w:r>
    </w:p>
    <w:p w14:paraId="2EA2F2EF" w14:textId="77777777" w:rsidR="001F368A" w:rsidRPr="008C3C96" w:rsidRDefault="001F368A" w:rsidP="001F368A">
      <w:pPr>
        <w:pStyle w:val="dC-Normal"/>
        <w:rPr>
          <w:rFonts w:ascii="CiscoSansTT" w:hAnsi="CiscoSansTT" w:cs="CiscoSansTT"/>
          <w:sz w:val="24"/>
          <w:szCs w:val="24"/>
        </w:rPr>
      </w:pPr>
      <w:r w:rsidRPr="008C3C96">
        <w:rPr>
          <w:rFonts w:ascii="CiscoSansTT" w:hAnsi="CiscoSansTT" w:cs="CiscoSansTT"/>
          <w:b/>
          <w:bCs/>
          <w:sz w:val="24"/>
          <w:szCs w:val="24"/>
        </w:rPr>
        <w:t xml:space="preserve">NVE </w:t>
      </w:r>
      <w:r w:rsidRPr="008C3C96">
        <w:rPr>
          <w:rFonts w:ascii="CiscoSansTT" w:hAnsi="CiscoSansTT" w:cs="CiscoSansTT"/>
          <w:sz w:val="24"/>
          <w:szCs w:val="24"/>
        </w:rPr>
        <w:t>– Network Virtualization Edge</w:t>
      </w:r>
    </w:p>
    <w:p w14:paraId="3C4E75CB" w14:textId="77777777" w:rsidR="001F368A" w:rsidRPr="008C3C96" w:rsidRDefault="001F368A" w:rsidP="001F368A">
      <w:pPr>
        <w:pStyle w:val="dC-Normal"/>
        <w:rPr>
          <w:rFonts w:ascii="CiscoSansTT" w:hAnsi="CiscoSansTT" w:cs="CiscoSansTT"/>
          <w:sz w:val="24"/>
          <w:szCs w:val="24"/>
        </w:rPr>
      </w:pPr>
      <w:r w:rsidRPr="008C3C96">
        <w:rPr>
          <w:rFonts w:ascii="CiscoSansTT" w:hAnsi="CiscoSansTT" w:cs="CiscoSansTT"/>
          <w:sz w:val="24"/>
          <w:szCs w:val="24"/>
        </w:rPr>
        <w:t>NVE is tunnel interface. It represents VTEP</w:t>
      </w:r>
    </w:p>
    <w:p w14:paraId="2909C4B7" w14:textId="77777777" w:rsidR="001F368A" w:rsidRDefault="001F368A" w:rsidP="001F368A">
      <w:pPr>
        <w:pStyle w:val="Heading1"/>
      </w:pPr>
      <w:r w:rsidRPr="008C3C96">
        <w:t>Ansible Introduction</w:t>
      </w:r>
    </w:p>
    <w:p w14:paraId="76CC5D65" w14:textId="77777777" w:rsidR="001F368A" w:rsidRPr="001421DD" w:rsidRDefault="001F368A" w:rsidP="001F368A">
      <w:pPr>
        <w:rPr>
          <w:lang w:val="en-US"/>
        </w:rPr>
      </w:pPr>
    </w:p>
    <w:p w14:paraId="1927DF62" w14:textId="77777777" w:rsidR="001F368A" w:rsidRPr="008C3C96" w:rsidRDefault="001F368A" w:rsidP="001F368A">
      <w:pPr>
        <w:pStyle w:val="dC-Normal"/>
        <w:rPr>
          <w:rFonts w:ascii="CiscoSansTT" w:hAnsi="CiscoSansTT" w:cs="CiscoSansTT"/>
          <w:sz w:val="24"/>
          <w:szCs w:val="24"/>
        </w:rPr>
      </w:pPr>
      <w:r w:rsidRPr="008C3C96">
        <w:rPr>
          <w:rFonts w:ascii="CiscoSansTT" w:hAnsi="CiscoSansTT" w:cs="CiscoSansTT"/>
          <w:sz w:val="24"/>
          <w:szCs w:val="24"/>
        </w:rPr>
        <w:t xml:space="preserve">Ansible is an agentless open source software that can be used for configuration management, deployment and orchestration of deployment. The scripts in Ansible are called </w:t>
      </w:r>
      <w:r w:rsidRPr="008C3C96">
        <w:rPr>
          <w:rFonts w:ascii="CiscoSansTT" w:hAnsi="CiscoSansTT" w:cs="CiscoSansTT"/>
          <w:b/>
          <w:sz w:val="24"/>
          <w:szCs w:val="24"/>
        </w:rPr>
        <w:t>playbooks</w:t>
      </w:r>
      <w:r w:rsidRPr="008C3C96">
        <w:rPr>
          <w:rFonts w:ascii="CiscoSansTT" w:hAnsi="CiscoSansTT" w:cs="CiscoSansTT"/>
          <w:sz w:val="24"/>
          <w:szCs w:val="24"/>
        </w:rPr>
        <w:t xml:space="preserve">; playbook is in </w:t>
      </w:r>
      <w:r w:rsidRPr="008C3C96">
        <w:rPr>
          <w:rFonts w:ascii="CiscoSansTT" w:hAnsi="CiscoSansTT" w:cs="CiscoSansTT"/>
          <w:b/>
          <w:sz w:val="24"/>
          <w:szCs w:val="24"/>
        </w:rPr>
        <w:t xml:space="preserve">YAML </w:t>
      </w:r>
      <w:r w:rsidRPr="008C3C96">
        <w:rPr>
          <w:rFonts w:ascii="CiscoSansTT" w:hAnsi="CiscoSansTT" w:cs="CiscoSansTT"/>
          <w:sz w:val="24"/>
          <w:szCs w:val="24"/>
        </w:rPr>
        <w:t xml:space="preserve">format that was </w:t>
      </w:r>
      <w:proofErr w:type="spellStart"/>
      <w:r w:rsidRPr="008C3C96">
        <w:rPr>
          <w:rFonts w:ascii="CiscoSansTT" w:hAnsi="CiscoSansTT" w:cs="CiscoSansTT"/>
          <w:sz w:val="24"/>
          <w:szCs w:val="24"/>
        </w:rPr>
        <w:t>desgiened</w:t>
      </w:r>
      <w:proofErr w:type="spellEnd"/>
      <w:r w:rsidRPr="008C3C96">
        <w:rPr>
          <w:rFonts w:ascii="CiscoSansTT" w:hAnsi="CiscoSansTT" w:cs="CiscoSansTT"/>
          <w:sz w:val="24"/>
          <w:szCs w:val="24"/>
        </w:rPr>
        <w:t xml:space="preserve"> to be easy for humans to read and write. Playbooks include one or more </w:t>
      </w:r>
      <w:proofErr w:type="gramStart"/>
      <w:r w:rsidRPr="008C3C96">
        <w:rPr>
          <w:rFonts w:ascii="CiscoSansTT" w:hAnsi="CiscoSansTT" w:cs="CiscoSansTT"/>
          <w:sz w:val="24"/>
          <w:szCs w:val="24"/>
        </w:rPr>
        <w:t>plays,</w:t>
      </w:r>
      <w:proofErr w:type="gramEnd"/>
      <w:r w:rsidRPr="008C3C96">
        <w:rPr>
          <w:rFonts w:ascii="CiscoSansTT" w:hAnsi="CiscoSansTT" w:cs="CiscoSansTT"/>
          <w:sz w:val="24"/>
          <w:szCs w:val="24"/>
        </w:rPr>
        <w:t xml:space="preserve"> each play include one or more tasks. Each task is associated with one module, which is what gets executed in the playbook. </w:t>
      </w:r>
      <w:r w:rsidRPr="008C3C96">
        <w:rPr>
          <w:rFonts w:ascii="CiscoSansTT" w:hAnsi="CiscoSansTT" w:cs="CiscoSansTT"/>
          <w:b/>
          <w:sz w:val="24"/>
          <w:szCs w:val="24"/>
        </w:rPr>
        <w:t>Modules</w:t>
      </w:r>
      <w:r w:rsidRPr="008C3C96">
        <w:rPr>
          <w:rFonts w:ascii="CiscoSansTT" w:hAnsi="CiscoSansTT" w:cs="CiscoSansTT"/>
          <w:sz w:val="24"/>
          <w:szCs w:val="24"/>
        </w:rPr>
        <w:t xml:space="preserve"> are python scripts that ship with Ansible installation. During the lab, you will be introduced to multiple NXOS modules and ansible template module. You can find all Ansible modules documentation from </w:t>
      </w:r>
    </w:p>
    <w:p w14:paraId="29B17776" w14:textId="77777777" w:rsidR="001F368A" w:rsidRPr="008C3C96" w:rsidRDefault="006A7133" w:rsidP="001F368A">
      <w:pPr>
        <w:pStyle w:val="dC-Normal"/>
        <w:rPr>
          <w:rFonts w:ascii="CiscoSansTT" w:hAnsi="CiscoSansTT" w:cs="CiscoSansTT"/>
          <w:sz w:val="24"/>
          <w:szCs w:val="24"/>
        </w:rPr>
      </w:pPr>
      <w:hyperlink r:id="rId10" w:history="1">
        <w:r w:rsidR="001F368A" w:rsidRPr="008C3C96">
          <w:rPr>
            <w:rStyle w:val="Hyperlink"/>
            <w:rFonts w:ascii="CiscoSansTT" w:hAnsi="CiscoSansTT" w:cs="CiscoSansTT"/>
            <w:sz w:val="24"/>
            <w:szCs w:val="24"/>
          </w:rPr>
          <w:t>http://docs.ansible.com/ansible/latest/list_of_all_modules.html</w:t>
        </w:r>
      </w:hyperlink>
    </w:p>
    <w:p w14:paraId="1840C0F0" w14:textId="77777777" w:rsidR="001F368A" w:rsidRPr="008C3C96" w:rsidRDefault="001F368A" w:rsidP="001F368A">
      <w:pPr>
        <w:pStyle w:val="dC-Normal"/>
        <w:rPr>
          <w:rFonts w:ascii="CiscoSansTT" w:hAnsi="CiscoSansTT" w:cs="CiscoSansTT"/>
          <w:sz w:val="24"/>
          <w:szCs w:val="24"/>
        </w:rPr>
      </w:pPr>
      <w:r w:rsidRPr="008C3C96">
        <w:rPr>
          <w:rFonts w:ascii="CiscoSansTT" w:hAnsi="CiscoSansTT" w:cs="CiscoSansTT"/>
          <w:sz w:val="24"/>
          <w:szCs w:val="24"/>
        </w:rPr>
        <w:lastRenderedPageBreak/>
        <w:t>Below are some of the terminologies that will be used in the lab</w:t>
      </w:r>
    </w:p>
    <w:p w14:paraId="07366D37" w14:textId="77777777" w:rsidR="001F368A" w:rsidRPr="008C3C96" w:rsidRDefault="001F368A" w:rsidP="001F368A">
      <w:pPr>
        <w:pStyle w:val="dC-Normal"/>
        <w:numPr>
          <w:ilvl w:val="0"/>
          <w:numId w:val="40"/>
        </w:numPr>
        <w:tabs>
          <w:tab w:val="left" w:pos="720"/>
        </w:tabs>
        <w:rPr>
          <w:rFonts w:ascii="CiscoSansTT" w:hAnsi="CiscoSansTT" w:cs="CiscoSansTT"/>
          <w:sz w:val="24"/>
          <w:szCs w:val="24"/>
        </w:rPr>
      </w:pPr>
      <w:r w:rsidRPr="008C3C96">
        <w:rPr>
          <w:rFonts w:ascii="CiscoSansTT" w:hAnsi="CiscoSansTT" w:cs="CiscoSansTT"/>
          <w:b/>
          <w:bCs/>
          <w:sz w:val="24"/>
          <w:szCs w:val="24"/>
        </w:rPr>
        <w:t>Host</w:t>
      </w:r>
      <w:r w:rsidRPr="008C3C96">
        <w:rPr>
          <w:rFonts w:ascii="CiscoSansTT" w:hAnsi="CiscoSansTT" w:cs="CiscoSansTT"/>
          <w:sz w:val="24"/>
          <w:szCs w:val="24"/>
        </w:rPr>
        <w:t xml:space="preserve">: remote machines that Ansible manages  </w:t>
      </w:r>
    </w:p>
    <w:p w14:paraId="4E088908" w14:textId="77777777" w:rsidR="001F368A" w:rsidRPr="008C3C96" w:rsidRDefault="001F368A" w:rsidP="001F368A">
      <w:pPr>
        <w:pStyle w:val="dC-Normal"/>
        <w:numPr>
          <w:ilvl w:val="0"/>
          <w:numId w:val="40"/>
        </w:numPr>
        <w:tabs>
          <w:tab w:val="left" w:pos="720"/>
        </w:tabs>
        <w:rPr>
          <w:rFonts w:ascii="CiscoSansTT" w:hAnsi="CiscoSansTT" w:cs="CiscoSansTT"/>
          <w:sz w:val="24"/>
          <w:szCs w:val="24"/>
        </w:rPr>
      </w:pPr>
      <w:r w:rsidRPr="008C3C96">
        <w:rPr>
          <w:rFonts w:ascii="CiscoSansTT" w:hAnsi="CiscoSansTT" w:cs="CiscoSansTT"/>
          <w:b/>
          <w:bCs/>
          <w:sz w:val="24"/>
          <w:szCs w:val="24"/>
        </w:rPr>
        <w:t>Group</w:t>
      </w:r>
      <w:r w:rsidRPr="008C3C96">
        <w:rPr>
          <w:rFonts w:ascii="CiscoSansTT" w:hAnsi="CiscoSansTT" w:cs="CiscoSansTT"/>
          <w:sz w:val="24"/>
          <w:szCs w:val="24"/>
        </w:rPr>
        <w:t xml:space="preserve">: several hosts that can be configured together and share common </w:t>
      </w:r>
      <w:proofErr w:type="spellStart"/>
      <w:r w:rsidRPr="008C3C96">
        <w:rPr>
          <w:rFonts w:ascii="CiscoSansTT" w:hAnsi="CiscoSansTT" w:cs="CiscoSansTT"/>
          <w:sz w:val="24"/>
          <w:szCs w:val="24"/>
        </w:rPr>
        <w:t>verables</w:t>
      </w:r>
      <w:proofErr w:type="spellEnd"/>
      <w:r w:rsidRPr="008C3C96">
        <w:rPr>
          <w:rFonts w:ascii="CiscoSansTT" w:hAnsi="CiscoSansTT" w:cs="CiscoSansTT"/>
          <w:sz w:val="24"/>
          <w:szCs w:val="24"/>
        </w:rPr>
        <w:t xml:space="preserve"> </w:t>
      </w:r>
    </w:p>
    <w:p w14:paraId="387DDEA2" w14:textId="77777777" w:rsidR="001F368A" w:rsidRPr="008C3C96" w:rsidRDefault="001F368A" w:rsidP="001F368A">
      <w:pPr>
        <w:pStyle w:val="dC-Normal"/>
        <w:numPr>
          <w:ilvl w:val="0"/>
          <w:numId w:val="40"/>
        </w:numPr>
        <w:tabs>
          <w:tab w:val="left" w:pos="720"/>
        </w:tabs>
        <w:rPr>
          <w:rFonts w:ascii="CiscoSansTT" w:hAnsi="CiscoSansTT" w:cs="CiscoSansTT"/>
          <w:sz w:val="24"/>
          <w:szCs w:val="24"/>
        </w:rPr>
      </w:pPr>
      <w:r w:rsidRPr="008C3C96">
        <w:rPr>
          <w:rFonts w:ascii="CiscoSansTT" w:hAnsi="CiscoSansTT" w:cs="CiscoSansTT"/>
          <w:b/>
          <w:bCs/>
          <w:sz w:val="24"/>
          <w:szCs w:val="24"/>
        </w:rPr>
        <w:t>Inventory</w:t>
      </w:r>
      <w:r w:rsidRPr="008C3C96">
        <w:rPr>
          <w:rFonts w:ascii="CiscoSansTT" w:hAnsi="CiscoSansTT" w:cs="CiscoSansTT"/>
          <w:sz w:val="24"/>
          <w:szCs w:val="24"/>
        </w:rPr>
        <w:t>: file descripts hosts and groups in Ansible.</w:t>
      </w:r>
    </w:p>
    <w:p w14:paraId="4FD2C7D0" w14:textId="77777777" w:rsidR="001F368A" w:rsidRPr="008C3C96" w:rsidRDefault="001F368A" w:rsidP="001F368A">
      <w:pPr>
        <w:pStyle w:val="dC-Normal"/>
        <w:numPr>
          <w:ilvl w:val="0"/>
          <w:numId w:val="40"/>
        </w:numPr>
        <w:tabs>
          <w:tab w:val="left" w:pos="720"/>
        </w:tabs>
        <w:rPr>
          <w:rFonts w:ascii="CiscoSansTT" w:hAnsi="CiscoSansTT" w:cs="CiscoSansTT"/>
          <w:sz w:val="24"/>
          <w:szCs w:val="24"/>
        </w:rPr>
      </w:pPr>
      <w:r w:rsidRPr="008C3C96">
        <w:rPr>
          <w:rFonts w:ascii="CiscoSansTT" w:hAnsi="CiscoSansTT" w:cs="CiscoSansTT"/>
          <w:b/>
          <w:bCs/>
          <w:sz w:val="24"/>
          <w:szCs w:val="24"/>
        </w:rPr>
        <w:t>Variable</w:t>
      </w:r>
      <w:r w:rsidRPr="008C3C96">
        <w:rPr>
          <w:rFonts w:ascii="CiscoSansTT" w:hAnsi="CiscoSansTT" w:cs="CiscoSansTT"/>
          <w:sz w:val="24"/>
          <w:szCs w:val="24"/>
        </w:rPr>
        <w:t xml:space="preserve">: names of value (int, str, </w:t>
      </w:r>
      <w:proofErr w:type="spellStart"/>
      <w:r w:rsidRPr="008C3C96">
        <w:rPr>
          <w:rFonts w:ascii="CiscoSansTT" w:hAnsi="CiscoSansTT" w:cs="CiscoSansTT"/>
          <w:sz w:val="24"/>
          <w:szCs w:val="24"/>
        </w:rPr>
        <w:t>dic</w:t>
      </w:r>
      <w:proofErr w:type="spellEnd"/>
      <w:r w:rsidRPr="008C3C96">
        <w:rPr>
          <w:rFonts w:ascii="CiscoSansTT" w:hAnsi="CiscoSansTT" w:cs="CiscoSansTT"/>
          <w:sz w:val="24"/>
          <w:szCs w:val="24"/>
        </w:rPr>
        <w:t>, list) referenced in playbook or template</w:t>
      </w:r>
    </w:p>
    <w:p w14:paraId="64486408" w14:textId="77777777" w:rsidR="001F368A" w:rsidRPr="008C3C96" w:rsidRDefault="001F368A" w:rsidP="001F368A">
      <w:pPr>
        <w:pStyle w:val="dC-Normal"/>
        <w:numPr>
          <w:ilvl w:val="0"/>
          <w:numId w:val="40"/>
        </w:numPr>
        <w:tabs>
          <w:tab w:val="left" w:pos="720"/>
        </w:tabs>
        <w:rPr>
          <w:rFonts w:ascii="CiscoSansTT" w:hAnsi="CiscoSansTT" w:cs="CiscoSansTT"/>
          <w:sz w:val="24"/>
          <w:szCs w:val="24"/>
        </w:rPr>
      </w:pPr>
      <w:r w:rsidRPr="008C3C96">
        <w:rPr>
          <w:rFonts w:ascii="CiscoSansTT" w:hAnsi="CiscoSansTT" w:cs="CiscoSansTT"/>
          <w:b/>
          <w:bCs/>
          <w:sz w:val="24"/>
          <w:szCs w:val="24"/>
        </w:rPr>
        <w:t>YAML</w:t>
      </w:r>
      <w:r w:rsidRPr="008C3C96">
        <w:rPr>
          <w:rFonts w:ascii="CiscoSansTT" w:hAnsi="CiscoSansTT" w:cs="CiscoSansTT"/>
          <w:sz w:val="24"/>
          <w:szCs w:val="24"/>
        </w:rPr>
        <w:t xml:space="preserve">: data format for Playbook or Variables in Ansible </w:t>
      </w:r>
    </w:p>
    <w:p w14:paraId="48326F35" w14:textId="77777777" w:rsidR="001F368A" w:rsidRPr="008C3C96" w:rsidRDefault="001F368A" w:rsidP="001F368A">
      <w:pPr>
        <w:pStyle w:val="dC-Normal"/>
        <w:numPr>
          <w:ilvl w:val="0"/>
          <w:numId w:val="40"/>
        </w:numPr>
        <w:tabs>
          <w:tab w:val="left" w:pos="720"/>
        </w:tabs>
        <w:rPr>
          <w:rFonts w:ascii="CiscoSansTT" w:hAnsi="CiscoSansTT" w:cs="CiscoSansTT"/>
          <w:sz w:val="24"/>
          <w:szCs w:val="24"/>
        </w:rPr>
      </w:pPr>
      <w:r w:rsidRPr="008C3C96">
        <w:rPr>
          <w:rFonts w:ascii="CiscoSansTT" w:hAnsi="CiscoSansTT" w:cs="CiscoSansTT"/>
          <w:b/>
          <w:bCs/>
          <w:sz w:val="24"/>
          <w:szCs w:val="24"/>
        </w:rPr>
        <w:t>Playbook</w:t>
      </w:r>
      <w:r w:rsidRPr="008C3C96">
        <w:rPr>
          <w:rFonts w:ascii="CiscoSansTT" w:hAnsi="CiscoSansTT" w:cs="CiscoSansTT"/>
          <w:sz w:val="24"/>
          <w:szCs w:val="24"/>
        </w:rPr>
        <w:t xml:space="preserve">: the script to orchestrate, automate, deploy system in Ansible. One playbook can include multiple plays. </w:t>
      </w:r>
    </w:p>
    <w:p w14:paraId="51E11819" w14:textId="77777777" w:rsidR="001F368A" w:rsidRPr="008C3C96" w:rsidRDefault="001F368A" w:rsidP="001F368A">
      <w:pPr>
        <w:pStyle w:val="dC-Normal"/>
        <w:numPr>
          <w:ilvl w:val="0"/>
          <w:numId w:val="40"/>
        </w:numPr>
        <w:tabs>
          <w:tab w:val="left" w:pos="720"/>
        </w:tabs>
        <w:rPr>
          <w:rFonts w:ascii="CiscoSansTT" w:hAnsi="CiscoSansTT" w:cs="CiscoSansTT"/>
          <w:sz w:val="24"/>
          <w:szCs w:val="24"/>
        </w:rPr>
      </w:pPr>
      <w:r w:rsidRPr="008C3C96">
        <w:rPr>
          <w:rFonts w:ascii="CiscoSansTT" w:hAnsi="CiscoSansTT" w:cs="CiscoSansTT"/>
          <w:b/>
          <w:bCs/>
          <w:sz w:val="24"/>
          <w:szCs w:val="24"/>
        </w:rPr>
        <w:t>Roles</w:t>
      </w:r>
      <w:r w:rsidRPr="008C3C96">
        <w:rPr>
          <w:rFonts w:ascii="CiscoSansTT" w:hAnsi="CiscoSansTT" w:cs="CiscoSansTT"/>
          <w:sz w:val="24"/>
          <w:szCs w:val="24"/>
        </w:rPr>
        <w:t>: group of tasks, templates to implement specific behavior</w:t>
      </w:r>
    </w:p>
    <w:p w14:paraId="43665ABD" w14:textId="77777777" w:rsidR="001F368A" w:rsidRPr="008C3C96" w:rsidRDefault="001F368A" w:rsidP="001F368A">
      <w:pPr>
        <w:pStyle w:val="dC-Normal"/>
        <w:numPr>
          <w:ilvl w:val="0"/>
          <w:numId w:val="40"/>
        </w:numPr>
        <w:tabs>
          <w:tab w:val="left" w:pos="720"/>
        </w:tabs>
        <w:rPr>
          <w:rFonts w:ascii="CiscoSansTT" w:hAnsi="CiscoSansTT" w:cs="CiscoSansTT"/>
          <w:sz w:val="24"/>
          <w:szCs w:val="24"/>
        </w:rPr>
      </w:pPr>
      <w:r w:rsidRPr="008C3C96">
        <w:rPr>
          <w:rFonts w:ascii="CiscoSansTT" w:hAnsi="CiscoSansTT" w:cs="CiscoSansTT"/>
          <w:b/>
          <w:bCs/>
          <w:sz w:val="24"/>
          <w:szCs w:val="24"/>
        </w:rPr>
        <w:t>Jinja2</w:t>
      </w:r>
      <w:r w:rsidRPr="008C3C96">
        <w:rPr>
          <w:rFonts w:ascii="CiscoSansTT" w:hAnsi="CiscoSansTT" w:cs="CiscoSansTT"/>
          <w:sz w:val="24"/>
          <w:szCs w:val="24"/>
        </w:rPr>
        <w:t xml:space="preserve">: </w:t>
      </w:r>
      <w:proofErr w:type="gramStart"/>
      <w:r w:rsidRPr="008C3C96">
        <w:rPr>
          <w:rFonts w:ascii="CiscoSansTT" w:hAnsi="CiscoSansTT" w:cs="CiscoSansTT"/>
          <w:sz w:val="24"/>
          <w:szCs w:val="24"/>
        </w:rPr>
        <w:t>a</w:t>
      </w:r>
      <w:proofErr w:type="gramEnd"/>
      <w:r w:rsidRPr="008C3C96">
        <w:rPr>
          <w:rFonts w:ascii="CiscoSansTT" w:hAnsi="CiscoSansTT" w:cs="CiscoSansTT"/>
          <w:sz w:val="24"/>
          <w:szCs w:val="24"/>
        </w:rPr>
        <w:t xml:space="preserve"> Python based tempting language</w:t>
      </w:r>
    </w:p>
    <w:p w14:paraId="48B3CE77" w14:textId="77777777" w:rsidR="001F368A" w:rsidRPr="008C3C96" w:rsidRDefault="001F368A" w:rsidP="001F368A">
      <w:pPr>
        <w:pStyle w:val="dC-Normal"/>
        <w:rPr>
          <w:rFonts w:ascii="CiscoSansTT" w:hAnsi="CiscoSansTT" w:cs="CiscoSansTT"/>
          <w:sz w:val="24"/>
          <w:szCs w:val="24"/>
        </w:rPr>
      </w:pPr>
    </w:p>
    <w:p w14:paraId="350481D9" w14:textId="77777777" w:rsidR="001F368A" w:rsidRPr="008C3C96" w:rsidRDefault="001F368A" w:rsidP="001F368A">
      <w:pPr>
        <w:pStyle w:val="dC-Normal"/>
        <w:jc w:val="center"/>
        <w:rPr>
          <w:rFonts w:ascii="CiscoSansTT" w:hAnsi="CiscoSansTT" w:cs="CiscoSansTT"/>
          <w:sz w:val="24"/>
          <w:szCs w:val="24"/>
        </w:rPr>
      </w:pPr>
      <w:r w:rsidRPr="008C3C96">
        <w:rPr>
          <w:rFonts w:ascii="CiscoSansTT" w:hAnsi="CiscoSansTT" w:cs="CiscoSansTT"/>
          <w:noProof/>
          <w:sz w:val="24"/>
          <w:szCs w:val="24"/>
          <w:lang w:eastAsia="zh-CN"/>
        </w:rPr>
        <w:drawing>
          <wp:inline distT="0" distB="0" distL="0" distR="0" wp14:anchorId="710076CC" wp14:editId="39DA65BF">
            <wp:extent cx="5399314" cy="1855516"/>
            <wp:effectExtent l="0" t="0" r="0" b="0"/>
            <wp:docPr id="690" name="Picture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 name="ansible.jpg"/>
                    <pic:cNvPicPr/>
                  </pic:nvPicPr>
                  <pic:blipFill>
                    <a:blip r:embed="rId11">
                      <a:extLst>
                        <a:ext uri="{28A0092B-C50C-407E-A947-70E740481C1C}">
                          <a14:useLocalDpi xmlns:a14="http://schemas.microsoft.com/office/drawing/2010/main" val="0"/>
                        </a:ext>
                      </a:extLst>
                    </a:blip>
                    <a:stretch>
                      <a:fillRect/>
                    </a:stretch>
                  </pic:blipFill>
                  <pic:spPr>
                    <a:xfrm>
                      <a:off x="0" y="0"/>
                      <a:ext cx="5410972" cy="1859522"/>
                    </a:xfrm>
                    <a:prstGeom prst="rect">
                      <a:avLst/>
                    </a:prstGeom>
                  </pic:spPr>
                </pic:pic>
              </a:graphicData>
            </a:graphic>
          </wp:inline>
        </w:drawing>
      </w:r>
    </w:p>
    <w:p w14:paraId="08F63AC7" w14:textId="77777777" w:rsidR="001F368A" w:rsidRPr="001421DD" w:rsidRDefault="001F368A" w:rsidP="001F368A">
      <w:pPr>
        <w:pStyle w:val="Heading1"/>
        <w:rPr>
          <w:rFonts w:cs="CiscoSansTT"/>
        </w:rPr>
      </w:pPr>
      <w:bookmarkStart w:id="1" w:name="_Toc485985439"/>
      <w:r w:rsidRPr="001421DD">
        <w:rPr>
          <w:rFonts w:cs="CiscoSansTT"/>
        </w:rPr>
        <w:t>About This Lab</w:t>
      </w:r>
      <w:bookmarkStart w:id="2" w:name="_Toc485985440"/>
      <w:bookmarkEnd w:id="1"/>
    </w:p>
    <w:p w14:paraId="693988B5" w14:textId="77777777" w:rsidR="001F368A" w:rsidRPr="008C3C96" w:rsidRDefault="001F368A" w:rsidP="001F368A">
      <w:pPr>
        <w:pStyle w:val="dC-Normal"/>
        <w:rPr>
          <w:rFonts w:ascii="CiscoSansTT" w:hAnsi="CiscoSansTT" w:cs="CiscoSansTT"/>
          <w:sz w:val="24"/>
          <w:szCs w:val="24"/>
        </w:rPr>
      </w:pPr>
      <w:r w:rsidRPr="008C3C96">
        <w:rPr>
          <w:rFonts w:ascii="CiscoSansTT" w:hAnsi="CiscoSansTT" w:cs="CiscoSansTT"/>
          <w:sz w:val="24"/>
          <w:szCs w:val="24"/>
          <w:shd w:val="clear" w:color="auto" w:fill="FFFFFF"/>
        </w:rPr>
        <w:t>As a standardized overlay technology, multiple vendors have adopted VXLAN as datacenter solution to provide scalability and allow layer 2 across IP network. MP-BPG EVPN as VXLAN control plane protocol provides a robust scalable solution to overcome the limitation in VXLAN flood and learn mode.</w:t>
      </w:r>
    </w:p>
    <w:p w14:paraId="5F3E6C3B" w14:textId="77777777" w:rsidR="001F368A" w:rsidRPr="008C3C96" w:rsidRDefault="001F368A" w:rsidP="001F368A">
      <w:pPr>
        <w:pStyle w:val="dC-Normal"/>
        <w:rPr>
          <w:rFonts w:ascii="CiscoSansTT" w:hAnsi="CiscoSansTT" w:cs="CiscoSansTT"/>
          <w:color w:val="000000" w:themeColor="text1"/>
          <w:sz w:val="24"/>
          <w:szCs w:val="24"/>
        </w:rPr>
      </w:pPr>
      <w:r w:rsidRPr="008C3C96">
        <w:rPr>
          <w:rFonts w:ascii="CiscoSansTT" w:hAnsi="CiscoSansTT" w:cs="CiscoSansTT"/>
          <w:color w:val="000000" w:themeColor="text1"/>
          <w:sz w:val="24"/>
          <w:szCs w:val="24"/>
        </w:rPr>
        <w:t xml:space="preserve">As </w:t>
      </w:r>
      <w:proofErr w:type="spellStart"/>
      <w:proofErr w:type="gramStart"/>
      <w:r w:rsidRPr="008C3C96">
        <w:rPr>
          <w:rFonts w:ascii="CiscoSansTT" w:hAnsi="CiscoSansTT" w:cs="CiscoSansTT"/>
          <w:color w:val="000000" w:themeColor="text1"/>
          <w:sz w:val="24"/>
          <w:szCs w:val="24"/>
        </w:rPr>
        <w:t>a</w:t>
      </w:r>
      <w:proofErr w:type="spellEnd"/>
      <w:proofErr w:type="gramEnd"/>
      <w:r w:rsidRPr="008C3C96">
        <w:rPr>
          <w:rFonts w:ascii="CiscoSansTT" w:hAnsi="CiscoSansTT" w:cs="CiscoSansTT"/>
          <w:color w:val="000000" w:themeColor="text1"/>
          <w:sz w:val="24"/>
          <w:szCs w:val="24"/>
        </w:rPr>
        <w:t xml:space="preserve"> open source automation tool, Ansible provides the same framework for network administrators to automate network infrastructure as the rest IT organization. </w:t>
      </w:r>
    </w:p>
    <w:p w14:paraId="78CB0386" w14:textId="77777777" w:rsidR="001F368A" w:rsidRPr="008C3C96" w:rsidRDefault="001F368A" w:rsidP="001F368A">
      <w:pPr>
        <w:pStyle w:val="dC-Normal"/>
        <w:rPr>
          <w:rFonts w:ascii="CiscoSansTT" w:hAnsi="CiscoSansTT" w:cs="CiscoSansTT"/>
          <w:sz w:val="24"/>
          <w:szCs w:val="24"/>
        </w:rPr>
      </w:pPr>
      <w:r w:rsidRPr="008C3C96">
        <w:rPr>
          <w:rFonts w:ascii="CiscoSansTT" w:hAnsi="CiscoSansTT" w:cs="CiscoSansTT"/>
          <w:sz w:val="24"/>
          <w:szCs w:val="24"/>
          <w:shd w:val="clear" w:color="auto" w:fill="FFFFFF"/>
        </w:rPr>
        <w:t xml:space="preserve">This lab </w:t>
      </w:r>
      <w:proofErr w:type="spellStart"/>
      <w:r w:rsidRPr="008C3C96">
        <w:rPr>
          <w:rFonts w:ascii="CiscoSansTT" w:hAnsi="CiscoSansTT" w:cs="CiscoSansTT"/>
          <w:sz w:val="24"/>
          <w:szCs w:val="24"/>
          <w:shd w:val="clear" w:color="auto" w:fill="FFFFFF"/>
        </w:rPr>
        <w:t>demostates</w:t>
      </w:r>
      <w:proofErr w:type="spellEnd"/>
      <w:r w:rsidRPr="008C3C96">
        <w:rPr>
          <w:rFonts w:ascii="CiscoSansTT" w:hAnsi="CiscoSansTT" w:cs="CiscoSansTT"/>
          <w:sz w:val="24"/>
          <w:szCs w:val="24"/>
          <w:shd w:val="clear" w:color="auto" w:fill="FFFFFF"/>
        </w:rPr>
        <w:t xml:space="preserve"> the possibility of using Ansible to automate datacenter VXLAN fabric day 1 </w:t>
      </w:r>
      <w:proofErr w:type="spellStart"/>
      <w:r w:rsidRPr="008C3C96">
        <w:rPr>
          <w:rFonts w:ascii="CiscoSansTT" w:hAnsi="CiscoSansTT" w:cs="CiscoSansTT"/>
          <w:sz w:val="24"/>
          <w:szCs w:val="24"/>
          <w:shd w:val="clear" w:color="auto" w:fill="FFFFFF"/>
        </w:rPr>
        <w:t>provisiong</w:t>
      </w:r>
      <w:proofErr w:type="spellEnd"/>
      <w:r w:rsidRPr="008C3C96">
        <w:rPr>
          <w:rFonts w:ascii="CiscoSansTT" w:hAnsi="CiscoSansTT" w:cs="CiscoSansTT"/>
          <w:sz w:val="24"/>
          <w:szCs w:val="24"/>
          <w:shd w:val="clear" w:color="auto" w:fill="FFFFFF"/>
        </w:rPr>
        <w:t xml:space="preserve"> and day 2 operations. </w:t>
      </w:r>
    </w:p>
    <w:p w14:paraId="1F5321B2" w14:textId="77777777" w:rsidR="001F368A" w:rsidRPr="001421DD" w:rsidRDefault="001F368A" w:rsidP="001F368A">
      <w:pPr>
        <w:pStyle w:val="Heading3"/>
        <w:rPr>
          <w:rFonts w:ascii="CiscoSansTT" w:hAnsi="CiscoSansTT" w:cs="CiscoSansTT"/>
          <w:sz w:val="28"/>
          <w:szCs w:val="24"/>
        </w:rPr>
      </w:pPr>
      <w:r w:rsidRPr="001421DD">
        <w:rPr>
          <w:rFonts w:ascii="CiscoSansTT" w:hAnsi="CiscoSansTT" w:cs="CiscoSansTT"/>
          <w:sz w:val="28"/>
          <w:szCs w:val="24"/>
        </w:rPr>
        <w:t>Lab Flow</w:t>
      </w:r>
    </w:p>
    <w:p w14:paraId="53406070" w14:textId="77777777" w:rsidR="001F368A" w:rsidRPr="008C3C96" w:rsidRDefault="001F368A" w:rsidP="001F368A">
      <w:pPr>
        <w:pStyle w:val="dC-Normal"/>
        <w:numPr>
          <w:ilvl w:val="0"/>
          <w:numId w:val="21"/>
        </w:numPr>
        <w:rPr>
          <w:rFonts w:ascii="CiscoSansTT" w:hAnsi="CiscoSansTT" w:cs="CiscoSansTT"/>
          <w:sz w:val="24"/>
          <w:szCs w:val="24"/>
        </w:rPr>
      </w:pPr>
      <w:r w:rsidRPr="008C3C96">
        <w:rPr>
          <w:rFonts w:ascii="CiscoSansTT" w:hAnsi="CiscoSansTT" w:cs="CiscoSansTT"/>
          <w:sz w:val="24"/>
          <w:szCs w:val="24"/>
        </w:rPr>
        <w:t xml:space="preserve">Ansible installation </w:t>
      </w:r>
    </w:p>
    <w:p w14:paraId="67C07A0F" w14:textId="77777777" w:rsidR="001F368A" w:rsidRPr="008C3C96" w:rsidRDefault="001F368A" w:rsidP="001F368A">
      <w:pPr>
        <w:pStyle w:val="dC-Normal"/>
        <w:numPr>
          <w:ilvl w:val="0"/>
          <w:numId w:val="21"/>
        </w:numPr>
        <w:rPr>
          <w:rFonts w:ascii="CiscoSansTT" w:hAnsi="CiscoSansTT" w:cs="CiscoSansTT"/>
          <w:sz w:val="24"/>
          <w:szCs w:val="24"/>
        </w:rPr>
      </w:pPr>
      <w:r w:rsidRPr="008C3C96">
        <w:rPr>
          <w:rFonts w:ascii="CiscoSansTT" w:hAnsi="CiscoSansTT" w:cs="CiscoSansTT"/>
          <w:sz w:val="24"/>
          <w:szCs w:val="24"/>
        </w:rPr>
        <w:t xml:space="preserve">Ansible playbook </w:t>
      </w:r>
    </w:p>
    <w:p w14:paraId="5E177554" w14:textId="77777777" w:rsidR="001F368A" w:rsidRPr="008C3C96" w:rsidRDefault="001F368A" w:rsidP="001F368A">
      <w:pPr>
        <w:pStyle w:val="dC-Normal"/>
        <w:numPr>
          <w:ilvl w:val="0"/>
          <w:numId w:val="21"/>
        </w:numPr>
        <w:rPr>
          <w:rFonts w:ascii="CiscoSansTT" w:hAnsi="CiscoSansTT" w:cs="CiscoSansTT"/>
          <w:sz w:val="24"/>
          <w:szCs w:val="24"/>
        </w:rPr>
      </w:pPr>
      <w:r w:rsidRPr="008C3C96">
        <w:rPr>
          <w:rFonts w:ascii="CiscoSansTT" w:hAnsi="CiscoSansTT" w:cs="CiscoSansTT"/>
          <w:sz w:val="24"/>
          <w:szCs w:val="24"/>
        </w:rPr>
        <w:t xml:space="preserve">Day 1 automation using Ansible </w:t>
      </w:r>
    </w:p>
    <w:p w14:paraId="44FCF63A" w14:textId="77777777" w:rsidR="001F368A" w:rsidRPr="008C3C96" w:rsidRDefault="001F368A" w:rsidP="001F368A">
      <w:pPr>
        <w:pStyle w:val="dC-Normal"/>
        <w:numPr>
          <w:ilvl w:val="0"/>
          <w:numId w:val="21"/>
        </w:numPr>
        <w:rPr>
          <w:rFonts w:ascii="CiscoSansTT" w:hAnsi="CiscoSansTT" w:cs="CiscoSansTT"/>
          <w:sz w:val="24"/>
          <w:szCs w:val="24"/>
        </w:rPr>
      </w:pPr>
      <w:r w:rsidRPr="008C3C96">
        <w:rPr>
          <w:rFonts w:ascii="CiscoSansTT" w:hAnsi="CiscoSansTT" w:cs="CiscoSansTT"/>
          <w:sz w:val="24"/>
          <w:szCs w:val="24"/>
        </w:rPr>
        <w:lastRenderedPageBreak/>
        <w:t xml:space="preserve">Day 2 automation using Ansible </w:t>
      </w:r>
    </w:p>
    <w:p w14:paraId="377ED953" w14:textId="77777777" w:rsidR="001F368A" w:rsidRPr="008C3C96" w:rsidRDefault="001F368A" w:rsidP="001F368A">
      <w:pPr>
        <w:pStyle w:val="dC-Normal"/>
        <w:numPr>
          <w:ilvl w:val="0"/>
          <w:numId w:val="21"/>
        </w:numPr>
        <w:rPr>
          <w:rFonts w:ascii="CiscoSansTT" w:hAnsi="CiscoSansTT" w:cs="CiscoSansTT"/>
          <w:sz w:val="24"/>
          <w:szCs w:val="24"/>
        </w:rPr>
      </w:pPr>
      <w:r w:rsidRPr="008C3C96">
        <w:rPr>
          <w:rFonts w:ascii="CiscoSansTT" w:hAnsi="CiscoSansTT" w:cs="CiscoSansTT"/>
          <w:sz w:val="24"/>
          <w:szCs w:val="24"/>
        </w:rPr>
        <w:t xml:space="preserve">Day 0 automation </w:t>
      </w:r>
    </w:p>
    <w:p w14:paraId="18641F38" w14:textId="77777777" w:rsidR="001F368A" w:rsidRPr="008C3C96" w:rsidRDefault="001F368A" w:rsidP="001F368A">
      <w:pPr>
        <w:pStyle w:val="dC-Normal"/>
        <w:numPr>
          <w:ilvl w:val="0"/>
          <w:numId w:val="21"/>
        </w:numPr>
        <w:rPr>
          <w:rFonts w:ascii="CiscoSansTT" w:hAnsi="CiscoSansTT" w:cs="CiscoSansTT"/>
          <w:sz w:val="24"/>
          <w:szCs w:val="24"/>
        </w:rPr>
      </w:pPr>
      <w:r w:rsidRPr="008C3C96">
        <w:rPr>
          <w:rFonts w:ascii="CiscoSansTT" w:hAnsi="CiscoSansTT" w:cs="CiscoSansTT"/>
          <w:sz w:val="24"/>
          <w:szCs w:val="24"/>
        </w:rPr>
        <w:t>L4-L7 Service insertion</w:t>
      </w:r>
    </w:p>
    <w:p w14:paraId="540E678E" w14:textId="77777777" w:rsidR="001F368A" w:rsidRPr="001421DD" w:rsidRDefault="001F368A" w:rsidP="001F368A">
      <w:pPr>
        <w:pStyle w:val="Heading3"/>
        <w:rPr>
          <w:rFonts w:ascii="CiscoSansTT" w:hAnsi="CiscoSansTT" w:cs="CiscoSansTT"/>
          <w:sz w:val="28"/>
          <w:szCs w:val="28"/>
        </w:rPr>
      </w:pPr>
      <w:r w:rsidRPr="001421DD">
        <w:rPr>
          <w:rFonts w:ascii="CiscoSansTT" w:hAnsi="CiscoSansTT" w:cs="CiscoSansTT"/>
          <w:sz w:val="28"/>
          <w:szCs w:val="28"/>
        </w:rPr>
        <w:t>Lab Access</w:t>
      </w:r>
      <w:bookmarkEnd w:id="2"/>
    </w:p>
    <w:p w14:paraId="47A7A5FA" w14:textId="77777777" w:rsidR="001F368A" w:rsidRPr="001421DD" w:rsidRDefault="001F368A" w:rsidP="001F368A"/>
    <w:tbl>
      <w:tblPr>
        <w:tblW w:w="9006" w:type="dxa"/>
        <w:tblInd w:w="602" w:type="dxa"/>
        <w:tblCellMar>
          <w:left w:w="0" w:type="dxa"/>
          <w:right w:w="0" w:type="dxa"/>
        </w:tblCellMar>
        <w:tblLook w:val="04A0" w:firstRow="1" w:lastRow="0" w:firstColumn="1" w:lastColumn="0" w:noHBand="0" w:noVBand="1"/>
      </w:tblPr>
      <w:tblGrid>
        <w:gridCol w:w="2946"/>
        <w:gridCol w:w="2985"/>
        <w:gridCol w:w="3075"/>
      </w:tblGrid>
      <w:tr w:rsidR="001F368A" w:rsidRPr="008C3C96" w14:paraId="59FCAF83" w14:textId="77777777" w:rsidTr="00DC489A">
        <w:trPr>
          <w:trHeight w:val="388"/>
        </w:trPr>
        <w:tc>
          <w:tcPr>
            <w:tcW w:w="2946"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14:paraId="0597372C" w14:textId="77777777" w:rsidR="001F368A" w:rsidRPr="008C3C96" w:rsidRDefault="001F368A" w:rsidP="00DC489A">
            <w:pPr>
              <w:rPr>
                <w:rFonts w:ascii="CiscoSansTT" w:hAnsi="CiscoSansTT" w:cs="CiscoSansTT"/>
              </w:rPr>
            </w:pPr>
            <w:r w:rsidRPr="008C3C96">
              <w:rPr>
                <w:rFonts w:ascii="CiscoSansTT" w:hAnsi="CiscoSansTT" w:cs="CiscoSansTT"/>
              </w:rPr>
              <w:t>Spine_1</w:t>
            </w:r>
          </w:p>
        </w:tc>
        <w:tc>
          <w:tcPr>
            <w:tcW w:w="2985"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
          <w:p w14:paraId="152C542D" w14:textId="77777777" w:rsidR="001F368A" w:rsidRPr="008C3C96" w:rsidRDefault="001F368A" w:rsidP="00DC489A">
            <w:pPr>
              <w:rPr>
                <w:rFonts w:ascii="CiscoSansTT" w:hAnsi="CiscoSansTT" w:cs="CiscoSansTT"/>
              </w:rPr>
            </w:pPr>
            <w:r w:rsidRPr="008C3C96">
              <w:rPr>
                <w:rFonts w:ascii="CiscoSansTT" w:hAnsi="CiscoSansTT" w:cs="CiscoSansTT"/>
              </w:rPr>
              <w:t>198.18.133.33:1030</w:t>
            </w:r>
          </w:p>
        </w:tc>
        <w:tc>
          <w:tcPr>
            <w:tcW w:w="3075"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
          <w:p w14:paraId="60A5F6DF" w14:textId="77777777" w:rsidR="001F368A" w:rsidRPr="008C3C96" w:rsidRDefault="001F368A" w:rsidP="00DC489A">
            <w:pPr>
              <w:rPr>
                <w:rFonts w:ascii="CiscoSansTT" w:hAnsi="CiscoSansTT" w:cs="CiscoSansTT"/>
              </w:rPr>
            </w:pPr>
            <w:r w:rsidRPr="008C3C96">
              <w:rPr>
                <w:rFonts w:ascii="CiscoSansTT" w:hAnsi="CiscoSansTT" w:cs="CiscoSansTT"/>
              </w:rPr>
              <w:t>admin/C1sco12345</w:t>
            </w:r>
          </w:p>
        </w:tc>
      </w:tr>
      <w:tr w:rsidR="001F368A" w:rsidRPr="008C3C96" w14:paraId="55892609" w14:textId="77777777" w:rsidTr="00DC489A">
        <w:trPr>
          <w:trHeight w:val="366"/>
        </w:trPr>
        <w:tc>
          <w:tcPr>
            <w:tcW w:w="2946"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4DE62103" w14:textId="77777777" w:rsidR="001F368A" w:rsidRPr="008C3C96" w:rsidRDefault="001F368A" w:rsidP="00DC489A">
            <w:pPr>
              <w:rPr>
                <w:rFonts w:ascii="CiscoSansTT" w:hAnsi="CiscoSansTT" w:cs="CiscoSansTT"/>
              </w:rPr>
            </w:pPr>
            <w:r w:rsidRPr="008C3C96">
              <w:rPr>
                <w:rFonts w:ascii="CiscoSansTT" w:hAnsi="CiscoSansTT" w:cs="CiscoSansTT"/>
              </w:rPr>
              <w:t>Spine_2</w:t>
            </w:r>
          </w:p>
        </w:tc>
        <w:tc>
          <w:tcPr>
            <w:tcW w:w="2985" w:type="dxa"/>
            <w:tcBorders>
              <w:top w:val="nil"/>
              <w:left w:val="nil"/>
              <w:bottom w:val="single" w:sz="8" w:space="0" w:color="auto"/>
              <w:right w:val="single" w:sz="8" w:space="0" w:color="auto"/>
            </w:tcBorders>
            <w:tcMar>
              <w:top w:w="0" w:type="dxa"/>
              <w:left w:w="108" w:type="dxa"/>
              <w:bottom w:w="0" w:type="dxa"/>
              <w:right w:w="108" w:type="dxa"/>
            </w:tcMar>
            <w:hideMark/>
          </w:tcPr>
          <w:p w14:paraId="108D4390" w14:textId="77777777" w:rsidR="001F368A" w:rsidRPr="008C3C96" w:rsidRDefault="001F368A" w:rsidP="00DC489A">
            <w:pPr>
              <w:rPr>
                <w:rFonts w:ascii="CiscoSansTT" w:hAnsi="CiscoSansTT" w:cs="CiscoSansTT"/>
              </w:rPr>
            </w:pPr>
            <w:r w:rsidRPr="008C3C96">
              <w:rPr>
                <w:rFonts w:ascii="CiscoSansTT" w:hAnsi="CiscoSansTT" w:cs="CiscoSansTT"/>
              </w:rPr>
              <w:t>198.18.133.33:1040</w:t>
            </w:r>
          </w:p>
        </w:tc>
        <w:tc>
          <w:tcPr>
            <w:tcW w:w="3075" w:type="dxa"/>
            <w:tcBorders>
              <w:top w:val="nil"/>
              <w:left w:val="nil"/>
              <w:bottom w:val="single" w:sz="8" w:space="0" w:color="auto"/>
              <w:right w:val="single" w:sz="8" w:space="0" w:color="auto"/>
            </w:tcBorders>
            <w:tcMar>
              <w:top w:w="0" w:type="dxa"/>
              <w:left w:w="108" w:type="dxa"/>
              <w:bottom w:w="0" w:type="dxa"/>
              <w:right w:w="108" w:type="dxa"/>
            </w:tcMar>
            <w:hideMark/>
          </w:tcPr>
          <w:p w14:paraId="1665AC21" w14:textId="77777777" w:rsidR="001F368A" w:rsidRPr="008C3C96" w:rsidRDefault="001F368A" w:rsidP="00DC489A">
            <w:pPr>
              <w:rPr>
                <w:rFonts w:ascii="CiscoSansTT" w:hAnsi="CiscoSansTT" w:cs="CiscoSansTT"/>
              </w:rPr>
            </w:pPr>
            <w:r w:rsidRPr="008C3C96">
              <w:rPr>
                <w:rFonts w:ascii="CiscoSansTT" w:hAnsi="CiscoSansTT" w:cs="CiscoSansTT"/>
              </w:rPr>
              <w:t>admin/C1sco12345</w:t>
            </w:r>
          </w:p>
        </w:tc>
      </w:tr>
      <w:tr w:rsidR="001F368A" w:rsidRPr="008C3C96" w14:paraId="4872D35C" w14:textId="77777777" w:rsidTr="00DC489A">
        <w:trPr>
          <w:trHeight w:val="388"/>
        </w:trPr>
        <w:tc>
          <w:tcPr>
            <w:tcW w:w="2946"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0984FC04" w14:textId="77777777" w:rsidR="001F368A" w:rsidRPr="008C3C96" w:rsidRDefault="001F368A" w:rsidP="00DC489A">
            <w:pPr>
              <w:rPr>
                <w:rFonts w:ascii="CiscoSansTT" w:hAnsi="CiscoSansTT" w:cs="CiscoSansTT"/>
              </w:rPr>
            </w:pPr>
            <w:r w:rsidRPr="008C3C96">
              <w:rPr>
                <w:rFonts w:ascii="CiscoSansTT" w:hAnsi="CiscoSansTT" w:cs="CiscoSansTT"/>
              </w:rPr>
              <w:t>Leaf_1</w:t>
            </w:r>
          </w:p>
        </w:tc>
        <w:tc>
          <w:tcPr>
            <w:tcW w:w="2985" w:type="dxa"/>
            <w:tcBorders>
              <w:top w:val="nil"/>
              <w:left w:val="nil"/>
              <w:bottom w:val="single" w:sz="8" w:space="0" w:color="auto"/>
              <w:right w:val="single" w:sz="8" w:space="0" w:color="auto"/>
            </w:tcBorders>
            <w:tcMar>
              <w:top w:w="0" w:type="dxa"/>
              <w:left w:w="108" w:type="dxa"/>
              <w:bottom w:w="0" w:type="dxa"/>
              <w:right w:w="108" w:type="dxa"/>
            </w:tcMar>
            <w:hideMark/>
          </w:tcPr>
          <w:p w14:paraId="4DC4E9A3" w14:textId="77777777" w:rsidR="001F368A" w:rsidRPr="008C3C96" w:rsidRDefault="001F368A" w:rsidP="00DC489A">
            <w:pPr>
              <w:rPr>
                <w:rFonts w:ascii="CiscoSansTT" w:hAnsi="CiscoSansTT" w:cs="CiscoSansTT"/>
              </w:rPr>
            </w:pPr>
            <w:r w:rsidRPr="008C3C96">
              <w:rPr>
                <w:rFonts w:ascii="CiscoSansTT" w:hAnsi="CiscoSansTT" w:cs="CiscoSansTT"/>
              </w:rPr>
              <w:t>198.18.133.33:1050</w:t>
            </w:r>
          </w:p>
        </w:tc>
        <w:tc>
          <w:tcPr>
            <w:tcW w:w="3075" w:type="dxa"/>
            <w:tcBorders>
              <w:top w:val="nil"/>
              <w:left w:val="nil"/>
              <w:bottom w:val="single" w:sz="8" w:space="0" w:color="auto"/>
              <w:right w:val="single" w:sz="8" w:space="0" w:color="auto"/>
            </w:tcBorders>
            <w:tcMar>
              <w:top w:w="0" w:type="dxa"/>
              <w:left w:w="108" w:type="dxa"/>
              <w:bottom w:w="0" w:type="dxa"/>
              <w:right w:w="108" w:type="dxa"/>
            </w:tcMar>
            <w:hideMark/>
          </w:tcPr>
          <w:p w14:paraId="1643F74C" w14:textId="77777777" w:rsidR="001F368A" w:rsidRPr="008C3C96" w:rsidRDefault="001F368A" w:rsidP="00DC489A">
            <w:pPr>
              <w:rPr>
                <w:rFonts w:ascii="CiscoSansTT" w:hAnsi="CiscoSansTT" w:cs="CiscoSansTT"/>
              </w:rPr>
            </w:pPr>
            <w:r w:rsidRPr="008C3C96">
              <w:rPr>
                <w:rFonts w:ascii="CiscoSansTT" w:hAnsi="CiscoSansTT" w:cs="CiscoSansTT"/>
              </w:rPr>
              <w:t>admin/C1sco12345</w:t>
            </w:r>
          </w:p>
        </w:tc>
      </w:tr>
      <w:tr w:rsidR="001F368A" w:rsidRPr="008C3C96" w14:paraId="470CB9BF" w14:textId="77777777" w:rsidTr="00DC489A">
        <w:trPr>
          <w:trHeight w:val="388"/>
        </w:trPr>
        <w:tc>
          <w:tcPr>
            <w:tcW w:w="2946"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78234576" w14:textId="77777777" w:rsidR="001F368A" w:rsidRPr="008C3C96" w:rsidRDefault="001F368A" w:rsidP="00DC489A">
            <w:pPr>
              <w:rPr>
                <w:rFonts w:ascii="CiscoSansTT" w:hAnsi="CiscoSansTT" w:cs="CiscoSansTT"/>
              </w:rPr>
            </w:pPr>
            <w:r w:rsidRPr="008C3C96">
              <w:rPr>
                <w:rFonts w:ascii="CiscoSansTT" w:hAnsi="CiscoSansTT" w:cs="CiscoSansTT"/>
              </w:rPr>
              <w:t>Leaf_3</w:t>
            </w:r>
          </w:p>
        </w:tc>
        <w:tc>
          <w:tcPr>
            <w:tcW w:w="2985" w:type="dxa"/>
            <w:tcBorders>
              <w:top w:val="nil"/>
              <w:left w:val="nil"/>
              <w:bottom w:val="single" w:sz="8" w:space="0" w:color="auto"/>
              <w:right w:val="single" w:sz="8" w:space="0" w:color="auto"/>
            </w:tcBorders>
            <w:tcMar>
              <w:top w:w="0" w:type="dxa"/>
              <w:left w:w="108" w:type="dxa"/>
              <w:bottom w:w="0" w:type="dxa"/>
              <w:right w:w="108" w:type="dxa"/>
            </w:tcMar>
            <w:hideMark/>
          </w:tcPr>
          <w:p w14:paraId="7C2CC649" w14:textId="77777777" w:rsidR="001F368A" w:rsidRPr="008C3C96" w:rsidRDefault="001F368A" w:rsidP="00DC489A">
            <w:pPr>
              <w:rPr>
                <w:rFonts w:ascii="CiscoSansTT" w:hAnsi="CiscoSansTT" w:cs="CiscoSansTT"/>
              </w:rPr>
            </w:pPr>
            <w:r w:rsidRPr="008C3C96">
              <w:rPr>
                <w:rFonts w:ascii="CiscoSansTT" w:hAnsi="CiscoSansTT" w:cs="CiscoSansTT"/>
              </w:rPr>
              <w:t>198.18.133.33:1070</w:t>
            </w:r>
          </w:p>
        </w:tc>
        <w:tc>
          <w:tcPr>
            <w:tcW w:w="3075" w:type="dxa"/>
            <w:tcBorders>
              <w:top w:val="nil"/>
              <w:left w:val="nil"/>
              <w:bottom w:val="single" w:sz="8" w:space="0" w:color="auto"/>
              <w:right w:val="single" w:sz="8" w:space="0" w:color="auto"/>
            </w:tcBorders>
            <w:tcMar>
              <w:top w:w="0" w:type="dxa"/>
              <w:left w:w="108" w:type="dxa"/>
              <w:bottom w:w="0" w:type="dxa"/>
              <w:right w:w="108" w:type="dxa"/>
            </w:tcMar>
            <w:hideMark/>
          </w:tcPr>
          <w:p w14:paraId="5CBFD9A0" w14:textId="77777777" w:rsidR="001F368A" w:rsidRPr="008C3C96" w:rsidRDefault="001F368A" w:rsidP="00DC489A">
            <w:pPr>
              <w:rPr>
                <w:rFonts w:ascii="CiscoSansTT" w:hAnsi="CiscoSansTT" w:cs="CiscoSansTT"/>
              </w:rPr>
            </w:pPr>
            <w:r w:rsidRPr="008C3C96">
              <w:rPr>
                <w:rFonts w:ascii="CiscoSansTT" w:hAnsi="CiscoSansTT" w:cs="CiscoSansTT"/>
              </w:rPr>
              <w:t>admin/C1sco12345</w:t>
            </w:r>
          </w:p>
        </w:tc>
      </w:tr>
      <w:tr w:rsidR="001F368A" w:rsidRPr="008C3C96" w14:paraId="48C21401" w14:textId="77777777" w:rsidTr="00DC489A">
        <w:trPr>
          <w:trHeight w:val="366"/>
        </w:trPr>
        <w:tc>
          <w:tcPr>
            <w:tcW w:w="2946"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4E3EC06F" w14:textId="77777777" w:rsidR="001F368A" w:rsidRPr="008C3C96" w:rsidRDefault="001F368A" w:rsidP="00DC489A">
            <w:pPr>
              <w:rPr>
                <w:rFonts w:ascii="CiscoSansTT" w:hAnsi="CiscoSansTT" w:cs="CiscoSansTT"/>
              </w:rPr>
            </w:pPr>
            <w:r w:rsidRPr="008C3C96">
              <w:rPr>
                <w:rFonts w:ascii="CiscoSansTT" w:hAnsi="CiscoSansTT" w:cs="CiscoSansTT"/>
              </w:rPr>
              <w:t>Leaf_4</w:t>
            </w:r>
          </w:p>
        </w:tc>
        <w:tc>
          <w:tcPr>
            <w:tcW w:w="2985" w:type="dxa"/>
            <w:tcBorders>
              <w:top w:val="nil"/>
              <w:left w:val="nil"/>
              <w:bottom w:val="single" w:sz="8" w:space="0" w:color="auto"/>
              <w:right w:val="single" w:sz="8" w:space="0" w:color="auto"/>
            </w:tcBorders>
            <w:tcMar>
              <w:top w:w="0" w:type="dxa"/>
              <w:left w:w="108" w:type="dxa"/>
              <w:bottom w:w="0" w:type="dxa"/>
              <w:right w:w="108" w:type="dxa"/>
            </w:tcMar>
            <w:hideMark/>
          </w:tcPr>
          <w:p w14:paraId="58693951" w14:textId="77777777" w:rsidR="001F368A" w:rsidRPr="008C3C96" w:rsidRDefault="001F368A" w:rsidP="00DC489A">
            <w:pPr>
              <w:rPr>
                <w:rFonts w:ascii="CiscoSansTT" w:hAnsi="CiscoSansTT" w:cs="CiscoSansTT"/>
              </w:rPr>
            </w:pPr>
            <w:r w:rsidRPr="008C3C96">
              <w:rPr>
                <w:rFonts w:ascii="CiscoSansTT" w:hAnsi="CiscoSansTT" w:cs="CiscoSansTT"/>
              </w:rPr>
              <w:t>198.18.1333.33:1080</w:t>
            </w:r>
          </w:p>
        </w:tc>
        <w:tc>
          <w:tcPr>
            <w:tcW w:w="3075" w:type="dxa"/>
            <w:tcBorders>
              <w:top w:val="nil"/>
              <w:left w:val="nil"/>
              <w:bottom w:val="single" w:sz="8" w:space="0" w:color="auto"/>
              <w:right w:val="single" w:sz="8" w:space="0" w:color="auto"/>
            </w:tcBorders>
            <w:tcMar>
              <w:top w:w="0" w:type="dxa"/>
              <w:left w:w="108" w:type="dxa"/>
              <w:bottom w:w="0" w:type="dxa"/>
              <w:right w:w="108" w:type="dxa"/>
            </w:tcMar>
            <w:hideMark/>
          </w:tcPr>
          <w:p w14:paraId="57C8ADD8" w14:textId="77777777" w:rsidR="001F368A" w:rsidRPr="008C3C96" w:rsidRDefault="001F368A" w:rsidP="00DC489A">
            <w:pPr>
              <w:rPr>
                <w:rFonts w:ascii="CiscoSansTT" w:hAnsi="CiscoSansTT" w:cs="CiscoSansTT"/>
              </w:rPr>
            </w:pPr>
            <w:r w:rsidRPr="008C3C96">
              <w:rPr>
                <w:rFonts w:ascii="CiscoSansTT" w:hAnsi="CiscoSansTT" w:cs="CiscoSansTT"/>
              </w:rPr>
              <w:t>admin/C1sco12345</w:t>
            </w:r>
          </w:p>
        </w:tc>
      </w:tr>
      <w:tr w:rsidR="001F368A" w:rsidRPr="008C3C96" w14:paraId="43B9827A" w14:textId="77777777" w:rsidTr="00DC489A">
        <w:trPr>
          <w:trHeight w:val="366"/>
        </w:trPr>
        <w:tc>
          <w:tcPr>
            <w:tcW w:w="2946"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588650B7" w14:textId="77777777" w:rsidR="001F368A" w:rsidRPr="008C3C96" w:rsidRDefault="001F368A" w:rsidP="00DC489A">
            <w:pPr>
              <w:rPr>
                <w:rFonts w:ascii="CiscoSansTT" w:hAnsi="CiscoSansTT" w:cs="CiscoSansTT"/>
              </w:rPr>
            </w:pPr>
            <w:r w:rsidRPr="008C3C96">
              <w:rPr>
                <w:rFonts w:ascii="CiscoSansTT" w:hAnsi="CiscoSansTT" w:cs="CiscoSansTT"/>
              </w:rPr>
              <w:t>Server_1</w:t>
            </w:r>
          </w:p>
        </w:tc>
        <w:tc>
          <w:tcPr>
            <w:tcW w:w="2985" w:type="dxa"/>
            <w:tcBorders>
              <w:top w:val="nil"/>
              <w:left w:val="nil"/>
              <w:bottom w:val="single" w:sz="8" w:space="0" w:color="auto"/>
              <w:right w:val="single" w:sz="8" w:space="0" w:color="auto"/>
            </w:tcBorders>
            <w:tcMar>
              <w:top w:w="0" w:type="dxa"/>
              <w:left w:w="108" w:type="dxa"/>
              <w:bottom w:w="0" w:type="dxa"/>
              <w:right w:w="108" w:type="dxa"/>
            </w:tcMar>
            <w:hideMark/>
          </w:tcPr>
          <w:p w14:paraId="33D35AF7" w14:textId="77777777" w:rsidR="001F368A" w:rsidRPr="008C3C96" w:rsidRDefault="001F368A" w:rsidP="00DC489A">
            <w:pPr>
              <w:rPr>
                <w:rFonts w:ascii="CiscoSansTT" w:hAnsi="CiscoSansTT" w:cs="CiscoSansTT"/>
              </w:rPr>
            </w:pPr>
            <w:r w:rsidRPr="008C3C96">
              <w:rPr>
                <w:rFonts w:ascii="CiscoSansTT" w:hAnsi="CiscoSansTT" w:cs="CiscoSansTT"/>
              </w:rPr>
              <w:t>198.18.134.50</w:t>
            </w:r>
          </w:p>
        </w:tc>
        <w:tc>
          <w:tcPr>
            <w:tcW w:w="3075" w:type="dxa"/>
            <w:tcBorders>
              <w:top w:val="nil"/>
              <w:left w:val="nil"/>
              <w:bottom w:val="single" w:sz="8" w:space="0" w:color="auto"/>
              <w:right w:val="single" w:sz="8" w:space="0" w:color="auto"/>
            </w:tcBorders>
            <w:tcMar>
              <w:top w:w="0" w:type="dxa"/>
              <w:left w:w="108" w:type="dxa"/>
              <w:bottom w:w="0" w:type="dxa"/>
              <w:right w:w="108" w:type="dxa"/>
            </w:tcMar>
            <w:hideMark/>
          </w:tcPr>
          <w:p w14:paraId="4E559171" w14:textId="77777777" w:rsidR="001F368A" w:rsidRPr="008C3C96" w:rsidRDefault="001F368A" w:rsidP="00DC489A">
            <w:pPr>
              <w:rPr>
                <w:rFonts w:ascii="CiscoSansTT" w:hAnsi="CiscoSansTT" w:cs="CiscoSansTT"/>
              </w:rPr>
            </w:pPr>
            <w:r w:rsidRPr="008C3C96">
              <w:rPr>
                <w:rFonts w:ascii="CiscoSansTT" w:hAnsi="CiscoSansTT" w:cs="CiscoSansTT"/>
              </w:rPr>
              <w:t>root/C1sco12345</w:t>
            </w:r>
          </w:p>
        </w:tc>
      </w:tr>
      <w:tr w:rsidR="001F368A" w:rsidRPr="008C3C96" w14:paraId="71399FD4" w14:textId="77777777" w:rsidTr="00DC489A">
        <w:trPr>
          <w:trHeight w:val="366"/>
        </w:trPr>
        <w:tc>
          <w:tcPr>
            <w:tcW w:w="2946"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3ECF67C6" w14:textId="77777777" w:rsidR="001F368A" w:rsidRPr="008C3C96" w:rsidRDefault="001F368A" w:rsidP="00DC489A">
            <w:pPr>
              <w:rPr>
                <w:rFonts w:ascii="CiscoSansTT" w:hAnsi="CiscoSansTT" w:cs="CiscoSansTT"/>
              </w:rPr>
            </w:pPr>
            <w:r w:rsidRPr="008C3C96">
              <w:rPr>
                <w:rFonts w:ascii="CiscoSansTT" w:hAnsi="CiscoSansTT" w:cs="CiscoSansTT"/>
              </w:rPr>
              <w:t>Server_3</w:t>
            </w:r>
          </w:p>
        </w:tc>
        <w:tc>
          <w:tcPr>
            <w:tcW w:w="2985" w:type="dxa"/>
            <w:tcBorders>
              <w:top w:val="nil"/>
              <w:left w:val="nil"/>
              <w:bottom w:val="single" w:sz="8" w:space="0" w:color="auto"/>
              <w:right w:val="single" w:sz="8" w:space="0" w:color="auto"/>
            </w:tcBorders>
            <w:tcMar>
              <w:top w:w="0" w:type="dxa"/>
              <w:left w:w="108" w:type="dxa"/>
              <w:bottom w:w="0" w:type="dxa"/>
              <w:right w:w="108" w:type="dxa"/>
            </w:tcMar>
            <w:hideMark/>
          </w:tcPr>
          <w:p w14:paraId="35CCEE86" w14:textId="77777777" w:rsidR="001F368A" w:rsidRPr="008C3C96" w:rsidRDefault="001F368A" w:rsidP="00DC489A">
            <w:pPr>
              <w:rPr>
                <w:rFonts w:ascii="CiscoSansTT" w:hAnsi="CiscoSansTT" w:cs="CiscoSansTT"/>
              </w:rPr>
            </w:pPr>
            <w:r w:rsidRPr="008C3C96">
              <w:rPr>
                <w:rFonts w:ascii="CiscoSansTT" w:hAnsi="CiscoSansTT" w:cs="CiscoSansTT"/>
              </w:rPr>
              <w:t>198.18.134.52</w:t>
            </w:r>
          </w:p>
        </w:tc>
        <w:tc>
          <w:tcPr>
            <w:tcW w:w="3075" w:type="dxa"/>
            <w:tcBorders>
              <w:top w:val="nil"/>
              <w:left w:val="nil"/>
              <w:bottom w:val="single" w:sz="8" w:space="0" w:color="auto"/>
              <w:right w:val="single" w:sz="8" w:space="0" w:color="auto"/>
            </w:tcBorders>
            <w:tcMar>
              <w:top w:w="0" w:type="dxa"/>
              <w:left w:w="108" w:type="dxa"/>
              <w:bottom w:w="0" w:type="dxa"/>
              <w:right w:w="108" w:type="dxa"/>
            </w:tcMar>
            <w:hideMark/>
          </w:tcPr>
          <w:p w14:paraId="11E74B1F" w14:textId="77777777" w:rsidR="001F368A" w:rsidRPr="008C3C96" w:rsidRDefault="001F368A" w:rsidP="00DC489A">
            <w:pPr>
              <w:rPr>
                <w:rFonts w:ascii="CiscoSansTT" w:hAnsi="CiscoSansTT" w:cs="CiscoSansTT"/>
              </w:rPr>
            </w:pPr>
            <w:r w:rsidRPr="008C3C96">
              <w:rPr>
                <w:rFonts w:ascii="CiscoSansTT" w:hAnsi="CiscoSansTT" w:cs="CiscoSansTT"/>
              </w:rPr>
              <w:t>root/C1sco12345</w:t>
            </w:r>
          </w:p>
        </w:tc>
      </w:tr>
      <w:tr w:rsidR="001F368A" w:rsidRPr="008C3C96" w14:paraId="72EDEAA1" w14:textId="77777777" w:rsidTr="00DC489A">
        <w:trPr>
          <w:trHeight w:val="366"/>
        </w:trPr>
        <w:tc>
          <w:tcPr>
            <w:tcW w:w="2946"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4AB5715D" w14:textId="77777777" w:rsidR="001F368A" w:rsidRPr="008C3C96" w:rsidRDefault="001F368A" w:rsidP="00DC489A">
            <w:pPr>
              <w:rPr>
                <w:rFonts w:ascii="CiscoSansTT" w:hAnsi="CiscoSansTT" w:cs="CiscoSansTT"/>
              </w:rPr>
            </w:pPr>
            <w:r w:rsidRPr="008C3C96">
              <w:rPr>
                <w:rFonts w:ascii="CiscoSansTT" w:hAnsi="CiscoSansTT" w:cs="CiscoSansTT"/>
              </w:rPr>
              <w:t>Server_4</w:t>
            </w:r>
          </w:p>
        </w:tc>
        <w:tc>
          <w:tcPr>
            <w:tcW w:w="2985" w:type="dxa"/>
            <w:tcBorders>
              <w:top w:val="nil"/>
              <w:left w:val="nil"/>
              <w:bottom w:val="single" w:sz="8" w:space="0" w:color="auto"/>
              <w:right w:val="single" w:sz="8" w:space="0" w:color="auto"/>
            </w:tcBorders>
            <w:tcMar>
              <w:top w:w="0" w:type="dxa"/>
              <w:left w:w="108" w:type="dxa"/>
              <w:bottom w:w="0" w:type="dxa"/>
              <w:right w:w="108" w:type="dxa"/>
            </w:tcMar>
          </w:tcPr>
          <w:p w14:paraId="2DCAE59C" w14:textId="77777777" w:rsidR="001F368A" w:rsidRPr="008C3C96" w:rsidRDefault="001F368A" w:rsidP="00DC489A">
            <w:pPr>
              <w:rPr>
                <w:rFonts w:ascii="CiscoSansTT" w:hAnsi="CiscoSansTT" w:cs="CiscoSansTT"/>
              </w:rPr>
            </w:pPr>
            <w:r w:rsidRPr="008C3C96">
              <w:rPr>
                <w:rFonts w:ascii="CiscoSansTT" w:hAnsi="CiscoSansTT" w:cs="CiscoSansTT"/>
              </w:rPr>
              <w:t>198.18.134.53</w:t>
            </w:r>
          </w:p>
        </w:tc>
        <w:tc>
          <w:tcPr>
            <w:tcW w:w="3075" w:type="dxa"/>
            <w:tcBorders>
              <w:top w:val="nil"/>
              <w:left w:val="nil"/>
              <w:bottom w:val="single" w:sz="8" w:space="0" w:color="auto"/>
              <w:right w:val="single" w:sz="8" w:space="0" w:color="auto"/>
            </w:tcBorders>
            <w:tcMar>
              <w:top w:w="0" w:type="dxa"/>
              <w:left w:w="108" w:type="dxa"/>
              <w:bottom w:w="0" w:type="dxa"/>
              <w:right w:w="108" w:type="dxa"/>
            </w:tcMar>
          </w:tcPr>
          <w:p w14:paraId="5BD76FEE" w14:textId="77777777" w:rsidR="001F368A" w:rsidRPr="008C3C96" w:rsidRDefault="001F368A" w:rsidP="00DC489A">
            <w:pPr>
              <w:rPr>
                <w:rFonts w:ascii="CiscoSansTT" w:hAnsi="CiscoSansTT" w:cs="CiscoSansTT"/>
              </w:rPr>
            </w:pPr>
            <w:r w:rsidRPr="008C3C96">
              <w:rPr>
                <w:rFonts w:ascii="CiscoSansTT" w:hAnsi="CiscoSansTT" w:cs="CiscoSansTT"/>
              </w:rPr>
              <w:t>root/C1sco12345</w:t>
            </w:r>
          </w:p>
        </w:tc>
      </w:tr>
      <w:tr w:rsidR="001F368A" w:rsidRPr="008C3C96" w14:paraId="1C5A1CEA" w14:textId="77777777" w:rsidTr="00DC489A">
        <w:trPr>
          <w:trHeight w:val="366"/>
        </w:trPr>
        <w:tc>
          <w:tcPr>
            <w:tcW w:w="2946"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2C4F1548" w14:textId="77777777" w:rsidR="001F368A" w:rsidRPr="008C3C96" w:rsidRDefault="001F368A" w:rsidP="00DC489A">
            <w:pPr>
              <w:rPr>
                <w:rFonts w:ascii="CiscoSansTT" w:hAnsi="CiscoSansTT" w:cs="CiscoSansTT"/>
              </w:rPr>
            </w:pPr>
            <w:r w:rsidRPr="008C3C96">
              <w:rPr>
                <w:rFonts w:ascii="CiscoSansTT" w:hAnsi="CiscoSansTT" w:cs="CiscoSansTT"/>
              </w:rPr>
              <w:t>Ansible Server</w:t>
            </w:r>
          </w:p>
        </w:tc>
        <w:tc>
          <w:tcPr>
            <w:tcW w:w="2985" w:type="dxa"/>
            <w:tcBorders>
              <w:top w:val="nil"/>
              <w:left w:val="nil"/>
              <w:bottom w:val="single" w:sz="8" w:space="0" w:color="auto"/>
              <w:right w:val="single" w:sz="8" w:space="0" w:color="auto"/>
            </w:tcBorders>
            <w:tcMar>
              <w:top w:w="0" w:type="dxa"/>
              <w:left w:w="108" w:type="dxa"/>
              <w:bottom w:w="0" w:type="dxa"/>
              <w:right w:w="108" w:type="dxa"/>
            </w:tcMar>
          </w:tcPr>
          <w:p w14:paraId="70F0291F" w14:textId="77777777" w:rsidR="001F368A" w:rsidRPr="008C3C96" w:rsidRDefault="001F368A" w:rsidP="00DC489A">
            <w:pPr>
              <w:rPr>
                <w:rFonts w:ascii="CiscoSansTT" w:hAnsi="CiscoSansTT" w:cs="CiscoSansTT"/>
              </w:rPr>
            </w:pPr>
            <w:r w:rsidRPr="008C3C96">
              <w:rPr>
                <w:rFonts w:ascii="CiscoSansTT" w:hAnsi="CiscoSansTT" w:cs="CiscoSansTT"/>
              </w:rPr>
              <w:t>198.18.134.150</w:t>
            </w:r>
          </w:p>
        </w:tc>
        <w:tc>
          <w:tcPr>
            <w:tcW w:w="3075" w:type="dxa"/>
            <w:tcBorders>
              <w:top w:val="nil"/>
              <w:left w:val="nil"/>
              <w:bottom w:val="single" w:sz="8" w:space="0" w:color="auto"/>
              <w:right w:val="single" w:sz="8" w:space="0" w:color="auto"/>
            </w:tcBorders>
            <w:tcMar>
              <w:top w:w="0" w:type="dxa"/>
              <w:left w:w="108" w:type="dxa"/>
              <w:bottom w:w="0" w:type="dxa"/>
              <w:right w:w="108" w:type="dxa"/>
            </w:tcMar>
          </w:tcPr>
          <w:p w14:paraId="48666C6B" w14:textId="77777777" w:rsidR="001F368A" w:rsidRPr="008C3C96" w:rsidRDefault="001F368A" w:rsidP="00DC489A">
            <w:pPr>
              <w:rPr>
                <w:rFonts w:ascii="CiscoSansTT" w:hAnsi="CiscoSansTT" w:cs="CiscoSansTT"/>
              </w:rPr>
            </w:pPr>
            <w:r w:rsidRPr="008C3C96">
              <w:rPr>
                <w:rFonts w:ascii="CiscoSansTT" w:hAnsi="CiscoSansTT" w:cs="CiscoSansTT"/>
              </w:rPr>
              <w:t>root/C1sco12345</w:t>
            </w:r>
          </w:p>
        </w:tc>
      </w:tr>
      <w:tr w:rsidR="001F368A" w:rsidRPr="008C3C96" w14:paraId="2AEE6A6E" w14:textId="77777777" w:rsidTr="00DC489A">
        <w:trPr>
          <w:trHeight w:val="366"/>
        </w:trPr>
        <w:tc>
          <w:tcPr>
            <w:tcW w:w="2946"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481400E5" w14:textId="77777777" w:rsidR="001F368A" w:rsidRPr="008C3C96" w:rsidRDefault="001F368A" w:rsidP="00DC489A">
            <w:pPr>
              <w:rPr>
                <w:rFonts w:ascii="CiscoSansTT" w:hAnsi="CiscoSansTT" w:cs="CiscoSansTT"/>
              </w:rPr>
            </w:pPr>
            <w:r w:rsidRPr="008C3C96">
              <w:rPr>
                <w:rFonts w:ascii="CiscoSansTT" w:hAnsi="CiscoSansTT" w:cs="CiscoSansTT"/>
              </w:rPr>
              <w:t>DCNM</w:t>
            </w:r>
          </w:p>
        </w:tc>
        <w:tc>
          <w:tcPr>
            <w:tcW w:w="2985" w:type="dxa"/>
            <w:tcBorders>
              <w:top w:val="nil"/>
              <w:left w:val="nil"/>
              <w:bottom w:val="single" w:sz="8" w:space="0" w:color="auto"/>
              <w:right w:val="single" w:sz="8" w:space="0" w:color="auto"/>
            </w:tcBorders>
            <w:tcMar>
              <w:top w:w="0" w:type="dxa"/>
              <w:left w:w="108" w:type="dxa"/>
              <w:bottom w:w="0" w:type="dxa"/>
              <w:right w:w="108" w:type="dxa"/>
            </w:tcMar>
          </w:tcPr>
          <w:p w14:paraId="42731A66" w14:textId="77777777" w:rsidR="001F368A" w:rsidRPr="008C3C96" w:rsidRDefault="001F368A" w:rsidP="00DC489A">
            <w:pPr>
              <w:rPr>
                <w:rFonts w:ascii="CiscoSansTT" w:hAnsi="CiscoSansTT" w:cs="CiscoSansTT"/>
              </w:rPr>
            </w:pPr>
            <w:r w:rsidRPr="008C3C96">
              <w:rPr>
                <w:rFonts w:ascii="CiscoSansTT" w:hAnsi="CiscoSansTT" w:cs="CiscoSansTT"/>
              </w:rPr>
              <w:t>198.18.134.200</w:t>
            </w:r>
          </w:p>
        </w:tc>
        <w:tc>
          <w:tcPr>
            <w:tcW w:w="3075" w:type="dxa"/>
            <w:tcBorders>
              <w:top w:val="nil"/>
              <w:left w:val="nil"/>
              <w:bottom w:val="single" w:sz="8" w:space="0" w:color="auto"/>
              <w:right w:val="single" w:sz="8" w:space="0" w:color="auto"/>
            </w:tcBorders>
            <w:tcMar>
              <w:top w:w="0" w:type="dxa"/>
              <w:left w:w="108" w:type="dxa"/>
              <w:bottom w:w="0" w:type="dxa"/>
              <w:right w:w="108" w:type="dxa"/>
            </w:tcMar>
          </w:tcPr>
          <w:p w14:paraId="54C8804A" w14:textId="77777777" w:rsidR="001F368A" w:rsidRPr="008C3C96" w:rsidRDefault="001F368A" w:rsidP="00DC489A">
            <w:pPr>
              <w:rPr>
                <w:rFonts w:ascii="CiscoSansTT" w:hAnsi="CiscoSansTT" w:cs="CiscoSansTT"/>
              </w:rPr>
            </w:pPr>
            <w:r w:rsidRPr="008C3C96">
              <w:rPr>
                <w:rFonts w:ascii="CiscoSansTT" w:hAnsi="CiscoSansTT" w:cs="CiscoSansTT"/>
              </w:rPr>
              <w:t>admin/C1sco12345</w:t>
            </w:r>
          </w:p>
        </w:tc>
      </w:tr>
      <w:tr w:rsidR="001F368A" w:rsidRPr="008C3C96" w14:paraId="3B3219BD" w14:textId="77777777" w:rsidTr="00DC489A">
        <w:trPr>
          <w:trHeight w:val="366"/>
        </w:trPr>
        <w:tc>
          <w:tcPr>
            <w:tcW w:w="2946"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1775C5BF" w14:textId="77777777" w:rsidR="001F368A" w:rsidRPr="008C3C96" w:rsidRDefault="001F368A" w:rsidP="00DC489A">
            <w:pPr>
              <w:rPr>
                <w:rFonts w:ascii="CiscoSansTT" w:hAnsi="CiscoSansTT" w:cs="CiscoSansTT"/>
              </w:rPr>
            </w:pPr>
            <w:r w:rsidRPr="008C3C96">
              <w:rPr>
                <w:rFonts w:ascii="CiscoSansTT" w:hAnsi="CiscoSansTT" w:cs="CiscoSansTT"/>
              </w:rPr>
              <w:t xml:space="preserve">Remote Workstation </w:t>
            </w:r>
          </w:p>
        </w:tc>
        <w:tc>
          <w:tcPr>
            <w:tcW w:w="2985" w:type="dxa"/>
            <w:tcBorders>
              <w:top w:val="nil"/>
              <w:left w:val="nil"/>
              <w:bottom w:val="single" w:sz="8" w:space="0" w:color="auto"/>
              <w:right w:val="single" w:sz="8" w:space="0" w:color="auto"/>
            </w:tcBorders>
            <w:tcMar>
              <w:top w:w="0" w:type="dxa"/>
              <w:left w:w="108" w:type="dxa"/>
              <w:bottom w:w="0" w:type="dxa"/>
              <w:right w:w="108" w:type="dxa"/>
            </w:tcMar>
            <w:hideMark/>
          </w:tcPr>
          <w:p w14:paraId="1C2FE451" w14:textId="77777777" w:rsidR="001F368A" w:rsidRPr="008C3C96" w:rsidRDefault="001F368A" w:rsidP="00DC489A">
            <w:pPr>
              <w:rPr>
                <w:rFonts w:ascii="CiscoSansTT" w:hAnsi="CiscoSansTT" w:cs="CiscoSansTT"/>
              </w:rPr>
            </w:pPr>
            <w:r w:rsidRPr="008C3C96">
              <w:rPr>
                <w:rFonts w:ascii="CiscoSansTT" w:hAnsi="CiscoSansTT" w:cs="CiscoSansTT"/>
              </w:rPr>
              <w:t>198.18.133.36</w:t>
            </w:r>
          </w:p>
        </w:tc>
        <w:tc>
          <w:tcPr>
            <w:tcW w:w="3075" w:type="dxa"/>
            <w:tcBorders>
              <w:top w:val="nil"/>
              <w:left w:val="nil"/>
              <w:bottom w:val="single" w:sz="8" w:space="0" w:color="auto"/>
              <w:right w:val="single" w:sz="8" w:space="0" w:color="auto"/>
            </w:tcBorders>
            <w:tcMar>
              <w:top w:w="0" w:type="dxa"/>
              <w:left w:w="108" w:type="dxa"/>
              <w:bottom w:w="0" w:type="dxa"/>
              <w:right w:w="108" w:type="dxa"/>
            </w:tcMar>
            <w:hideMark/>
          </w:tcPr>
          <w:p w14:paraId="7456A62E" w14:textId="77777777" w:rsidR="001F368A" w:rsidRPr="008C3C96" w:rsidRDefault="001F368A" w:rsidP="00DC489A">
            <w:pPr>
              <w:rPr>
                <w:rFonts w:ascii="CiscoSansTT" w:hAnsi="CiscoSansTT" w:cs="CiscoSansTT"/>
              </w:rPr>
            </w:pPr>
            <w:proofErr w:type="spellStart"/>
            <w:r w:rsidRPr="008C3C96">
              <w:rPr>
                <w:rFonts w:ascii="CiscoSansTT" w:hAnsi="CiscoSansTT" w:cs="CiscoSansTT"/>
              </w:rPr>
              <w:t>demouser</w:t>
            </w:r>
            <w:proofErr w:type="spellEnd"/>
            <w:r w:rsidRPr="008C3C96">
              <w:rPr>
                <w:rFonts w:ascii="CiscoSansTT" w:hAnsi="CiscoSansTT" w:cs="CiscoSansTT"/>
              </w:rPr>
              <w:t>/C1sco12345</w:t>
            </w:r>
          </w:p>
        </w:tc>
      </w:tr>
    </w:tbl>
    <w:p w14:paraId="0C123836" w14:textId="77777777" w:rsidR="001F368A" w:rsidRPr="001421DD" w:rsidRDefault="001F368A" w:rsidP="001F368A">
      <w:pPr>
        <w:pStyle w:val="Heading3"/>
        <w:rPr>
          <w:rFonts w:ascii="CiscoSansTT" w:hAnsi="CiscoSansTT" w:cs="CiscoSansTT"/>
          <w:sz w:val="28"/>
          <w:szCs w:val="28"/>
        </w:rPr>
      </w:pPr>
      <w:bookmarkStart w:id="3" w:name="_Toc485985441"/>
      <w:r w:rsidRPr="001421DD">
        <w:rPr>
          <w:rFonts w:ascii="CiscoSansTT" w:hAnsi="CiscoSansTT" w:cs="CiscoSansTT"/>
          <w:sz w:val="28"/>
          <w:szCs w:val="28"/>
        </w:rPr>
        <w:lastRenderedPageBreak/>
        <w:t xml:space="preserve">Lab Topology </w:t>
      </w:r>
      <w:bookmarkEnd w:id="3"/>
    </w:p>
    <w:p w14:paraId="32032D36" w14:textId="77777777" w:rsidR="001F368A" w:rsidRPr="008C3C96" w:rsidRDefault="001F368A" w:rsidP="001F368A">
      <w:pPr>
        <w:pStyle w:val="dC-Normal"/>
        <w:jc w:val="center"/>
        <w:rPr>
          <w:rFonts w:ascii="CiscoSansTT" w:hAnsi="CiscoSansTT" w:cs="CiscoSansTT"/>
        </w:rPr>
      </w:pPr>
      <w:r>
        <w:rPr>
          <w:noProof/>
        </w:rPr>
        <w:drawing>
          <wp:inline distT="0" distB="0" distL="0" distR="0" wp14:anchorId="0A7E311F" wp14:editId="262F38D9">
            <wp:extent cx="5731510" cy="3727788"/>
            <wp:effectExtent l="0" t="0" r="254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3727788"/>
                    </a:xfrm>
                    <a:prstGeom prst="rect">
                      <a:avLst/>
                    </a:prstGeom>
                    <a:noFill/>
                    <a:ln>
                      <a:noFill/>
                    </a:ln>
                  </pic:spPr>
                </pic:pic>
              </a:graphicData>
            </a:graphic>
          </wp:inline>
        </w:drawing>
      </w:r>
    </w:p>
    <w:p w14:paraId="3EEA2FEF" w14:textId="77777777" w:rsidR="001F368A" w:rsidRPr="008C3C96" w:rsidRDefault="001F368A" w:rsidP="001F368A">
      <w:pPr>
        <w:pStyle w:val="dC-Normal"/>
        <w:rPr>
          <w:rFonts w:ascii="CiscoSansTT" w:hAnsi="CiscoSansTT" w:cs="CiscoSansTT"/>
        </w:rPr>
      </w:pPr>
    </w:p>
    <w:p w14:paraId="393DA9F5" w14:textId="77777777" w:rsidR="001F368A" w:rsidRPr="008C3C96" w:rsidRDefault="001F368A" w:rsidP="001F368A">
      <w:pPr>
        <w:pStyle w:val="dC-H1"/>
        <w:rPr>
          <w:rFonts w:ascii="CiscoSansTT" w:hAnsi="CiscoSansTT" w:cs="CiscoSansTT"/>
        </w:rPr>
      </w:pPr>
      <w:bookmarkStart w:id="4" w:name="_Toc485985442"/>
      <w:r w:rsidRPr="008C3C96">
        <w:rPr>
          <w:rFonts w:ascii="CiscoSansTT" w:hAnsi="CiscoSansTT" w:cs="CiscoSansTT"/>
        </w:rPr>
        <w:t xml:space="preserve">Task 1: </w:t>
      </w:r>
      <w:bookmarkEnd w:id="4"/>
      <w:r w:rsidRPr="008C3C96">
        <w:rPr>
          <w:rFonts w:ascii="CiscoSansTT" w:hAnsi="CiscoSansTT" w:cs="CiscoSansTT"/>
        </w:rPr>
        <w:t xml:space="preserve">Build Ansible node on </w:t>
      </w:r>
      <w:proofErr w:type="spellStart"/>
      <w:r w:rsidRPr="008C3C96">
        <w:rPr>
          <w:rFonts w:ascii="CiscoSansTT" w:hAnsi="CiscoSansTT" w:cs="CiscoSansTT"/>
        </w:rPr>
        <w:t>Redhat</w:t>
      </w:r>
      <w:proofErr w:type="spellEnd"/>
      <w:r w:rsidRPr="008C3C96">
        <w:rPr>
          <w:rFonts w:ascii="CiscoSansTT" w:hAnsi="CiscoSansTT" w:cs="CiscoSansTT"/>
        </w:rPr>
        <w:t xml:space="preserve"> server </w:t>
      </w:r>
    </w:p>
    <w:p w14:paraId="0DADF672" w14:textId="77777777" w:rsidR="001F368A" w:rsidRPr="008C3C96" w:rsidRDefault="001F368A" w:rsidP="001F368A">
      <w:pPr>
        <w:pStyle w:val="dC-H3"/>
        <w:rPr>
          <w:rFonts w:ascii="CiscoSansTT" w:hAnsi="CiscoSansTT" w:cs="CiscoSansTT"/>
          <w:sz w:val="24"/>
          <w:szCs w:val="24"/>
        </w:rPr>
      </w:pPr>
      <w:bookmarkStart w:id="5" w:name="_Toc485985443"/>
      <w:r w:rsidRPr="008C3C96">
        <w:rPr>
          <w:rFonts w:ascii="CiscoSansTT" w:hAnsi="CiscoSansTT" w:cs="CiscoSansTT"/>
          <w:sz w:val="28"/>
          <w:szCs w:val="28"/>
        </w:rPr>
        <w:t>Step 1:</w:t>
      </w:r>
      <w:bookmarkEnd w:id="5"/>
      <w:r w:rsidRPr="008C3C96">
        <w:rPr>
          <w:rStyle w:val="Heading3Char"/>
          <w:rFonts w:ascii="CiscoSansTT" w:hAnsi="CiscoSansTT" w:cs="CiscoSansTT"/>
          <w:sz w:val="28"/>
          <w:szCs w:val="28"/>
        </w:rPr>
        <w:t xml:space="preserve"> </w:t>
      </w:r>
      <w:r w:rsidRPr="008C3C96">
        <w:rPr>
          <w:rStyle w:val="dC-NormalChar"/>
          <w:rFonts w:ascii="CiscoSansTT" w:eastAsiaTheme="majorEastAsia" w:hAnsi="CiscoSansTT" w:cs="CiscoSansTT"/>
          <w:sz w:val="24"/>
          <w:szCs w:val="24"/>
        </w:rPr>
        <w:t xml:space="preserve">Connect to </w:t>
      </w:r>
      <w:proofErr w:type="spellStart"/>
      <w:r w:rsidRPr="008C3C96">
        <w:rPr>
          <w:rStyle w:val="dC-NormalChar"/>
          <w:rFonts w:ascii="CiscoSansTT" w:eastAsiaTheme="majorEastAsia" w:hAnsi="CiscoSansTT" w:cs="CiscoSansTT"/>
          <w:sz w:val="24"/>
          <w:szCs w:val="24"/>
        </w:rPr>
        <w:t>anyconnect</w:t>
      </w:r>
      <w:proofErr w:type="spellEnd"/>
      <w:r w:rsidRPr="008C3C96">
        <w:rPr>
          <w:rStyle w:val="dC-NormalChar"/>
          <w:rFonts w:ascii="CiscoSansTT" w:eastAsiaTheme="majorEastAsia" w:hAnsi="CiscoSansTT" w:cs="CiscoSansTT"/>
          <w:sz w:val="24"/>
          <w:szCs w:val="24"/>
        </w:rPr>
        <w:t xml:space="preserve"> VPN dcloud-lon-anyconnect.cisco.com with the username and password provided (lab admin will furnish that information to the participant).</w:t>
      </w:r>
    </w:p>
    <w:p w14:paraId="65D4301B" w14:textId="77777777" w:rsidR="001F368A" w:rsidRPr="008C3C96" w:rsidRDefault="001F368A" w:rsidP="001F368A">
      <w:pPr>
        <w:ind w:left="720"/>
        <w:rPr>
          <w:rFonts w:ascii="CiscoSansTT" w:hAnsi="CiscoSansTT" w:cs="CiscoSansTT"/>
        </w:rPr>
      </w:pPr>
      <w:r w:rsidRPr="008C3C96">
        <w:rPr>
          <w:rFonts w:ascii="CiscoSansTT" w:hAnsi="CiscoSansTT" w:cs="CiscoSansTT"/>
          <w:noProof/>
          <w:lang w:val="en-US" w:eastAsia="zh-CN"/>
        </w:rPr>
        <w:drawing>
          <wp:inline distT="0" distB="0" distL="0" distR="0" wp14:anchorId="7CA4945A" wp14:editId="50DC3163">
            <wp:extent cx="5182647" cy="2046514"/>
            <wp:effectExtent l="0" t="0" r="0" b="0"/>
            <wp:docPr id="693" name="Picture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21482" cy="2061849"/>
                    </a:xfrm>
                    <a:prstGeom prst="rect">
                      <a:avLst/>
                    </a:prstGeom>
                  </pic:spPr>
                </pic:pic>
              </a:graphicData>
            </a:graphic>
          </wp:inline>
        </w:drawing>
      </w:r>
    </w:p>
    <w:p w14:paraId="18465A98" w14:textId="77777777" w:rsidR="001F368A" w:rsidRPr="008C3C96" w:rsidRDefault="001F368A" w:rsidP="001F368A">
      <w:pPr>
        <w:pStyle w:val="dC-Normal"/>
        <w:rPr>
          <w:rStyle w:val="dC-H3Char"/>
          <w:rFonts w:ascii="CiscoSansTT" w:hAnsi="CiscoSansTT" w:cs="CiscoSansTT"/>
        </w:rPr>
      </w:pPr>
      <w:bookmarkStart w:id="6" w:name="_Toc485985444"/>
    </w:p>
    <w:p w14:paraId="5E0E4A71" w14:textId="77777777" w:rsidR="001F368A" w:rsidRPr="008C3C96" w:rsidRDefault="001F368A" w:rsidP="001F368A">
      <w:pPr>
        <w:pStyle w:val="dC-H3"/>
        <w:rPr>
          <w:rFonts w:ascii="CiscoSansTT" w:hAnsi="CiscoSansTT" w:cs="CiscoSansTT"/>
          <w:sz w:val="24"/>
          <w:szCs w:val="24"/>
        </w:rPr>
      </w:pPr>
      <w:r w:rsidRPr="008C3C96">
        <w:rPr>
          <w:rFonts w:ascii="CiscoSansTT" w:hAnsi="CiscoSansTT" w:cs="CiscoSansTT"/>
          <w:sz w:val="28"/>
          <w:szCs w:val="28"/>
        </w:rPr>
        <w:t>Step 2:</w:t>
      </w:r>
      <w:bookmarkEnd w:id="6"/>
      <w:r w:rsidRPr="008C3C96">
        <w:rPr>
          <w:rStyle w:val="Heading3Char"/>
          <w:rFonts w:ascii="CiscoSansTT" w:eastAsia="SimSun" w:hAnsi="CiscoSansTT" w:cs="CiscoSansTT"/>
          <w:sz w:val="28"/>
          <w:szCs w:val="28"/>
        </w:rPr>
        <w:t xml:space="preserve"> </w:t>
      </w:r>
      <w:r w:rsidRPr="008C3C96">
        <w:rPr>
          <w:rStyle w:val="dC-NormalChar"/>
          <w:rFonts w:ascii="CiscoSansTT" w:eastAsiaTheme="majorEastAsia" w:hAnsi="CiscoSansTT" w:cs="CiscoSansTT"/>
          <w:sz w:val="24"/>
          <w:szCs w:val="24"/>
        </w:rPr>
        <w:t xml:space="preserve">After prompted for credentials, use the credentials provided by the lab admin. </w:t>
      </w:r>
      <w:r w:rsidRPr="008C3C96">
        <w:rPr>
          <w:rStyle w:val="dC-NormalChar"/>
          <w:rFonts w:ascii="CiscoSansTT" w:eastAsiaTheme="majorEastAsia" w:hAnsi="CiscoSansTT" w:cs="CiscoSansTT"/>
          <w:sz w:val="24"/>
          <w:szCs w:val="24"/>
        </w:rPr>
        <w:tab/>
      </w:r>
      <w:r w:rsidRPr="008C3C96">
        <w:rPr>
          <w:rStyle w:val="dC-NormalChar"/>
          <w:rFonts w:ascii="CiscoSansTT" w:eastAsiaTheme="majorEastAsia" w:hAnsi="CiscoSansTT" w:cs="CiscoSansTT"/>
          <w:sz w:val="24"/>
          <w:szCs w:val="24"/>
        </w:rPr>
        <w:tab/>
      </w:r>
    </w:p>
    <w:p w14:paraId="654AA6FE" w14:textId="77777777" w:rsidR="001F368A" w:rsidRPr="008C3C96" w:rsidRDefault="001F368A" w:rsidP="001F368A">
      <w:pPr>
        <w:pStyle w:val="dC-Normal"/>
        <w:numPr>
          <w:ilvl w:val="0"/>
          <w:numId w:val="45"/>
        </w:numPr>
        <w:rPr>
          <w:rFonts w:ascii="CiscoSansTT" w:hAnsi="CiscoSansTT" w:cs="CiscoSansTT"/>
          <w:sz w:val="24"/>
          <w:szCs w:val="24"/>
        </w:rPr>
      </w:pPr>
      <w:r w:rsidRPr="008C3C96">
        <w:rPr>
          <w:rFonts w:ascii="CiscoSansTT" w:hAnsi="CiscoSansTT" w:cs="CiscoSansTT"/>
          <w:sz w:val="24"/>
          <w:szCs w:val="24"/>
        </w:rPr>
        <w:t>Below is an example of user logging into POD1</w:t>
      </w:r>
    </w:p>
    <w:p w14:paraId="7BF54539" w14:textId="77777777" w:rsidR="001F368A" w:rsidRPr="008C3C96" w:rsidRDefault="001F368A" w:rsidP="001F368A">
      <w:pPr>
        <w:ind w:left="720" w:firstLine="720"/>
        <w:rPr>
          <w:rFonts w:ascii="CiscoSansTT" w:hAnsi="CiscoSansTT" w:cs="CiscoSansTT"/>
        </w:rPr>
      </w:pPr>
      <w:r w:rsidRPr="008C3C96">
        <w:rPr>
          <w:rFonts w:ascii="CiscoSansTT" w:hAnsi="CiscoSansTT" w:cs="CiscoSansTT"/>
          <w:noProof/>
          <w:lang w:val="en-US" w:eastAsia="zh-CN"/>
        </w:rPr>
        <w:lastRenderedPageBreak/>
        <w:drawing>
          <wp:inline distT="0" distB="0" distL="0" distR="0" wp14:anchorId="2A5F8400" wp14:editId="2D57B018">
            <wp:extent cx="5126355" cy="2421890"/>
            <wp:effectExtent l="0" t="0" r="4445" b="0"/>
            <wp:docPr id="59" name="Picture 59" descr="/Users/umairarshad/Desktop/Screen Shot 2017-05-30 at 12.46.3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Users/umairarshad/Desktop/Screen Shot 2017-05-30 at 12.46.33 PM.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126355" cy="2421890"/>
                    </a:xfrm>
                    <a:prstGeom prst="rect">
                      <a:avLst/>
                    </a:prstGeom>
                    <a:noFill/>
                    <a:ln>
                      <a:noFill/>
                    </a:ln>
                  </pic:spPr>
                </pic:pic>
              </a:graphicData>
            </a:graphic>
          </wp:inline>
        </w:drawing>
      </w:r>
    </w:p>
    <w:p w14:paraId="0B6D8B94" w14:textId="77777777" w:rsidR="001F368A" w:rsidRPr="008C3C96" w:rsidRDefault="001F368A" w:rsidP="001F368A">
      <w:pPr>
        <w:pStyle w:val="ListParagraph"/>
        <w:numPr>
          <w:ilvl w:val="0"/>
          <w:numId w:val="20"/>
        </w:numPr>
        <w:rPr>
          <w:rFonts w:ascii="CiscoSansTT" w:hAnsi="CiscoSansTT" w:cs="CiscoSansTT"/>
        </w:rPr>
      </w:pPr>
      <w:r w:rsidRPr="008C3C96">
        <w:rPr>
          <w:rFonts w:ascii="CiscoSansTT" w:hAnsi="CiscoSansTT" w:cs="CiscoSansTT"/>
        </w:rPr>
        <w:t>Hit accept when the prompt appears to accept the VPN connection login</w:t>
      </w:r>
      <w:r w:rsidRPr="008C3C96">
        <w:rPr>
          <w:rFonts w:ascii="CiscoSansTT" w:hAnsi="CiscoSansTT" w:cs="CiscoSansTT"/>
        </w:rPr>
        <w:tab/>
      </w:r>
    </w:p>
    <w:p w14:paraId="04906797" w14:textId="77777777" w:rsidR="001F368A" w:rsidRPr="008C3C96" w:rsidRDefault="001F368A" w:rsidP="001F368A">
      <w:pPr>
        <w:ind w:left="720" w:firstLine="720"/>
        <w:rPr>
          <w:rFonts w:ascii="CiscoSansTT" w:hAnsi="CiscoSansTT" w:cs="CiscoSansTT"/>
        </w:rPr>
      </w:pPr>
      <w:r w:rsidRPr="008C3C96">
        <w:rPr>
          <w:rFonts w:ascii="CiscoSansTT" w:hAnsi="CiscoSansTT" w:cs="CiscoSansTT"/>
          <w:noProof/>
          <w:lang w:val="en-US" w:eastAsia="zh-CN"/>
        </w:rPr>
        <w:drawing>
          <wp:inline distT="0" distB="0" distL="0" distR="0" wp14:anchorId="180B561F" wp14:editId="05F3AF18">
            <wp:extent cx="5080635" cy="2713141"/>
            <wp:effectExtent l="0" t="0" r="0" b="5080"/>
            <wp:docPr id="64" name="Picture 64" descr="/Users/umairarshad/Desktop/Screen Shot 2017-05-30 at 12.57.4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Users/umairarshad/Desktop/Screen Shot 2017-05-30 at 12.57.48 P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90080" cy="2718185"/>
                    </a:xfrm>
                    <a:prstGeom prst="rect">
                      <a:avLst/>
                    </a:prstGeom>
                    <a:noFill/>
                    <a:ln>
                      <a:noFill/>
                    </a:ln>
                  </pic:spPr>
                </pic:pic>
              </a:graphicData>
            </a:graphic>
          </wp:inline>
        </w:drawing>
      </w:r>
    </w:p>
    <w:p w14:paraId="32E2AF86" w14:textId="77777777" w:rsidR="001F368A" w:rsidRPr="008C3C96" w:rsidRDefault="001F368A" w:rsidP="001F368A">
      <w:pPr>
        <w:rPr>
          <w:rFonts w:ascii="CiscoSansTT" w:hAnsi="CiscoSansTT" w:cs="CiscoSansTT"/>
          <w:b/>
        </w:rPr>
      </w:pPr>
    </w:p>
    <w:p w14:paraId="3D746CD7" w14:textId="77777777" w:rsidR="001F368A" w:rsidRPr="008C3C96" w:rsidRDefault="001F368A" w:rsidP="001F368A">
      <w:pPr>
        <w:jc w:val="both"/>
        <w:rPr>
          <w:rFonts w:ascii="CiscoSansTT" w:hAnsi="CiscoSansTT" w:cs="CiscoSansTT"/>
        </w:rPr>
      </w:pPr>
    </w:p>
    <w:p w14:paraId="368040AF" w14:textId="77777777" w:rsidR="001F368A" w:rsidRPr="008C3C96" w:rsidRDefault="001F368A" w:rsidP="001F368A">
      <w:pPr>
        <w:pStyle w:val="dC-H3"/>
        <w:rPr>
          <w:rFonts w:ascii="CiscoSansTT" w:hAnsi="CiscoSansTT" w:cs="CiscoSansTT"/>
          <w:b/>
        </w:rPr>
      </w:pPr>
      <w:bookmarkStart w:id="7" w:name="_Toc485985445"/>
      <w:r w:rsidRPr="008C3C96">
        <w:rPr>
          <w:rFonts w:ascii="CiscoSansTT" w:hAnsi="CiscoSansTT" w:cs="CiscoSansTT"/>
          <w:sz w:val="28"/>
          <w:szCs w:val="28"/>
        </w:rPr>
        <w:t>Step 3:</w:t>
      </w:r>
      <w:bookmarkEnd w:id="7"/>
      <w:r w:rsidRPr="008C3C96">
        <w:rPr>
          <w:rStyle w:val="Heading3Char"/>
          <w:rFonts w:ascii="CiscoSansTT" w:eastAsia="SimSun" w:hAnsi="CiscoSansTT" w:cs="CiscoSansTT"/>
          <w:sz w:val="32"/>
          <w:szCs w:val="32"/>
        </w:rPr>
        <w:t xml:space="preserve"> </w:t>
      </w:r>
      <w:r w:rsidRPr="008C3C96">
        <w:rPr>
          <w:rStyle w:val="dC-NormalChar"/>
          <w:rFonts w:ascii="CiscoSansTT" w:eastAsiaTheme="majorEastAsia" w:hAnsi="CiscoSansTT" w:cs="CiscoSansTT"/>
          <w:sz w:val="24"/>
          <w:szCs w:val="24"/>
        </w:rPr>
        <w:t>Connect to the workstation with RDP client.</w:t>
      </w:r>
      <w:r w:rsidRPr="008C3C96">
        <w:rPr>
          <w:rFonts w:ascii="CiscoSansTT" w:hAnsi="CiscoSansTT" w:cs="CiscoSansTT"/>
        </w:rPr>
        <w:t xml:space="preserve"> </w:t>
      </w:r>
    </w:p>
    <w:p w14:paraId="713E4579" w14:textId="77777777" w:rsidR="001F368A" w:rsidRPr="008C3C96" w:rsidRDefault="001F368A" w:rsidP="001F368A">
      <w:pPr>
        <w:pStyle w:val="ListParagraph"/>
        <w:numPr>
          <w:ilvl w:val="0"/>
          <w:numId w:val="20"/>
        </w:numPr>
        <w:jc w:val="both"/>
        <w:rPr>
          <w:rFonts w:ascii="CiscoSansTT" w:hAnsi="CiscoSansTT" w:cs="CiscoSansTT"/>
        </w:rPr>
      </w:pPr>
      <w:proofErr w:type="gramStart"/>
      <w:r w:rsidRPr="008C3C96">
        <w:rPr>
          <w:rFonts w:ascii="CiscoSansTT" w:hAnsi="CiscoSansTT" w:cs="CiscoSansTT"/>
        </w:rPr>
        <w:t>Workstation :</w:t>
      </w:r>
      <w:proofErr w:type="gramEnd"/>
      <w:r w:rsidRPr="008C3C96">
        <w:rPr>
          <w:rFonts w:ascii="CiscoSansTT" w:hAnsi="CiscoSansTT" w:cs="CiscoSansTT"/>
        </w:rPr>
        <w:t xml:space="preserve"> </w:t>
      </w:r>
      <w:r w:rsidRPr="008C3C96">
        <w:rPr>
          <w:rFonts w:ascii="CiscoSansTT" w:hAnsi="CiscoSansTT" w:cs="CiscoSansTT"/>
          <w:b/>
        </w:rPr>
        <w:t>198.18.133.36</w:t>
      </w:r>
      <w:r w:rsidRPr="008C3C96">
        <w:rPr>
          <w:rFonts w:ascii="CiscoSansTT" w:hAnsi="CiscoSansTT" w:cs="CiscoSansTT"/>
        </w:rPr>
        <w:t xml:space="preserve">, Username: </w:t>
      </w:r>
      <w:proofErr w:type="spellStart"/>
      <w:r w:rsidRPr="008C3C96">
        <w:rPr>
          <w:rFonts w:ascii="CiscoSansTT" w:hAnsi="CiscoSansTT" w:cs="CiscoSansTT"/>
          <w:b/>
        </w:rPr>
        <w:t>dcloud</w:t>
      </w:r>
      <w:proofErr w:type="spellEnd"/>
      <w:r w:rsidRPr="008C3C96">
        <w:rPr>
          <w:rFonts w:ascii="CiscoSansTT" w:hAnsi="CiscoSansTT" w:cs="CiscoSansTT"/>
          <w:b/>
        </w:rPr>
        <w:t>\</w:t>
      </w:r>
      <w:proofErr w:type="spellStart"/>
      <w:r w:rsidRPr="008C3C96">
        <w:rPr>
          <w:rFonts w:ascii="CiscoSansTT" w:hAnsi="CiscoSansTT" w:cs="CiscoSansTT"/>
          <w:b/>
        </w:rPr>
        <w:t>demouser</w:t>
      </w:r>
      <w:proofErr w:type="spellEnd"/>
      <w:r w:rsidRPr="008C3C96">
        <w:rPr>
          <w:rFonts w:ascii="CiscoSansTT" w:hAnsi="CiscoSansTT" w:cs="CiscoSansTT"/>
        </w:rPr>
        <w:t xml:space="preserve">, Password: </w:t>
      </w:r>
      <w:r w:rsidRPr="008C3C96">
        <w:rPr>
          <w:rFonts w:ascii="CiscoSansTT" w:hAnsi="CiscoSansTT" w:cs="CiscoSansTT"/>
          <w:b/>
        </w:rPr>
        <w:t>C1sco12345</w:t>
      </w:r>
    </w:p>
    <w:p w14:paraId="7CFC333B" w14:textId="77777777" w:rsidR="001F368A" w:rsidRPr="008C3C96" w:rsidRDefault="001F368A" w:rsidP="001F368A">
      <w:pPr>
        <w:jc w:val="center"/>
        <w:rPr>
          <w:rFonts w:ascii="CiscoSansTT" w:hAnsi="CiscoSansTT" w:cs="CiscoSansTT"/>
        </w:rPr>
      </w:pPr>
      <w:r w:rsidRPr="008C3C96">
        <w:rPr>
          <w:rFonts w:ascii="CiscoSansTT" w:hAnsi="CiscoSansTT" w:cs="CiscoSansTT"/>
          <w:noProof/>
          <w:lang w:val="en-US" w:eastAsia="zh-CN"/>
        </w:rPr>
        <w:lastRenderedPageBreak/>
        <w:drawing>
          <wp:inline distT="0" distB="0" distL="0" distR="0" wp14:anchorId="7090D84C" wp14:editId="7FC6DEBB">
            <wp:extent cx="4272643" cy="5039977"/>
            <wp:effectExtent l="25400" t="25400" r="20320" b="152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79082" cy="5047573"/>
                    </a:xfrm>
                    <a:prstGeom prst="rect">
                      <a:avLst/>
                    </a:prstGeom>
                    <a:ln>
                      <a:solidFill>
                        <a:schemeClr val="accent1"/>
                      </a:solidFill>
                    </a:ln>
                  </pic:spPr>
                </pic:pic>
              </a:graphicData>
            </a:graphic>
          </wp:inline>
        </w:drawing>
      </w:r>
    </w:p>
    <w:p w14:paraId="72465D6F" w14:textId="77777777" w:rsidR="001F368A" w:rsidRPr="008C3C96" w:rsidRDefault="001F368A" w:rsidP="001F368A">
      <w:pPr>
        <w:pStyle w:val="NoSpacing"/>
        <w:rPr>
          <w:rFonts w:ascii="CiscoSansTT" w:hAnsi="CiscoSansTT" w:cs="CiscoSansTT"/>
        </w:rPr>
      </w:pPr>
    </w:p>
    <w:p w14:paraId="107B6709" w14:textId="77777777" w:rsidR="001F368A" w:rsidRPr="008C3C96" w:rsidRDefault="001F368A" w:rsidP="001F368A">
      <w:pPr>
        <w:rPr>
          <w:rFonts w:ascii="CiscoSansTT" w:hAnsi="CiscoSansTT" w:cs="CiscoSansTT"/>
          <w:b/>
        </w:rPr>
      </w:pPr>
      <w:bookmarkStart w:id="8" w:name="_Toc485985446"/>
      <w:r w:rsidRPr="008C3C96">
        <w:rPr>
          <w:rStyle w:val="dC-H3Char"/>
          <w:rFonts w:ascii="CiscoSansTT" w:eastAsiaTheme="minorHAnsi" w:hAnsi="CiscoSansTT" w:cs="CiscoSansTT"/>
        </w:rPr>
        <w:t>Step 4:</w:t>
      </w:r>
      <w:bookmarkEnd w:id="8"/>
      <w:r w:rsidRPr="008C3C96">
        <w:rPr>
          <w:rStyle w:val="Heading3Char"/>
          <w:rFonts w:ascii="CiscoSansTT" w:eastAsiaTheme="minorHAnsi" w:hAnsi="CiscoSansTT" w:cs="CiscoSansTT"/>
        </w:rPr>
        <w:t xml:space="preserve"> </w:t>
      </w:r>
      <w:r w:rsidRPr="008C3C96">
        <w:rPr>
          <w:rFonts w:ascii="CiscoSansTT" w:hAnsi="CiscoSansTT" w:cs="CiscoSansTT"/>
        </w:rPr>
        <w:t xml:space="preserve">Use </w:t>
      </w:r>
      <w:proofErr w:type="spellStart"/>
      <w:r w:rsidRPr="008C3C96">
        <w:rPr>
          <w:rFonts w:ascii="CiscoSansTT" w:hAnsi="CiscoSansTT" w:cs="CiscoSansTT"/>
        </w:rPr>
        <w:t>MTputty</w:t>
      </w:r>
      <w:proofErr w:type="spellEnd"/>
      <w:r w:rsidRPr="008C3C96">
        <w:rPr>
          <w:rFonts w:ascii="CiscoSansTT" w:hAnsi="CiscoSansTT" w:cs="CiscoSansTT"/>
        </w:rPr>
        <w:t xml:space="preserve"> to open the console connection to all devices</w:t>
      </w:r>
    </w:p>
    <w:p w14:paraId="692C738C" w14:textId="77777777" w:rsidR="001F368A" w:rsidRPr="008C3C96" w:rsidRDefault="001F368A" w:rsidP="001F368A">
      <w:pPr>
        <w:rPr>
          <w:rFonts w:ascii="CiscoSansTT" w:hAnsi="CiscoSansTT" w:cs="CiscoSansTT"/>
        </w:rPr>
      </w:pPr>
    </w:p>
    <w:p w14:paraId="6959B34C" w14:textId="77777777" w:rsidR="001F368A" w:rsidRPr="008C3C96" w:rsidRDefault="001F368A" w:rsidP="001F368A">
      <w:pPr>
        <w:ind w:left="1890"/>
        <w:rPr>
          <w:rFonts w:ascii="CiscoSansTT" w:hAnsi="CiscoSansTT" w:cs="CiscoSansTT"/>
        </w:rPr>
      </w:pPr>
      <w:r w:rsidRPr="008C3C96">
        <w:rPr>
          <w:rFonts w:ascii="CiscoSansTT" w:hAnsi="CiscoSansTT" w:cs="CiscoSansTT"/>
          <w:noProof/>
          <w:lang w:val="en-US" w:eastAsia="zh-CN"/>
        </w:rPr>
        <w:drawing>
          <wp:inline distT="0" distB="0" distL="0" distR="0" wp14:anchorId="0B5BA758" wp14:editId="562F94BD">
            <wp:extent cx="2047875" cy="143827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047875" cy="1438275"/>
                    </a:xfrm>
                    <a:prstGeom prst="rect">
                      <a:avLst/>
                    </a:prstGeom>
                  </pic:spPr>
                </pic:pic>
              </a:graphicData>
            </a:graphic>
          </wp:inline>
        </w:drawing>
      </w:r>
    </w:p>
    <w:p w14:paraId="31406AF6" w14:textId="77777777" w:rsidR="001F368A" w:rsidRPr="008C3C96" w:rsidRDefault="001F368A" w:rsidP="001F368A">
      <w:pPr>
        <w:rPr>
          <w:rFonts w:ascii="CiscoSansTT" w:hAnsi="CiscoSansTT" w:cs="CiscoSansTT"/>
        </w:rPr>
      </w:pPr>
    </w:p>
    <w:p w14:paraId="0F543EFB" w14:textId="77777777" w:rsidR="001F368A" w:rsidRPr="008C3C96" w:rsidRDefault="001F368A" w:rsidP="001F368A">
      <w:pPr>
        <w:ind w:left="990" w:hanging="990"/>
        <w:rPr>
          <w:rFonts w:ascii="CiscoSansTT" w:hAnsi="CiscoSansTT" w:cs="CiscoSansTT"/>
          <w:b/>
        </w:rPr>
      </w:pPr>
      <w:bookmarkStart w:id="9" w:name="_Toc485985447"/>
      <w:r w:rsidRPr="008C3C96">
        <w:rPr>
          <w:rStyle w:val="dC-H3Char"/>
          <w:rFonts w:ascii="CiscoSansTT" w:eastAsiaTheme="minorHAnsi" w:hAnsi="CiscoSansTT" w:cs="CiscoSansTT"/>
        </w:rPr>
        <w:t>Step 5:</w:t>
      </w:r>
      <w:bookmarkEnd w:id="9"/>
      <w:r w:rsidRPr="008C3C96">
        <w:rPr>
          <w:rFonts w:ascii="CiscoSansTT" w:hAnsi="CiscoSansTT" w:cs="CiscoSansTT"/>
        </w:rPr>
        <w:t xml:space="preserve"> SSH into Ansible node (</w:t>
      </w:r>
      <w:r w:rsidRPr="008C3C96">
        <w:rPr>
          <w:rFonts w:ascii="CiscoSansTT" w:hAnsi="CiscoSansTT" w:cs="CiscoSansTT"/>
          <w:b/>
        </w:rPr>
        <w:t>198.18.134.150</w:t>
      </w:r>
      <w:r w:rsidRPr="008C3C96">
        <w:rPr>
          <w:rFonts w:ascii="CiscoSansTT" w:hAnsi="CiscoSansTT" w:cs="CiscoSansTT"/>
        </w:rPr>
        <w:t xml:space="preserve">) by double clicking the Ansible icon on the left pan with username </w:t>
      </w:r>
      <w:r w:rsidRPr="008C3C96">
        <w:rPr>
          <w:rFonts w:ascii="CiscoSansTT" w:hAnsi="CiscoSansTT" w:cs="CiscoSansTT"/>
          <w:b/>
        </w:rPr>
        <w:t xml:space="preserve">root </w:t>
      </w:r>
      <w:r w:rsidRPr="008C3C96">
        <w:rPr>
          <w:rFonts w:ascii="CiscoSansTT" w:hAnsi="CiscoSansTT" w:cs="CiscoSansTT"/>
        </w:rPr>
        <w:t xml:space="preserve">and password </w:t>
      </w:r>
      <w:r w:rsidRPr="008C3C96">
        <w:rPr>
          <w:rFonts w:ascii="CiscoSansTT" w:hAnsi="CiscoSansTT" w:cs="CiscoSansTT"/>
          <w:b/>
        </w:rPr>
        <w:t>C1sco12345</w:t>
      </w:r>
    </w:p>
    <w:p w14:paraId="2E00CDF8" w14:textId="77777777" w:rsidR="001F368A" w:rsidRPr="008C3C96" w:rsidRDefault="001F368A" w:rsidP="001F368A">
      <w:pPr>
        <w:ind w:left="990" w:hanging="990"/>
        <w:rPr>
          <w:rFonts w:ascii="CiscoSansTT" w:hAnsi="CiscoSansTT" w:cs="CiscoSansTT"/>
        </w:rPr>
      </w:pPr>
    </w:p>
    <w:p w14:paraId="6FEA7211" w14:textId="77777777" w:rsidR="001F368A" w:rsidRPr="008C3C96" w:rsidRDefault="001F368A" w:rsidP="001F368A">
      <w:pPr>
        <w:ind w:left="990" w:hanging="990"/>
        <w:rPr>
          <w:rFonts w:ascii="CiscoSansTT" w:hAnsi="CiscoSansTT" w:cs="CiscoSansTT"/>
        </w:rPr>
      </w:pPr>
    </w:p>
    <w:p w14:paraId="1026E140" w14:textId="77777777" w:rsidR="001F368A" w:rsidRPr="008C3C96" w:rsidRDefault="001F368A" w:rsidP="001F368A">
      <w:pPr>
        <w:ind w:left="990" w:hanging="990"/>
        <w:rPr>
          <w:rFonts w:ascii="CiscoSansTT" w:hAnsi="CiscoSansTT" w:cs="CiscoSansTT"/>
        </w:rPr>
      </w:pPr>
    </w:p>
    <w:p w14:paraId="3E9C1D75" w14:textId="62CB0D4D" w:rsidR="001F368A" w:rsidRPr="008C3C96" w:rsidRDefault="00DF763B" w:rsidP="00DF763B">
      <w:pPr>
        <w:ind w:firstLine="1890"/>
        <w:jc w:val="center"/>
        <w:rPr>
          <w:rFonts w:ascii="CiscoSansTT" w:hAnsi="CiscoSansTT" w:cs="CiscoSansTT"/>
        </w:rPr>
      </w:pPr>
      <w:r>
        <w:rPr>
          <w:noProof/>
        </w:rPr>
        <w:drawing>
          <wp:inline distT="0" distB="0" distL="0" distR="0" wp14:anchorId="22CA2C53" wp14:editId="2DAFB7EF">
            <wp:extent cx="4935602" cy="2515921"/>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936912" cy="2516589"/>
                    </a:xfrm>
                    <a:prstGeom prst="rect">
                      <a:avLst/>
                    </a:prstGeom>
                  </pic:spPr>
                </pic:pic>
              </a:graphicData>
            </a:graphic>
          </wp:inline>
        </w:drawing>
      </w:r>
    </w:p>
    <w:p w14:paraId="0622D6BE" w14:textId="77777777" w:rsidR="001F368A" w:rsidRPr="008C3C96" w:rsidRDefault="001F368A" w:rsidP="001F368A">
      <w:pPr>
        <w:pStyle w:val="NoSpacing"/>
        <w:rPr>
          <w:rFonts w:ascii="CiscoSansTT" w:hAnsi="CiscoSansTT" w:cs="CiscoSansTT"/>
        </w:rPr>
      </w:pPr>
    </w:p>
    <w:p w14:paraId="0194E436" w14:textId="77777777" w:rsidR="001F368A" w:rsidRPr="008C3C96" w:rsidRDefault="001F368A" w:rsidP="001F368A">
      <w:pPr>
        <w:pStyle w:val="dC-Normal"/>
        <w:rPr>
          <w:rFonts w:ascii="CiscoSansTT" w:hAnsi="CiscoSansTT" w:cs="CiscoSansTT"/>
          <w:sz w:val="24"/>
          <w:szCs w:val="24"/>
        </w:rPr>
      </w:pPr>
      <w:r w:rsidRPr="008C3C96">
        <w:rPr>
          <w:rStyle w:val="dC-H3Char"/>
          <w:rFonts w:ascii="CiscoSansTT" w:hAnsi="CiscoSansTT" w:cs="CiscoSansTT"/>
        </w:rPr>
        <w:t>Step 6:</w:t>
      </w:r>
      <w:r w:rsidRPr="008C3C96">
        <w:rPr>
          <w:rFonts w:ascii="CiscoSansTT" w:hAnsi="CiscoSansTT" w:cs="CiscoSansTT"/>
          <w:sz w:val="28"/>
          <w:szCs w:val="28"/>
        </w:rPr>
        <w:t xml:space="preserve"> </w:t>
      </w:r>
      <w:r w:rsidRPr="008C3C96">
        <w:rPr>
          <w:rFonts w:ascii="CiscoSansTT" w:hAnsi="CiscoSansTT" w:cs="CiscoSansTT"/>
          <w:sz w:val="24"/>
          <w:szCs w:val="24"/>
        </w:rPr>
        <w:t xml:space="preserve">The very first thing we are going to do after logging into Ansible server is verify the python version. It is an important step as we need minimum 2.7.5 version of python in order to install some features for </w:t>
      </w:r>
      <w:proofErr w:type="spellStart"/>
      <w:r w:rsidRPr="008C3C96">
        <w:rPr>
          <w:rFonts w:ascii="CiscoSansTT" w:hAnsi="CiscoSansTT" w:cs="CiscoSansTT"/>
          <w:sz w:val="24"/>
          <w:szCs w:val="24"/>
        </w:rPr>
        <w:t>ansbile</w:t>
      </w:r>
      <w:proofErr w:type="spellEnd"/>
    </w:p>
    <w:p w14:paraId="48038D09" w14:textId="77777777" w:rsidR="001F368A" w:rsidRPr="008C3C96" w:rsidRDefault="001F368A" w:rsidP="001F368A">
      <w:pPr>
        <w:pStyle w:val="dC-Normal"/>
        <w:rPr>
          <w:rFonts w:ascii="CiscoSansTT" w:hAnsi="CiscoSansTT" w:cs="CiscoSansTT"/>
          <w:color w:val="auto"/>
          <w:sz w:val="24"/>
          <w:szCs w:val="24"/>
        </w:rPr>
      </w:pPr>
      <w:r w:rsidRPr="008C3C96">
        <w:rPr>
          <w:rFonts w:ascii="CiscoSansTT" w:hAnsi="CiscoSansTT" w:cs="CiscoSansTT"/>
          <w:color w:val="auto"/>
          <w:sz w:val="24"/>
          <w:szCs w:val="24"/>
          <w:shd w:val="clear" w:color="auto" w:fill="FFFFFF"/>
        </w:rPr>
        <w:t>Ansible can be run from any machine with Python 2 (versions 2.6 or 2.7) or Python 3 (versions 3.5 and higher) installed </w:t>
      </w:r>
    </w:p>
    <w:p w14:paraId="4B466C8F" w14:textId="77777777" w:rsidR="001F368A" w:rsidRPr="008C3C96" w:rsidRDefault="001F368A" w:rsidP="001F368A">
      <w:pPr>
        <w:rPr>
          <w:rFonts w:ascii="CiscoSansTT" w:hAnsi="CiscoSansTT" w:cs="CiscoSansTT"/>
          <w:lang w:eastAsia="zh-CN"/>
        </w:rPr>
      </w:pPr>
    </w:p>
    <w:tbl>
      <w:tblPr>
        <w:tblStyle w:val="TableGrid"/>
        <w:tblW w:w="0" w:type="auto"/>
        <w:tblInd w:w="1978" w:type="dxa"/>
        <w:tblLook w:val="04A0" w:firstRow="1" w:lastRow="0" w:firstColumn="1" w:lastColumn="0" w:noHBand="0" w:noVBand="1"/>
      </w:tblPr>
      <w:tblGrid>
        <w:gridCol w:w="7038"/>
      </w:tblGrid>
      <w:tr w:rsidR="001F368A" w:rsidRPr="008C3C96" w14:paraId="39F662A3" w14:textId="77777777" w:rsidTr="00DC489A">
        <w:tc>
          <w:tcPr>
            <w:tcW w:w="7557" w:type="dxa"/>
          </w:tcPr>
          <w:p w14:paraId="67BF8A88" w14:textId="77777777" w:rsidR="001F368A" w:rsidRPr="008C3C96" w:rsidRDefault="001F368A" w:rsidP="00DC489A">
            <w:pPr>
              <w:rPr>
                <w:rFonts w:ascii="CiscoSansTT" w:hAnsi="CiscoSansTT" w:cs="CiscoSansTT"/>
                <w:lang w:eastAsia="zh-CN"/>
              </w:rPr>
            </w:pPr>
            <w:r w:rsidRPr="008C3C96">
              <w:rPr>
                <w:rFonts w:ascii="CiscoSansTT" w:hAnsi="CiscoSansTT" w:cs="CiscoSansTT"/>
                <w:lang w:eastAsia="zh-CN"/>
              </w:rPr>
              <w:t xml:space="preserve">[root@rhel7-tools </w:t>
            </w:r>
            <w:proofErr w:type="gramStart"/>
            <w:r w:rsidRPr="008C3C96">
              <w:rPr>
                <w:rFonts w:ascii="CiscoSansTT" w:hAnsi="CiscoSansTT" w:cs="CiscoSansTT"/>
                <w:lang w:eastAsia="zh-CN"/>
              </w:rPr>
              <w:t>~]#</w:t>
            </w:r>
            <w:proofErr w:type="gramEnd"/>
            <w:r w:rsidRPr="008C3C96">
              <w:rPr>
                <w:rFonts w:ascii="CiscoSansTT" w:hAnsi="CiscoSansTT" w:cs="CiscoSansTT"/>
                <w:lang w:eastAsia="zh-CN"/>
              </w:rPr>
              <w:t xml:space="preserve"> python --version</w:t>
            </w:r>
          </w:p>
          <w:p w14:paraId="3A32626A" w14:textId="77777777" w:rsidR="001F368A" w:rsidRPr="008C3C96" w:rsidRDefault="001F368A" w:rsidP="00DC489A">
            <w:pPr>
              <w:rPr>
                <w:rFonts w:ascii="CiscoSansTT" w:hAnsi="CiscoSansTT" w:cs="CiscoSansTT"/>
                <w:lang w:eastAsia="zh-CN"/>
              </w:rPr>
            </w:pPr>
            <w:r w:rsidRPr="008C3C96">
              <w:rPr>
                <w:rFonts w:ascii="CiscoSansTT" w:hAnsi="CiscoSansTT" w:cs="CiscoSansTT"/>
                <w:lang w:eastAsia="zh-CN"/>
              </w:rPr>
              <w:t>Python 2.7.5</w:t>
            </w:r>
          </w:p>
        </w:tc>
      </w:tr>
    </w:tbl>
    <w:p w14:paraId="3C32D0CC" w14:textId="62F2FAA3" w:rsidR="001F368A" w:rsidRPr="008C3C96" w:rsidRDefault="001F368A" w:rsidP="001F368A">
      <w:pPr>
        <w:pStyle w:val="dC-Normal"/>
        <w:jc w:val="center"/>
        <w:rPr>
          <w:rStyle w:val="dC-H3Char"/>
          <w:rFonts w:ascii="CiscoSansTT" w:hAnsi="CiscoSansTT" w:cs="CiscoSansTT"/>
          <w:bCs w:val="0"/>
          <w:sz w:val="18"/>
        </w:rPr>
      </w:pPr>
      <w:r w:rsidRPr="008C3C96">
        <w:rPr>
          <w:rFonts w:ascii="CiscoSansTT" w:hAnsi="CiscoSansTT" w:cs="CiscoSansTT"/>
        </w:rPr>
        <w:tab/>
      </w:r>
      <w:r w:rsidRPr="008C3C96">
        <w:rPr>
          <w:rFonts w:ascii="CiscoSansTT" w:hAnsi="CiscoSansTT" w:cs="CiscoSansTT"/>
        </w:rPr>
        <w:tab/>
      </w:r>
      <w:r w:rsidR="00DF763B">
        <w:rPr>
          <w:noProof/>
        </w:rPr>
        <w:drawing>
          <wp:inline distT="0" distB="0" distL="0" distR="0" wp14:anchorId="1E863741" wp14:editId="67D66ED5">
            <wp:extent cx="5731510" cy="3026410"/>
            <wp:effectExtent l="0" t="0" r="254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026410"/>
                    </a:xfrm>
                    <a:prstGeom prst="rect">
                      <a:avLst/>
                    </a:prstGeom>
                  </pic:spPr>
                </pic:pic>
              </a:graphicData>
            </a:graphic>
          </wp:inline>
        </w:drawing>
      </w:r>
    </w:p>
    <w:p w14:paraId="0480E3D3" w14:textId="77777777" w:rsidR="001F368A" w:rsidRPr="008C3C96" w:rsidRDefault="001F368A" w:rsidP="001F368A">
      <w:pPr>
        <w:pStyle w:val="Heading3"/>
        <w:ind w:left="990" w:hanging="990"/>
        <w:rPr>
          <w:rFonts w:ascii="CiscoSansTT" w:hAnsi="CiscoSansTT" w:cs="CiscoSansTT"/>
          <w:color w:val="000000" w:themeColor="text1"/>
          <w:sz w:val="24"/>
          <w:szCs w:val="24"/>
          <w:lang w:eastAsia="zh-CN"/>
        </w:rPr>
      </w:pPr>
      <w:r w:rsidRPr="008C3C96">
        <w:rPr>
          <w:rStyle w:val="dC-H3Char"/>
          <w:rFonts w:ascii="CiscoSansTT" w:hAnsi="CiscoSansTT" w:cs="CiscoSansTT"/>
        </w:rPr>
        <w:lastRenderedPageBreak/>
        <w:t>Step 7:</w:t>
      </w:r>
      <w:r w:rsidRPr="008C3C96">
        <w:rPr>
          <w:rFonts w:ascii="CiscoSansTT" w:hAnsi="CiscoSansTT" w:cs="CiscoSansTT"/>
          <w:lang w:eastAsia="zh-CN"/>
        </w:rPr>
        <w:t xml:space="preserve">  </w:t>
      </w:r>
      <w:r w:rsidRPr="008C3C96">
        <w:rPr>
          <w:rFonts w:ascii="CiscoSansTT" w:hAnsi="CiscoSansTT" w:cs="CiscoSansTT"/>
          <w:b w:val="0"/>
          <w:color w:val="000000" w:themeColor="text1"/>
          <w:sz w:val="24"/>
          <w:szCs w:val="24"/>
          <w:lang w:eastAsia="zh-CN"/>
        </w:rPr>
        <w:t xml:space="preserve">After verifying we have the </w:t>
      </w:r>
      <w:r w:rsidRPr="008C3C96">
        <w:rPr>
          <w:rFonts w:ascii="CiscoSansTT" w:hAnsi="CiscoSansTT" w:cs="CiscoSansTT"/>
          <w:b w:val="0"/>
          <w:bCs w:val="0"/>
          <w:color w:val="000000" w:themeColor="text1"/>
          <w:sz w:val="24"/>
          <w:szCs w:val="24"/>
          <w:lang w:eastAsia="zh-CN"/>
        </w:rPr>
        <w:t>minimum</w:t>
      </w:r>
      <w:r w:rsidRPr="008C3C96">
        <w:rPr>
          <w:rFonts w:ascii="CiscoSansTT" w:hAnsi="CiscoSansTT" w:cs="CiscoSansTT"/>
          <w:b w:val="0"/>
          <w:color w:val="000000" w:themeColor="text1"/>
          <w:sz w:val="24"/>
          <w:szCs w:val="24"/>
          <w:lang w:eastAsia="zh-CN"/>
        </w:rPr>
        <w:t xml:space="preserve"> version of python installed, we are now going to </w:t>
      </w:r>
      <w:r w:rsidRPr="008C3C96">
        <w:rPr>
          <w:rStyle w:val="dC-NormalChar"/>
          <w:rFonts w:ascii="CiscoSansTT" w:eastAsiaTheme="majorEastAsia" w:hAnsi="CiscoSansTT" w:cs="CiscoSansTT"/>
          <w:color w:val="000000" w:themeColor="text1"/>
          <w:sz w:val="24"/>
          <w:szCs w:val="24"/>
        </w:rPr>
        <w:t>Install PIP python package with the below commands</w:t>
      </w:r>
    </w:p>
    <w:p w14:paraId="5FB0D497" w14:textId="77777777" w:rsidR="001F368A" w:rsidRPr="008C3C96" w:rsidRDefault="001F368A" w:rsidP="001F368A">
      <w:pPr>
        <w:rPr>
          <w:rFonts w:ascii="CiscoSansTT" w:hAnsi="CiscoSansTT" w:cs="CiscoSansTT"/>
          <w:lang w:eastAsia="zh-CN"/>
        </w:rPr>
      </w:pPr>
    </w:p>
    <w:tbl>
      <w:tblPr>
        <w:tblStyle w:val="TableGrid"/>
        <w:tblW w:w="0" w:type="auto"/>
        <w:tblInd w:w="2068" w:type="dxa"/>
        <w:tblLook w:val="04A0" w:firstRow="1" w:lastRow="0" w:firstColumn="1" w:lastColumn="0" w:noHBand="0" w:noVBand="1"/>
      </w:tblPr>
      <w:tblGrid>
        <w:gridCol w:w="6948"/>
      </w:tblGrid>
      <w:tr w:rsidR="001F368A" w:rsidRPr="008C3C96" w14:paraId="391D7E37" w14:textId="77777777" w:rsidTr="00DC489A">
        <w:tc>
          <w:tcPr>
            <w:tcW w:w="7737" w:type="dxa"/>
          </w:tcPr>
          <w:p w14:paraId="1DD894E0" w14:textId="77777777" w:rsidR="001F368A" w:rsidRPr="008C3C96" w:rsidRDefault="001F368A" w:rsidP="00DC489A">
            <w:pPr>
              <w:pStyle w:val="dC-Normal"/>
              <w:rPr>
                <w:rFonts w:ascii="CiscoSansTT" w:hAnsi="CiscoSansTT" w:cs="CiscoSansTT"/>
                <w:lang w:eastAsia="zh-CN"/>
              </w:rPr>
            </w:pPr>
            <w:r w:rsidRPr="008C3C96">
              <w:rPr>
                <w:rFonts w:ascii="CiscoSansTT" w:hAnsi="CiscoSansTT" w:cs="CiscoSansTT"/>
                <w:lang w:eastAsia="zh-CN"/>
              </w:rPr>
              <w:t xml:space="preserve">[root@rhel7-tools </w:t>
            </w:r>
            <w:proofErr w:type="gramStart"/>
            <w:r w:rsidRPr="008C3C96">
              <w:rPr>
                <w:rFonts w:ascii="CiscoSansTT" w:hAnsi="CiscoSansTT" w:cs="CiscoSansTT"/>
                <w:lang w:eastAsia="zh-CN"/>
              </w:rPr>
              <w:t>~]#</w:t>
            </w:r>
            <w:proofErr w:type="gramEnd"/>
            <w:r w:rsidRPr="008C3C96">
              <w:rPr>
                <w:rFonts w:ascii="CiscoSansTT" w:hAnsi="CiscoSansTT" w:cs="CiscoSansTT"/>
                <w:lang w:eastAsia="zh-CN"/>
              </w:rPr>
              <w:t xml:space="preserve"> </w:t>
            </w:r>
            <w:proofErr w:type="spellStart"/>
            <w:r w:rsidRPr="008C3C96">
              <w:rPr>
                <w:rFonts w:ascii="CiscoSansTT" w:hAnsi="CiscoSansTT" w:cs="CiscoSansTT"/>
                <w:b/>
                <w:lang w:eastAsia="zh-CN"/>
              </w:rPr>
              <w:t>easy_install</w:t>
            </w:r>
            <w:proofErr w:type="spellEnd"/>
            <w:r w:rsidRPr="008C3C96">
              <w:rPr>
                <w:rFonts w:ascii="CiscoSansTT" w:hAnsi="CiscoSansTT" w:cs="CiscoSansTT"/>
                <w:b/>
                <w:lang w:eastAsia="zh-CN"/>
              </w:rPr>
              <w:t xml:space="preserve"> pip</w:t>
            </w:r>
          </w:p>
          <w:p w14:paraId="18D41E0F" w14:textId="77777777" w:rsidR="001F368A" w:rsidRPr="008C3C96" w:rsidRDefault="001F368A" w:rsidP="00DC489A">
            <w:pPr>
              <w:pStyle w:val="dC-Normal"/>
              <w:rPr>
                <w:rFonts w:ascii="CiscoSansTT" w:hAnsi="CiscoSansTT" w:cs="CiscoSansTT"/>
                <w:lang w:eastAsia="zh-CN"/>
              </w:rPr>
            </w:pPr>
            <w:r w:rsidRPr="008C3C96">
              <w:rPr>
                <w:rFonts w:ascii="CiscoSansTT" w:hAnsi="CiscoSansTT" w:cs="CiscoSansTT"/>
                <w:lang w:eastAsia="zh-CN"/>
              </w:rPr>
              <w:t>Searching for pip</w:t>
            </w:r>
          </w:p>
          <w:p w14:paraId="1C91E045" w14:textId="77777777" w:rsidR="001F368A" w:rsidRPr="008C3C96" w:rsidRDefault="001F368A" w:rsidP="00DC489A">
            <w:pPr>
              <w:pStyle w:val="dC-Normal"/>
              <w:rPr>
                <w:rFonts w:ascii="CiscoSansTT" w:hAnsi="CiscoSansTT" w:cs="CiscoSansTT"/>
                <w:lang w:eastAsia="zh-CN"/>
              </w:rPr>
            </w:pPr>
            <w:r w:rsidRPr="008C3C96">
              <w:rPr>
                <w:rFonts w:ascii="CiscoSansTT" w:hAnsi="CiscoSansTT" w:cs="CiscoSansTT"/>
                <w:lang w:eastAsia="zh-CN"/>
              </w:rPr>
              <w:t>Best match: pip 8.1.1</w:t>
            </w:r>
          </w:p>
          <w:p w14:paraId="23558119" w14:textId="77777777" w:rsidR="001F368A" w:rsidRPr="008C3C96" w:rsidRDefault="001F368A" w:rsidP="00DC489A">
            <w:pPr>
              <w:pStyle w:val="dC-Normal"/>
              <w:rPr>
                <w:rFonts w:ascii="CiscoSansTT" w:hAnsi="CiscoSansTT" w:cs="CiscoSansTT"/>
                <w:lang w:eastAsia="zh-CN"/>
              </w:rPr>
            </w:pPr>
            <w:r w:rsidRPr="008C3C96">
              <w:rPr>
                <w:rFonts w:ascii="CiscoSansTT" w:hAnsi="CiscoSansTT" w:cs="CiscoSansTT"/>
                <w:lang w:eastAsia="zh-CN"/>
              </w:rPr>
              <w:t>Adding pip 8.1.1 to easy-</w:t>
            </w:r>
            <w:proofErr w:type="spellStart"/>
            <w:r w:rsidRPr="008C3C96">
              <w:rPr>
                <w:rFonts w:ascii="CiscoSansTT" w:hAnsi="CiscoSansTT" w:cs="CiscoSansTT"/>
                <w:lang w:eastAsia="zh-CN"/>
              </w:rPr>
              <w:t>install.pth</w:t>
            </w:r>
            <w:proofErr w:type="spellEnd"/>
            <w:r w:rsidRPr="008C3C96">
              <w:rPr>
                <w:rFonts w:ascii="CiscoSansTT" w:hAnsi="CiscoSansTT" w:cs="CiscoSansTT"/>
                <w:lang w:eastAsia="zh-CN"/>
              </w:rPr>
              <w:t xml:space="preserve"> file</w:t>
            </w:r>
          </w:p>
          <w:p w14:paraId="2246613E" w14:textId="77777777" w:rsidR="001F368A" w:rsidRPr="008C3C96" w:rsidRDefault="001F368A" w:rsidP="00DC489A">
            <w:pPr>
              <w:pStyle w:val="dC-Normal"/>
              <w:rPr>
                <w:rFonts w:ascii="CiscoSansTT" w:hAnsi="CiscoSansTT" w:cs="CiscoSansTT"/>
                <w:lang w:eastAsia="zh-CN"/>
              </w:rPr>
            </w:pPr>
            <w:r w:rsidRPr="008C3C96">
              <w:rPr>
                <w:rFonts w:ascii="CiscoSansTT" w:hAnsi="CiscoSansTT" w:cs="CiscoSansTT"/>
                <w:lang w:eastAsia="zh-CN"/>
              </w:rPr>
              <w:t>Installing pip script to /</w:t>
            </w:r>
            <w:proofErr w:type="spellStart"/>
            <w:r w:rsidRPr="008C3C96">
              <w:rPr>
                <w:rFonts w:ascii="CiscoSansTT" w:hAnsi="CiscoSansTT" w:cs="CiscoSansTT"/>
                <w:lang w:eastAsia="zh-CN"/>
              </w:rPr>
              <w:t>usr</w:t>
            </w:r>
            <w:proofErr w:type="spellEnd"/>
            <w:r w:rsidRPr="008C3C96">
              <w:rPr>
                <w:rFonts w:ascii="CiscoSansTT" w:hAnsi="CiscoSansTT" w:cs="CiscoSansTT"/>
                <w:lang w:eastAsia="zh-CN"/>
              </w:rPr>
              <w:t>/bin</w:t>
            </w:r>
          </w:p>
          <w:p w14:paraId="010D541B" w14:textId="77777777" w:rsidR="001F368A" w:rsidRPr="008C3C96" w:rsidRDefault="001F368A" w:rsidP="00DC489A">
            <w:pPr>
              <w:pStyle w:val="dC-Normal"/>
              <w:rPr>
                <w:rFonts w:ascii="CiscoSansTT" w:hAnsi="CiscoSansTT" w:cs="CiscoSansTT"/>
                <w:lang w:eastAsia="zh-CN"/>
              </w:rPr>
            </w:pPr>
            <w:r w:rsidRPr="008C3C96">
              <w:rPr>
                <w:rFonts w:ascii="CiscoSansTT" w:hAnsi="CiscoSansTT" w:cs="CiscoSansTT"/>
                <w:lang w:eastAsia="zh-CN"/>
              </w:rPr>
              <w:t>Installing pip3.5 script to /</w:t>
            </w:r>
            <w:proofErr w:type="spellStart"/>
            <w:r w:rsidRPr="008C3C96">
              <w:rPr>
                <w:rFonts w:ascii="CiscoSansTT" w:hAnsi="CiscoSansTT" w:cs="CiscoSansTT"/>
                <w:lang w:eastAsia="zh-CN"/>
              </w:rPr>
              <w:t>usr</w:t>
            </w:r>
            <w:proofErr w:type="spellEnd"/>
            <w:r w:rsidRPr="008C3C96">
              <w:rPr>
                <w:rFonts w:ascii="CiscoSansTT" w:hAnsi="CiscoSansTT" w:cs="CiscoSansTT"/>
                <w:lang w:eastAsia="zh-CN"/>
              </w:rPr>
              <w:t>/bin</w:t>
            </w:r>
          </w:p>
          <w:p w14:paraId="77603558" w14:textId="77777777" w:rsidR="001F368A" w:rsidRPr="008C3C96" w:rsidRDefault="001F368A" w:rsidP="00DC489A">
            <w:pPr>
              <w:pStyle w:val="dC-Normal"/>
              <w:rPr>
                <w:rFonts w:ascii="CiscoSansTT" w:hAnsi="CiscoSansTT" w:cs="CiscoSansTT"/>
                <w:lang w:eastAsia="zh-CN"/>
              </w:rPr>
            </w:pPr>
            <w:r w:rsidRPr="008C3C96">
              <w:rPr>
                <w:rFonts w:ascii="CiscoSansTT" w:hAnsi="CiscoSansTT" w:cs="CiscoSansTT"/>
                <w:lang w:eastAsia="zh-CN"/>
              </w:rPr>
              <w:t>Installing pip3 script to /</w:t>
            </w:r>
            <w:proofErr w:type="spellStart"/>
            <w:r w:rsidRPr="008C3C96">
              <w:rPr>
                <w:rFonts w:ascii="CiscoSansTT" w:hAnsi="CiscoSansTT" w:cs="CiscoSansTT"/>
                <w:lang w:eastAsia="zh-CN"/>
              </w:rPr>
              <w:t>usr</w:t>
            </w:r>
            <w:proofErr w:type="spellEnd"/>
            <w:r w:rsidRPr="008C3C96">
              <w:rPr>
                <w:rFonts w:ascii="CiscoSansTT" w:hAnsi="CiscoSansTT" w:cs="CiscoSansTT"/>
                <w:lang w:eastAsia="zh-CN"/>
              </w:rPr>
              <w:t>/bin</w:t>
            </w:r>
          </w:p>
          <w:p w14:paraId="40EB713F" w14:textId="77777777" w:rsidR="001F368A" w:rsidRPr="008C3C96" w:rsidRDefault="001F368A" w:rsidP="00DC489A">
            <w:pPr>
              <w:pStyle w:val="dC-Normal"/>
              <w:rPr>
                <w:rFonts w:ascii="CiscoSansTT" w:hAnsi="CiscoSansTT" w:cs="CiscoSansTT"/>
                <w:lang w:eastAsia="zh-CN"/>
              </w:rPr>
            </w:pPr>
          </w:p>
          <w:p w14:paraId="23646211" w14:textId="77777777" w:rsidR="001F368A" w:rsidRPr="008C3C96" w:rsidRDefault="001F368A" w:rsidP="00DC489A">
            <w:pPr>
              <w:pStyle w:val="dC-Normal"/>
              <w:rPr>
                <w:rFonts w:ascii="CiscoSansTT" w:hAnsi="CiscoSansTT" w:cs="CiscoSansTT"/>
                <w:lang w:eastAsia="zh-CN"/>
              </w:rPr>
            </w:pPr>
            <w:r w:rsidRPr="008C3C96">
              <w:rPr>
                <w:rFonts w:ascii="CiscoSansTT" w:hAnsi="CiscoSansTT" w:cs="CiscoSansTT"/>
                <w:lang w:eastAsia="zh-CN"/>
              </w:rPr>
              <w:t>Using /</w:t>
            </w:r>
            <w:proofErr w:type="spellStart"/>
            <w:r w:rsidRPr="008C3C96">
              <w:rPr>
                <w:rFonts w:ascii="CiscoSansTT" w:hAnsi="CiscoSansTT" w:cs="CiscoSansTT"/>
                <w:lang w:eastAsia="zh-CN"/>
              </w:rPr>
              <w:t>usr</w:t>
            </w:r>
            <w:proofErr w:type="spellEnd"/>
            <w:r w:rsidRPr="008C3C96">
              <w:rPr>
                <w:rFonts w:ascii="CiscoSansTT" w:hAnsi="CiscoSansTT" w:cs="CiscoSansTT"/>
                <w:lang w:eastAsia="zh-CN"/>
              </w:rPr>
              <w:t>/lib/python2.7/site-packages</w:t>
            </w:r>
          </w:p>
          <w:p w14:paraId="5D12FA65" w14:textId="77777777" w:rsidR="001F368A" w:rsidRPr="008C3C96" w:rsidRDefault="001F368A" w:rsidP="00DC489A">
            <w:pPr>
              <w:pStyle w:val="dC-Normal"/>
              <w:rPr>
                <w:rFonts w:ascii="CiscoSansTT" w:hAnsi="CiscoSansTT" w:cs="CiscoSansTT"/>
                <w:lang w:eastAsia="zh-CN"/>
              </w:rPr>
            </w:pPr>
            <w:r w:rsidRPr="008C3C96">
              <w:rPr>
                <w:rFonts w:ascii="CiscoSansTT" w:hAnsi="CiscoSansTT" w:cs="CiscoSansTT"/>
                <w:lang w:eastAsia="zh-CN"/>
              </w:rPr>
              <w:t>Processing dependencies for pip</w:t>
            </w:r>
          </w:p>
          <w:p w14:paraId="3C1CD4D3" w14:textId="77777777" w:rsidR="001F368A" w:rsidRPr="008C3C96" w:rsidRDefault="001F368A" w:rsidP="00DC489A">
            <w:pPr>
              <w:pStyle w:val="dC-Normal"/>
              <w:rPr>
                <w:rFonts w:ascii="CiscoSansTT" w:hAnsi="CiscoSansTT" w:cs="CiscoSansTT"/>
                <w:lang w:eastAsia="zh-CN"/>
              </w:rPr>
            </w:pPr>
            <w:r w:rsidRPr="008C3C96">
              <w:rPr>
                <w:rFonts w:ascii="CiscoSansTT" w:hAnsi="CiscoSansTT" w:cs="CiscoSansTT"/>
                <w:lang w:eastAsia="zh-CN"/>
              </w:rPr>
              <w:t>Finished processing dependencies for pip</w:t>
            </w:r>
          </w:p>
        </w:tc>
      </w:tr>
    </w:tbl>
    <w:p w14:paraId="3B7FDC79" w14:textId="77777777" w:rsidR="001F368A" w:rsidRPr="008C3C96" w:rsidRDefault="001F368A" w:rsidP="001F368A">
      <w:pPr>
        <w:jc w:val="center"/>
        <w:rPr>
          <w:rFonts w:ascii="CiscoSansTT" w:hAnsi="CiscoSansTT" w:cs="CiscoSansTT"/>
          <w:lang w:eastAsia="zh-CN"/>
        </w:rPr>
      </w:pPr>
    </w:p>
    <w:p w14:paraId="3339D54A" w14:textId="77777777" w:rsidR="001F368A" w:rsidRPr="008C3C96" w:rsidRDefault="001F368A" w:rsidP="001F368A">
      <w:pPr>
        <w:ind w:left="1440"/>
        <w:jc w:val="center"/>
        <w:rPr>
          <w:rFonts w:ascii="CiscoSansTT" w:hAnsi="CiscoSansTT" w:cs="CiscoSansTT"/>
          <w:lang w:eastAsia="zh-CN"/>
        </w:rPr>
      </w:pPr>
      <w:r w:rsidRPr="008C3C96">
        <w:rPr>
          <w:rFonts w:ascii="CiscoSansTT" w:hAnsi="CiscoSansTT" w:cs="CiscoSansTT"/>
          <w:noProof/>
          <w:lang w:val="en-US" w:eastAsia="zh-CN"/>
        </w:rPr>
        <w:drawing>
          <wp:inline distT="0" distB="0" distL="0" distR="0" wp14:anchorId="074EEA95" wp14:editId="7989FA0D">
            <wp:extent cx="4942115" cy="3203335"/>
            <wp:effectExtent l="0" t="0" r="0" b="0"/>
            <wp:docPr id="15" name="Picture 15" descr="/Users/umairarshad/Desktop/Screen Shot 2018-01-06 at 3.47.3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ers/umairarshad/Desktop/Screen Shot 2018-01-06 at 3.47.31 PM.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960572" cy="3215298"/>
                    </a:xfrm>
                    <a:prstGeom prst="rect">
                      <a:avLst/>
                    </a:prstGeom>
                    <a:noFill/>
                    <a:ln>
                      <a:noFill/>
                    </a:ln>
                  </pic:spPr>
                </pic:pic>
              </a:graphicData>
            </a:graphic>
          </wp:inline>
        </w:drawing>
      </w:r>
    </w:p>
    <w:p w14:paraId="4CB84EB9" w14:textId="77777777" w:rsidR="001F368A" w:rsidRDefault="001F368A" w:rsidP="001F368A">
      <w:pPr>
        <w:ind w:left="990"/>
        <w:rPr>
          <w:rFonts w:ascii="CiscoSansTT" w:hAnsi="CiscoSansTT" w:cs="CiscoSansTT"/>
          <w:lang w:eastAsia="zh-CN"/>
        </w:rPr>
      </w:pPr>
      <w:r>
        <w:rPr>
          <w:rFonts w:ascii="CiscoSansTT" w:hAnsi="CiscoSansTT" w:cs="CiscoSansTT"/>
          <w:lang w:eastAsia="zh-CN"/>
        </w:rPr>
        <w:t xml:space="preserve">Update pip to latest version </w:t>
      </w:r>
    </w:p>
    <w:tbl>
      <w:tblPr>
        <w:tblStyle w:val="TableGrid"/>
        <w:tblW w:w="0" w:type="auto"/>
        <w:tblInd w:w="1975" w:type="dxa"/>
        <w:tblLook w:val="04A0" w:firstRow="1" w:lastRow="0" w:firstColumn="1" w:lastColumn="0" w:noHBand="0" w:noVBand="1"/>
      </w:tblPr>
      <w:tblGrid>
        <w:gridCol w:w="7041"/>
      </w:tblGrid>
      <w:tr w:rsidR="001F368A" w14:paraId="01E8C081" w14:textId="77777777" w:rsidTr="00DC489A">
        <w:tc>
          <w:tcPr>
            <w:tcW w:w="7041" w:type="dxa"/>
          </w:tcPr>
          <w:p w14:paraId="55B0FD0D" w14:textId="77777777" w:rsidR="001F368A" w:rsidRDefault="001F368A" w:rsidP="00DC489A">
            <w:pPr>
              <w:rPr>
                <w:rFonts w:ascii="CiscoSansTT" w:hAnsi="CiscoSansTT" w:cs="CiscoSansTT"/>
                <w:lang w:eastAsia="zh-CN"/>
              </w:rPr>
            </w:pPr>
            <w:r w:rsidRPr="00044C3C">
              <w:rPr>
                <w:rFonts w:ascii="CiscoSansTT" w:hAnsi="CiscoSansTT" w:cs="CiscoSansTT"/>
                <w:lang w:eastAsia="zh-CN"/>
              </w:rPr>
              <w:t xml:space="preserve">[root@rhel7-tools </w:t>
            </w:r>
            <w:proofErr w:type="gramStart"/>
            <w:r w:rsidRPr="00044C3C">
              <w:rPr>
                <w:rFonts w:ascii="CiscoSansTT" w:hAnsi="CiscoSansTT" w:cs="CiscoSansTT"/>
                <w:lang w:eastAsia="zh-CN"/>
              </w:rPr>
              <w:t>~]#</w:t>
            </w:r>
            <w:proofErr w:type="gramEnd"/>
            <w:r w:rsidRPr="00044C3C">
              <w:rPr>
                <w:rFonts w:ascii="CiscoSansTT" w:hAnsi="CiscoSansTT" w:cs="CiscoSansTT"/>
                <w:lang w:eastAsia="zh-CN"/>
              </w:rPr>
              <w:t xml:space="preserve"> pip install --upgrade pip</w:t>
            </w:r>
          </w:p>
        </w:tc>
      </w:tr>
    </w:tbl>
    <w:p w14:paraId="592DD41A" w14:textId="77777777" w:rsidR="001F368A" w:rsidRDefault="001F368A" w:rsidP="001F368A">
      <w:pPr>
        <w:ind w:left="990"/>
        <w:rPr>
          <w:rFonts w:ascii="CiscoSansTT" w:hAnsi="CiscoSansTT" w:cs="CiscoSansTT"/>
          <w:lang w:eastAsia="zh-CN"/>
        </w:rPr>
      </w:pPr>
    </w:p>
    <w:p w14:paraId="4E2ECEFA" w14:textId="77777777" w:rsidR="001F368A" w:rsidRPr="008C3C96" w:rsidRDefault="001F368A" w:rsidP="001F368A">
      <w:pPr>
        <w:ind w:left="1440"/>
        <w:jc w:val="center"/>
        <w:rPr>
          <w:rFonts w:ascii="CiscoSansTT" w:hAnsi="CiscoSansTT" w:cs="CiscoSansTT"/>
          <w:lang w:eastAsia="zh-CN"/>
        </w:rPr>
      </w:pPr>
      <w:r>
        <w:rPr>
          <w:noProof/>
          <w:lang w:val="en-US" w:eastAsia="zh-CN"/>
        </w:rPr>
        <w:lastRenderedPageBreak/>
        <w:drawing>
          <wp:inline distT="0" distB="0" distL="0" distR="0" wp14:anchorId="3D4AADD4" wp14:editId="74FB79A6">
            <wp:extent cx="5079552" cy="2220686"/>
            <wp:effectExtent l="0" t="0" r="6985"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93586" cy="2226821"/>
                    </a:xfrm>
                    <a:prstGeom prst="rect">
                      <a:avLst/>
                    </a:prstGeom>
                  </pic:spPr>
                </pic:pic>
              </a:graphicData>
            </a:graphic>
          </wp:inline>
        </w:drawing>
      </w:r>
    </w:p>
    <w:p w14:paraId="74C71C04" w14:textId="77777777" w:rsidR="001F368A" w:rsidRPr="008C3C96" w:rsidRDefault="001F368A" w:rsidP="001F368A">
      <w:pPr>
        <w:ind w:left="990"/>
        <w:rPr>
          <w:rFonts w:ascii="CiscoSansTT" w:hAnsi="CiscoSansTT" w:cs="CiscoSansTT"/>
          <w:lang w:eastAsia="zh-CN"/>
        </w:rPr>
      </w:pPr>
      <w:r w:rsidRPr="008C3C96">
        <w:rPr>
          <w:rFonts w:ascii="CiscoSansTT" w:hAnsi="CiscoSansTT" w:cs="CiscoSansTT"/>
          <w:lang w:eastAsia="zh-CN"/>
        </w:rPr>
        <w:t>After installing PIP package, we are going to add the relevant packages that are needed for this Ansible based VXLAN lab. Below are the packages required for this lab</w:t>
      </w:r>
    </w:p>
    <w:p w14:paraId="158AC56F" w14:textId="77777777" w:rsidR="001F368A" w:rsidRPr="008C3C96" w:rsidRDefault="001F368A" w:rsidP="001F368A">
      <w:pPr>
        <w:pStyle w:val="ListParagraph"/>
        <w:numPr>
          <w:ilvl w:val="0"/>
          <w:numId w:val="20"/>
        </w:numPr>
        <w:spacing w:after="0" w:line="240" w:lineRule="auto"/>
        <w:rPr>
          <w:rFonts w:ascii="CiscoSansTT" w:hAnsi="CiscoSansTT" w:cs="CiscoSansTT"/>
          <w:lang w:eastAsia="zh-CN"/>
        </w:rPr>
      </w:pPr>
      <w:proofErr w:type="spellStart"/>
      <w:r w:rsidRPr="008C3C96">
        <w:rPr>
          <w:rFonts w:ascii="CiscoSansTT" w:hAnsi="CiscoSansTT" w:cs="CiscoSansTT"/>
          <w:lang w:eastAsia="zh-CN"/>
        </w:rPr>
        <w:t>Paramiko</w:t>
      </w:r>
      <w:proofErr w:type="spellEnd"/>
    </w:p>
    <w:p w14:paraId="07C4F018" w14:textId="77777777" w:rsidR="001F368A" w:rsidRPr="008C3C96" w:rsidRDefault="001F368A" w:rsidP="001F368A">
      <w:pPr>
        <w:pStyle w:val="ListParagraph"/>
        <w:numPr>
          <w:ilvl w:val="0"/>
          <w:numId w:val="20"/>
        </w:numPr>
        <w:spacing w:after="0" w:line="240" w:lineRule="auto"/>
        <w:rPr>
          <w:rFonts w:ascii="CiscoSansTT" w:hAnsi="CiscoSansTT" w:cs="CiscoSansTT"/>
          <w:lang w:eastAsia="zh-CN"/>
        </w:rPr>
      </w:pPr>
      <w:proofErr w:type="spellStart"/>
      <w:r w:rsidRPr="008C3C96">
        <w:rPr>
          <w:rFonts w:ascii="CiscoSansTT" w:hAnsi="CiscoSansTT" w:cs="CiscoSansTT"/>
          <w:lang w:eastAsia="zh-CN"/>
        </w:rPr>
        <w:t>PyYAML</w:t>
      </w:r>
      <w:proofErr w:type="spellEnd"/>
    </w:p>
    <w:p w14:paraId="293B881C" w14:textId="77777777" w:rsidR="001F368A" w:rsidRPr="008C3C96" w:rsidRDefault="001F368A" w:rsidP="001F368A">
      <w:pPr>
        <w:pStyle w:val="ListParagraph"/>
        <w:numPr>
          <w:ilvl w:val="0"/>
          <w:numId w:val="20"/>
        </w:numPr>
        <w:spacing w:after="0" w:line="240" w:lineRule="auto"/>
        <w:rPr>
          <w:rFonts w:ascii="CiscoSansTT" w:hAnsi="CiscoSansTT" w:cs="CiscoSansTT"/>
          <w:lang w:eastAsia="zh-CN"/>
        </w:rPr>
      </w:pPr>
      <w:r w:rsidRPr="008C3C96">
        <w:rPr>
          <w:rFonts w:ascii="CiscoSansTT" w:hAnsi="CiscoSansTT" w:cs="CiscoSansTT"/>
          <w:lang w:eastAsia="zh-CN"/>
        </w:rPr>
        <w:t>Jinj2</w:t>
      </w:r>
    </w:p>
    <w:p w14:paraId="6BE16745" w14:textId="77777777" w:rsidR="001F368A" w:rsidRPr="008C3C96" w:rsidRDefault="001F368A" w:rsidP="001F368A">
      <w:pPr>
        <w:pStyle w:val="ListParagraph"/>
        <w:numPr>
          <w:ilvl w:val="0"/>
          <w:numId w:val="20"/>
        </w:numPr>
        <w:spacing w:after="0" w:line="240" w:lineRule="auto"/>
        <w:rPr>
          <w:rFonts w:ascii="CiscoSansTT" w:hAnsi="CiscoSansTT" w:cs="CiscoSansTT"/>
          <w:lang w:eastAsia="zh-CN"/>
        </w:rPr>
      </w:pPr>
      <w:r w:rsidRPr="008C3C96">
        <w:rPr>
          <w:rFonts w:ascii="CiscoSansTT" w:hAnsi="CiscoSansTT" w:cs="CiscoSansTT"/>
          <w:lang w:eastAsia="zh-CN"/>
        </w:rPr>
        <w:t>Httplib2</w:t>
      </w:r>
    </w:p>
    <w:p w14:paraId="4143BEBF" w14:textId="77777777" w:rsidR="001F368A" w:rsidRPr="008C3C96" w:rsidRDefault="001F368A" w:rsidP="001F368A">
      <w:pPr>
        <w:rPr>
          <w:rFonts w:ascii="CiscoSansTT" w:hAnsi="CiscoSansTT" w:cs="CiscoSansTT"/>
          <w:lang w:eastAsia="zh-CN"/>
        </w:rPr>
      </w:pPr>
    </w:p>
    <w:tbl>
      <w:tblPr>
        <w:tblStyle w:val="TableGrid"/>
        <w:tblW w:w="0" w:type="auto"/>
        <w:tblInd w:w="2068" w:type="dxa"/>
        <w:tblLook w:val="04A0" w:firstRow="1" w:lastRow="0" w:firstColumn="1" w:lastColumn="0" w:noHBand="0" w:noVBand="1"/>
      </w:tblPr>
      <w:tblGrid>
        <w:gridCol w:w="6948"/>
      </w:tblGrid>
      <w:tr w:rsidR="001F368A" w:rsidRPr="008C3C96" w14:paraId="26029531" w14:textId="77777777" w:rsidTr="00DC489A">
        <w:tc>
          <w:tcPr>
            <w:tcW w:w="8100" w:type="dxa"/>
          </w:tcPr>
          <w:p w14:paraId="5EF988D1" w14:textId="77777777" w:rsidR="001F368A" w:rsidRPr="008C3C96" w:rsidRDefault="001F368A" w:rsidP="00DC489A">
            <w:pPr>
              <w:rPr>
                <w:rFonts w:ascii="CiscoSansTT" w:hAnsi="CiscoSansTT" w:cs="CiscoSansTT"/>
                <w:lang w:eastAsia="zh-CN"/>
              </w:rPr>
            </w:pPr>
            <w:r w:rsidRPr="008C3C96">
              <w:rPr>
                <w:rFonts w:ascii="CiscoSansTT" w:hAnsi="CiscoSansTT" w:cs="CiscoSansTT"/>
                <w:lang w:eastAsia="zh-CN"/>
              </w:rPr>
              <w:t>[</w:t>
            </w:r>
            <w:r w:rsidRPr="008C3C96">
              <w:rPr>
                <w:rStyle w:val="dC-NormalChar"/>
                <w:rFonts w:ascii="CiscoSansTT" w:eastAsiaTheme="minorHAnsi" w:hAnsi="CiscoSansTT" w:cs="CiscoSansTT"/>
              </w:rPr>
              <w:t xml:space="preserve">root@rhel7-tools </w:t>
            </w:r>
            <w:proofErr w:type="gramStart"/>
            <w:r w:rsidRPr="008C3C96">
              <w:rPr>
                <w:rStyle w:val="dC-NormalChar"/>
                <w:rFonts w:ascii="CiscoSansTT" w:eastAsiaTheme="minorHAnsi" w:hAnsi="CiscoSansTT" w:cs="CiscoSansTT"/>
              </w:rPr>
              <w:t>~]#</w:t>
            </w:r>
            <w:proofErr w:type="gramEnd"/>
            <w:r w:rsidRPr="008C3C96">
              <w:rPr>
                <w:rStyle w:val="dC-NormalChar"/>
                <w:rFonts w:ascii="CiscoSansTT" w:eastAsiaTheme="minorHAnsi" w:hAnsi="CiscoSansTT" w:cs="CiscoSansTT"/>
              </w:rPr>
              <w:t xml:space="preserve"> pip install </w:t>
            </w:r>
            <w:proofErr w:type="spellStart"/>
            <w:r w:rsidRPr="008C3C96">
              <w:rPr>
                <w:rStyle w:val="dC-NormalChar"/>
                <w:rFonts w:ascii="CiscoSansTT" w:eastAsiaTheme="minorHAnsi" w:hAnsi="CiscoSansTT" w:cs="CiscoSansTT"/>
              </w:rPr>
              <w:t>paramiko</w:t>
            </w:r>
            <w:proofErr w:type="spellEnd"/>
            <w:r w:rsidRPr="008C3C96">
              <w:rPr>
                <w:rStyle w:val="dC-NormalChar"/>
                <w:rFonts w:ascii="CiscoSansTT" w:eastAsiaTheme="minorHAnsi" w:hAnsi="CiscoSansTT" w:cs="CiscoSansTT"/>
              </w:rPr>
              <w:t xml:space="preserve"> </w:t>
            </w:r>
            <w:proofErr w:type="spellStart"/>
            <w:r w:rsidRPr="008C3C96">
              <w:rPr>
                <w:rStyle w:val="dC-NormalChar"/>
                <w:rFonts w:ascii="CiscoSansTT" w:eastAsiaTheme="minorHAnsi" w:hAnsi="CiscoSansTT" w:cs="CiscoSansTT"/>
              </w:rPr>
              <w:t>PyYAML</w:t>
            </w:r>
            <w:proofErr w:type="spellEnd"/>
            <w:r w:rsidRPr="008C3C96">
              <w:rPr>
                <w:rStyle w:val="dC-NormalChar"/>
                <w:rFonts w:ascii="CiscoSansTT" w:eastAsiaTheme="minorHAnsi" w:hAnsi="CiscoSansTT" w:cs="CiscoSansTT"/>
              </w:rPr>
              <w:t xml:space="preserve"> jinja2 httplib2</w:t>
            </w:r>
          </w:p>
        </w:tc>
      </w:tr>
    </w:tbl>
    <w:p w14:paraId="4C22356B" w14:textId="77777777" w:rsidR="001F368A" w:rsidRPr="008C3C96" w:rsidRDefault="001F368A" w:rsidP="001F368A">
      <w:pPr>
        <w:rPr>
          <w:rFonts w:ascii="CiscoSansTT" w:hAnsi="CiscoSansTT" w:cs="CiscoSansTT"/>
          <w:lang w:eastAsia="zh-CN"/>
        </w:rPr>
      </w:pPr>
    </w:p>
    <w:p w14:paraId="576821B0" w14:textId="77777777" w:rsidR="001F368A" w:rsidRPr="008C3C96" w:rsidRDefault="001F368A" w:rsidP="001F368A">
      <w:pPr>
        <w:ind w:left="2160" w:hanging="90"/>
        <w:rPr>
          <w:rFonts w:ascii="CiscoSansTT" w:hAnsi="CiscoSansTT" w:cs="CiscoSansTT"/>
          <w:lang w:eastAsia="zh-CN"/>
        </w:rPr>
      </w:pPr>
      <w:r w:rsidRPr="008C3C96">
        <w:rPr>
          <w:rFonts w:ascii="CiscoSansTT" w:hAnsi="CiscoSansTT" w:cs="CiscoSansTT"/>
          <w:noProof/>
          <w:lang w:val="en-US" w:eastAsia="zh-CN"/>
        </w:rPr>
        <w:drawing>
          <wp:inline distT="0" distB="0" distL="0" distR="0" wp14:anchorId="6E76DB20" wp14:editId="60C14459">
            <wp:extent cx="5170714" cy="2665738"/>
            <wp:effectExtent l="19050" t="19050" r="11430" b="20320"/>
            <wp:docPr id="16" name="Picture 16" descr="/Users/umairarshad/Desktop/Screen Shot 2018-01-06 at 3.52.3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sers/umairarshad/Desktop/Screen Shot 2018-01-06 at 3.52.35 PM.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176403" cy="2668671"/>
                    </a:xfrm>
                    <a:prstGeom prst="rect">
                      <a:avLst/>
                    </a:prstGeom>
                    <a:noFill/>
                    <a:ln>
                      <a:solidFill>
                        <a:schemeClr val="accent1"/>
                      </a:solidFill>
                    </a:ln>
                  </pic:spPr>
                </pic:pic>
              </a:graphicData>
            </a:graphic>
          </wp:inline>
        </w:drawing>
      </w:r>
    </w:p>
    <w:p w14:paraId="50E13248" w14:textId="77777777" w:rsidR="001F368A" w:rsidRPr="008C3C96" w:rsidRDefault="001F368A" w:rsidP="001F368A">
      <w:pPr>
        <w:ind w:left="990"/>
        <w:rPr>
          <w:rFonts w:ascii="CiscoSansTT" w:hAnsi="CiscoSansTT" w:cs="CiscoSansTT"/>
          <w:lang w:eastAsia="zh-CN"/>
        </w:rPr>
      </w:pPr>
      <w:r w:rsidRPr="008C3C96">
        <w:rPr>
          <w:rFonts w:ascii="CiscoSansTT" w:hAnsi="CiscoSansTT" w:cs="CiscoSansTT"/>
          <w:lang w:eastAsia="zh-CN"/>
        </w:rPr>
        <w:t>As a final step, we are going to install Ansible on this RHEL. Once the install is initiated with the below command, it will take few minutes for it to download and install.</w:t>
      </w:r>
    </w:p>
    <w:p w14:paraId="6A52C9B9" w14:textId="77777777" w:rsidR="001F368A" w:rsidRPr="008C3C96" w:rsidRDefault="001F368A" w:rsidP="001F368A">
      <w:pPr>
        <w:rPr>
          <w:rFonts w:ascii="CiscoSansTT" w:hAnsi="CiscoSansTT" w:cs="CiscoSansTT"/>
          <w:lang w:eastAsia="zh-CN"/>
        </w:rPr>
      </w:pPr>
      <w:r w:rsidRPr="008C3C96">
        <w:rPr>
          <w:rFonts w:ascii="CiscoSansTT" w:hAnsi="CiscoSansTT" w:cs="CiscoSansTT"/>
          <w:lang w:eastAsia="zh-CN"/>
        </w:rPr>
        <w:t xml:space="preserve"> </w:t>
      </w:r>
    </w:p>
    <w:tbl>
      <w:tblPr>
        <w:tblStyle w:val="TableGrid"/>
        <w:tblW w:w="0" w:type="auto"/>
        <w:tblInd w:w="2068" w:type="dxa"/>
        <w:tblLook w:val="04A0" w:firstRow="1" w:lastRow="0" w:firstColumn="1" w:lastColumn="0" w:noHBand="0" w:noVBand="1"/>
      </w:tblPr>
      <w:tblGrid>
        <w:gridCol w:w="6948"/>
      </w:tblGrid>
      <w:tr w:rsidR="001F368A" w:rsidRPr="008C3C96" w14:paraId="1180F953" w14:textId="77777777" w:rsidTr="00DC489A">
        <w:tc>
          <w:tcPr>
            <w:tcW w:w="6948" w:type="dxa"/>
          </w:tcPr>
          <w:p w14:paraId="0511A8AF" w14:textId="44EA91BF" w:rsidR="001F368A" w:rsidRPr="008C3C96" w:rsidRDefault="001F368A" w:rsidP="00DC489A">
            <w:pPr>
              <w:rPr>
                <w:rFonts w:ascii="CiscoSansTT" w:hAnsi="CiscoSansTT" w:cs="CiscoSansTT"/>
                <w:lang w:eastAsia="zh-CN"/>
              </w:rPr>
            </w:pPr>
            <w:r w:rsidRPr="008C3C96">
              <w:rPr>
                <w:rFonts w:ascii="CiscoSansTT" w:hAnsi="CiscoSansTT" w:cs="CiscoSansTT"/>
                <w:lang w:eastAsia="zh-CN"/>
              </w:rPr>
              <w:t xml:space="preserve">[root@rhel7-tools </w:t>
            </w:r>
            <w:proofErr w:type="gramStart"/>
            <w:r w:rsidRPr="008C3C96">
              <w:rPr>
                <w:rFonts w:ascii="CiscoSansTT" w:hAnsi="CiscoSansTT" w:cs="CiscoSansTT"/>
                <w:lang w:eastAsia="zh-CN"/>
              </w:rPr>
              <w:t>~]#</w:t>
            </w:r>
            <w:proofErr w:type="gramEnd"/>
            <w:r w:rsidRPr="008C3C96">
              <w:rPr>
                <w:rFonts w:ascii="CiscoSansTT" w:hAnsi="CiscoSansTT" w:cs="CiscoSansTT"/>
                <w:lang w:eastAsia="zh-CN"/>
              </w:rPr>
              <w:t xml:space="preserve"> </w:t>
            </w:r>
            <w:r w:rsidR="00DC489A" w:rsidRPr="00DC489A">
              <w:rPr>
                <w:rFonts w:ascii="CiscoSansTT" w:hAnsi="CiscoSansTT" w:cs="CiscoSansTT"/>
                <w:b/>
                <w:lang w:eastAsia="zh-CN"/>
              </w:rPr>
              <w:t>pip install ansible==2.8.0b1</w:t>
            </w:r>
          </w:p>
        </w:tc>
      </w:tr>
    </w:tbl>
    <w:p w14:paraId="1BE99E07" w14:textId="77777777" w:rsidR="001F368A" w:rsidRDefault="001F368A" w:rsidP="001F368A">
      <w:pPr>
        <w:ind w:left="1080"/>
        <w:rPr>
          <w:noProof/>
          <w:lang w:val="en-US" w:eastAsia="zh-CN"/>
        </w:rPr>
      </w:pPr>
    </w:p>
    <w:p w14:paraId="6C6020D9" w14:textId="77777777" w:rsidR="001F368A" w:rsidRPr="008C3C96" w:rsidRDefault="001F368A" w:rsidP="001F368A">
      <w:pPr>
        <w:ind w:left="1080" w:firstLine="990"/>
        <w:rPr>
          <w:rFonts w:ascii="CiscoSansTT" w:hAnsi="CiscoSansTT" w:cs="CiscoSansTT"/>
          <w:lang w:eastAsia="zh-CN"/>
        </w:rPr>
      </w:pPr>
      <w:r w:rsidRPr="008C3C96">
        <w:rPr>
          <w:rFonts w:ascii="CiscoSansTT" w:hAnsi="CiscoSansTT" w:cs="CiscoSansTT"/>
          <w:lang w:eastAsia="zh-CN"/>
        </w:rPr>
        <w:lastRenderedPageBreak/>
        <w:t>After installation is complete, check Ansible version with the below command</w:t>
      </w:r>
    </w:p>
    <w:tbl>
      <w:tblPr>
        <w:tblStyle w:val="TableGrid"/>
        <w:tblW w:w="0" w:type="auto"/>
        <w:tblInd w:w="2068" w:type="dxa"/>
        <w:tblLook w:val="04A0" w:firstRow="1" w:lastRow="0" w:firstColumn="1" w:lastColumn="0" w:noHBand="0" w:noVBand="1"/>
      </w:tblPr>
      <w:tblGrid>
        <w:gridCol w:w="6948"/>
      </w:tblGrid>
      <w:tr w:rsidR="001F368A" w:rsidRPr="008C3C96" w14:paraId="136C6D3D" w14:textId="77777777" w:rsidTr="00DC489A">
        <w:tc>
          <w:tcPr>
            <w:tcW w:w="6948" w:type="dxa"/>
          </w:tcPr>
          <w:p w14:paraId="6B780467" w14:textId="77777777" w:rsidR="00BF686D" w:rsidRPr="00BF686D" w:rsidRDefault="00BF686D" w:rsidP="00BF686D">
            <w:pPr>
              <w:pStyle w:val="dC-Normal"/>
              <w:rPr>
                <w:rFonts w:ascii="CiscoSansTT" w:hAnsi="CiscoSansTT" w:cs="CiscoSansTT"/>
                <w:lang w:eastAsia="zh-CN"/>
              </w:rPr>
            </w:pPr>
            <w:r w:rsidRPr="00BF686D">
              <w:rPr>
                <w:rFonts w:ascii="CiscoSansTT" w:hAnsi="CiscoSansTT" w:cs="CiscoSansTT"/>
                <w:lang w:eastAsia="zh-CN"/>
              </w:rPr>
              <w:t xml:space="preserve">[root@rhel7-tools </w:t>
            </w:r>
            <w:proofErr w:type="gramStart"/>
            <w:r w:rsidRPr="00BF686D">
              <w:rPr>
                <w:rFonts w:ascii="CiscoSansTT" w:hAnsi="CiscoSansTT" w:cs="CiscoSansTT"/>
                <w:lang w:eastAsia="zh-CN"/>
              </w:rPr>
              <w:t>~]#</w:t>
            </w:r>
            <w:proofErr w:type="gramEnd"/>
            <w:r w:rsidRPr="00BF686D">
              <w:rPr>
                <w:rFonts w:ascii="CiscoSansTT" w:hAnsi="CiscoSansTT" w:cs="CiscoSansTT"/>
                <w:lang w:eastAsia="zh-CN"/>
              </w:rPr>
              <w:t xml:space="preserve"> ansible --version</w:t>
            </w:r>
          </w:p>
          <w:p w14:paraId="764DC0DA" w14:textId="77777777" w:rsidR="00BF686D" w:rsidRPr="00BF686D" w:rsidRDefault="00BF686D" w:rsidP="00BF686D">
            <w:pPr>
              <w:pStyle w:val="dC-Normal"/>
              <w:rPr>
                <w:rFonts w:ascii="CiscoSansTT" w:hAnsi="CiscoSansTT" w:cs="CiscoSansTT"/>
                <w:lang w:eastAsia="zh-CN"/>
              </w:rPr>
            </w:pPr>
            <w:r w:rsidRPr="00BF686D">
              <w:rPr>
                <w:rFonts w:ascii="CiscoSansTT" w:hAnsi="CiscoSansTT" w:cs="CiscoSansTT"/>
                <w:lang w:eastAsia="zh-CN"/>
              </w:rPr>
              <w:t>ansible 2.8.0b1</w:t>
            </w:r>
          </w:p>
          <w:p w14:paraId="1FEC5885" w14:textId="77777777" w:rsidR="00BF686D" w:rsidRPr="00BF686D" w:rsidRDefault="00BF686D" w:rsidP="00BF686D">
            <w:pPr>
              <w:pStyle w:val="dC-Normal"/>
              <w:rPr>
                <w:rFonts w:ascii="CiscoSansTT" w:hAnsi="CiscoSansTT" w:cs="CiscoSansTT"/>
                <w:lang w:eastAsia="zh-CN"/>
              </w:rPr>
            </w:pPr>
            <w:r w:rsidRPr="00BF686D">
              <w:rPr>
                <w:rFonts w:ascii="CiscoSansTT" w:hAnsi="CiscoSansTT" w:cs="CiscoSansTT"/>
                <w:lang w:eastAsia="zh-CN"/>
              </w:rPr>
              <w:t xml:space="preserve">  config file = None</w:t>
            </w:r>
          </w:p>
          <w:p w14:paraId="490C9A64" w14:textId="77777777" w:rsidR="00BF686D" w:rsidRPr="00BF686D" w:rsidRDefault="00BF686D" w:rsidP="00BF686D">
            <w:pPr>
              <w:pStyle w:val="dC-Normal"/>
              <w:rPr>
                <w:rFonts w:ascii="CiscoSansTT" w:hAnsi="CiscoSansTT" w:cs="CiscoSansTT"/>
                <w:lang w:eastAsia="zh-CN"/>
              </w:rPr>
            </w:pPr>
            <w:r w:rsidRPr="00BF686D">
              <w:rPr>
                <w:rFonts w:ascii="CiscoSansTT" w:hAnsi="CiscoSansTT" w:cs="CiscoSansTT"/>
                <w:lang w:eastAsia="zh-CN"/>
              </w:rPr>
              <w:t xml:space="preserve">  configured module search path = [u'/root</w:t>
            </w:r>
            <w:proofErr w:type="gramStart"/>
            <w:r w:rsidRPr="00BF686D">
              <w:rPr>
                <w:rFonts w:ascii="CiscoSansTT" w:hAnsi="CiscoSansTT" w:cs="CiscoSansTT"/>
                <w:lang w:eastAsia="zh-CN"/>
              </w:rPr>
              <w:t>/.ansible</w:t>
            </w:r>
            <w:proofErr w:type="gramEnd"/>
            <w:r w:rsidRPr="00BF686D">
              <w:rPr>
                <w:rFonts w:ascii="CiscoSansTT" w:hAnsi="CiscoSansTT" w:cs="CiscoSansTT"/>
                <w:lang w:eastAsia="zh-CN"/>
              </w:rPr>
              <w:t>/plugins/modules', u'/</w:t>
            </w:r>
            <w:proofErr w:type="spellStart"/>
            <w:r w:rsidRPr="00BF686D">
              <w:rPr>
                <w:rFonts w:ascii="CiscoSansTT" w:hAnsi="CiscoSansTT" w:cs="CiscoSansTT"/>
                <w:lang w:eastAsia="zh-CN"/>
              </w:rPr>
              <w:t>usr</w:t>
            </w:r>
            <w:proofErr w:type="spellEnd"/>
            <w:r w:rsidRPr="00BF686D">
              <w:rPr>
                <w:rFonts w:ascii="CiscoSansTT" w:hAnsi="CiscoSansTT" w:cs="CiscoSansTT"/>
                <w:lang w:eastAsia="zh-CN"/>
              </w:rPr>
              <w:t>/share/ansible/plugins/modules']</w:t>
            </w:r>
          </w:p>
          <w:p w14:paraId="038BD163" w14:textId="77777777" w:rsidR="00BF686D" w:rsidRPr="00BF686D" w:rsidRDefault="00BF686D" w:rsidP="00BF686D">
            <w:pPr>
              <w:pStyle w:val="dC-Normal"/>
              <w:rPr>
                <w:rFonts w:ascii="CiscoSansTT" w:hAnsi="CiscoSansTT" w:cs="CiscoSansTT"/>
                <w:lang w:eastAsia="zh-CN"/>
              </w:rPr>
            </w:pPr>
            <w:r w:rsidRPr="00BF686D">
              <w:rPr>
                <w:rFonts w:ascii="CiscoSansTT" w:hAnsi="CiscoSansTT" w:cs="CiscoSansTT"/>
                <w:lang w:eastAsia="zh-CN"/>
              </w:rPr>
              <w:t xml:space="preserve">  ansible python module location = /</w:t>
            </w:r>
            <w:proofErr w:type="spellStart"/>
            <w:r w:rsidRPr="00BF686D">
              <w:rPr>
                <w:rFonts w:ascii="CiscoSansTT" w:hAnsi="CiscoSansTT" w:cs="CiscoSansTT"/>
                <w:lang w:eastAsia="zh-CN"/>
              </w:rPr>
              <w:t>usr</w:t>
            </w:r>
            <w:proofErr w:type="spellEnd"/>
            <w:r w:rsidRPr="00BF686D">
              <w:rPr>
                <w:rFonts w:ascii="CiscoSansTT" w:hAnsi="CiscoSansTT" w:cs="CiscoSansTT"/>
                <w:lang w:eastAsia="zh-CN"/>
              </w:rPr>
              <w:t>/lib/python2.7/site-packages/ansible</w:t>
            </w:r>
          </w:p>
          <w:p w14:paraId="25EC7B63" w14:textId="77777777" w:rsidR="00BF686D" w:rsidRPr="00BF686D" w:rsidRDefault="00BF686D" w:rsidP="00BF686D">
            <w:pPr>
              <w:pStyle w:val="dC-Normal"/>
              <w:rPr>
                <w:rFonts w:ascii="CiscoSansTT" w:hAnsi="CiscoSansTT" w:cs="CiscoSansTT"/>
                <w:lang w:eastAsia="zh-CN"/>
              </w:rPr>
            </w:pPr>
            <w:r w:rsidRPr="00BF686D">
              <w:rPr>
                <w:rFonts w:ascii="CiscoSansTT" w:hAnsi="CiscoSansTT" w:cs="CiscoSansTT"/>
                <w:lang w:eastAsia="zh-CN"/>
              </w:rPr>
              <w:t xml:space="preserve">  executable location = /</w:t>
            </w:r>
            <w:proofErr w:type="spellStart"/>
            <w:r w:rsidRPr="00BF686D">
              <w:rPr>
                <w:rFonts w:ascii="CiscoSansTT" w:hAnsi="CiscoSansTT" w:cs="CiscoSansTT"/>
                <w:lang w:eastAsia="zh-CN"/>
              </w:rPr>
              <w:t>usr</w:t>
            </w:r>
            <w:proofErr w:type="spellEnd"/>
            <w:r w:rsidRPr="00BF686D">
              <w:rPr>
                <w:rFonts w:ascii="CiscoSansTT" w:hAnsi="CiscoSansTT" w:cs="CiscoSansTT"/>
                <w:lang w:eastAsia="zh-CN"/>
              </w:rPr>
              <w:t>/bin/ansible</w:t>
            </w:r>
          </w:p>
          <w:p w14:paraId="0E22DE2E" w14:textId="77777777" w:rsidR="00BF686D" w:rsidRDefault="00BF686D" w:rsidP="00BF686D">
            <w:pPr>
              <w:pStyle w:val="dC-Normal"/>
              <w:rPr>
                <w:rFonts w:ascii="CiscoSansTT" w:hAnsi="CiscoSansTT" w:cs="CiscoSansTT"/>
                <w:lang w:eastAsia="zh-CN"/>
              </w:rPr>
            </w:pPr>
            <w:r w:rsidRPr="00BF686D">
              <w:rPr>
                <w:rFonts w:ascii="CiscoSansTT" w:hAnsi="CiscoSansTT" w:cs="CiscoSansTT"/>
                <w:lang w:eastAsia="zh-CN"/>
              </w:rPr>
              <w:t xml:space="preserve">  python version = 2.7.5 (default, Mar </w:t>
            </w:r>
            <w:proofErr w:type="gramStart"/>
            <w:r w:rsidRPr="00BF686D">
              <w:rPr>
                <w:rFonts w:ascii="CiscoSansTT" w:hAnsi="CiscoSansTT" w:cs="CiscoSansTT"/>
                <w:lang w:eastAsia="zh-CN"/>
              </w:rPr>
              <w:t>26</w:t>
            </w:r>
            <w:proofErr w:type="gramEnd"/>
            <w:r w:rsidRPr="00BF686D">
              <w:rPr>
                <w:rFonts w:ascii="CiscoSansTT" w:hAnsi="CiscoSansTT" w:cs="CiscoSansTT"/>
                <w:lang w:eastAsia="zh-CN"/>
              </w:rPr>
              <w:t xml:space="preserve"> 2019, 22:13:06) [GCC 4.8.5 20150623 (Red Hat 4.8.5-36)] </w:t>
            </w:r>
          </w:p>
          <w:p w14:paraId="735EB5AC" w14:textId="15238145" w:rsidR="001F368A" w:rsidRPr="008C3C96" w:rsidRDefault="001F368A" w:rsidP="00BF686D">
            <w:pPr>
              <w:pStyle w:val="dC-Normal"/>
              <w:rPr>
                <w:rFonts w:ascii="CiscoSansTT" w:hAnsi="CiscoSansTT" w:cs="CiscoSansTT"/>
                <w:lang w:eastAsia="zh-CN"/>
              </w:rPr>
            </w:pPr>
            <w:r w:rsidRPr="00423A47">
              <w:rPr>
                <w:rFonts w:ascii="CiscoSansTT" w:hAnsi="CiscoSansTT" w:cs="CiscoSansTT"/>
                <w:lang w:eastAsia="zh-CN"/>
              </w:rPr>
              <w:t xml:space="preserve">[root@rhel7-tools </w:t>
            </w:r>
            <w:proofErr w:type="gramStart"/>
            <w:r w:rsidRPr="00423A47">
              <w:rPr>
                <w:rFonts w:ascii="CiscoSansTT" w:hAnsi="CiscoSansTT" w:cs="CiscoSansTT"/>
                <w:lang w:eastAsia="zh-CN"/>
              </w:rPr>
              <w:t>~]#</w:t>
            </w:r>
            <w:proofErr w:type="gramEnd"/>
          </w:p>
        </w:tc>
      </w:tr>
    </w:tbl>
    <w:p w14:paraId="41A78A69" w14:textId="77777777" w:rsidR="001F368A" w:rsidRPr="008C3C96" w:rsidRDefault="001F368A" w:rsidP="001F368A">
      <w:pPr>
        <w:rPr>
          <w:rFonts w:ascii="CiscoSansTT" w:hAnsi="CiscoSansTT" w:cs="CiscoSansTT"/>
          <w:lang w:eastAsia="zh-CN"/>
        </w:rPr>
      </w:pPr>
    </w:p>
    <w:p w14:paraId="5375C266" w14:textId="77777777" w:rsidR="001F368A" w:rsidRPr="008C3C96" w:rsidRDefault="001F368A" w:rsidP="001F368A">
      <w:pPr>
        <w:pStyle w:val="Heading3"/>
        <w:ind w:left="990" w:hanging="990"/>
        <w:rPr>
          <w:rFonts w:ascii="CiscoSansTT" w:hAnsi="CiscoSansTT" w:cs="CiscoSansTT"/>
          <w:sz w:val="24"/>
          <w:szCs w:val="24"/>
          <w:lang w:eastAsia="zh-CN"/>
        </w:rPr>
      </w:pPr>
      <w:r w:rsidRPr="008C3C96">
        <w:rPr>
          <w:rStyle w:val="dC-H3Char"/>
          <w:rFonts w:ascii="CiscoSansTT" w:hAnsi="CiscoSansTT" w:cs="CiscoSansTT"/>
        </w:rPr>
        <w:t>Step 8:</w:t>
      </w:r>
      <w:r w:rsidRPr="008C3C96">
        <w:rPr>
          <w:rFonts w:ascii="CiscoSansTT" w:hAnsi="CiscoSansTT" w:cs="CiscoSansTT"/>
          <w:lang w:eastAsia="zh-CN"/>
        </w:rPr>
        <w:t xml:space="preserve">  </w:t>
      </w:r>
      <w:r w:rsidRPr="008C3C96">
        <w:rPr>
          <w:rFonts w:ascii="CiscoSansTT" w:hAnsi="CiscoSansTT" w:cs="CiscoSansTT"/>
          <w:b w:val="0"/>
          <w:color w:val="000000" w:themeColor="text1"/>
          <w:sz w:val="24"/>
          <w:szCs w:val="24"/>
          <w:lang w:eastAsia="zh-CN"/>
        </w:rPr>
        <w:t>Now, we are going to create inventory</w:t>
      </w:r>
      <w:r>
        <w:rPr>
          <w:rFonts w:ascii="CiscoSansTT" w:hAnsi="CiscoSansTT" w:cs="CiscoSansTT"/>
          <w:b w:val="0"/>
          <w:color w:val="000000" w:themeColor="text1"/>
          <w:sz w:val="24"/>
          <w:szCs w:val="24"/>
          <w:lang w:eastAsia="zh-CN"/>
        </w:rPr>
        <w:t>, host variables</w:t>
      </w:r>
      <w:r w:rsidRPr="008C3C96">
        <w:rPr>
          <w:rStyle w:val="dC-NormalChar"/>
          <w:rFonts w:ascii="CiscoSansTT" w:eastAsiaTheme="majorEastAsia" w:hAnsi="CiscoSansTT" w:cs="CiscoSansTT"/>
          <w:color w:val="000000" w:themeColor="text1"/>
          <w:sz w:val="24"/>
          <w:szCs w:val="24"/>
        </w:rPr>
        <w:t xml:space="preserve"> and Configuration file. This</w:t>
      </w:r>
      <w:r>
        <w:rPr>
          <w:rStyle w:val="dC-NormalChar"/>
          <w:rFonts w:ascii="CiscoSansTT" w:eastAsiaTheme="majorEastAsia" w:hAnsi="CiscoSansTT" w:cs="CiscoSansTT"/>
          <w:color w:val="000000" w:themeColor="text1"/>
          <w:sz w:val="24"/>
          <w:szCs w:val="24"/>
        </w:rPr>
        <w:t xml:space="preserve"> is important as Ansible </w:t>
      </w:r>
      <w:proofErr w:type="gramStart"/>
      <w:r>
        <w:rPr>
          <w:rStyle w:val="dC-NormalChar"/>
          <w:rFonts w:ascii="CiscoSansTT" w:eastAsiaTheme="majorEastAsia" w:hAnsi="CiscoSansTT" w:cs="CiscoSansTT"/>
          <w:color w:val="000000" w:themeColor="text1"/>
          <w:sz w:val="24"/>
          <w:szCs w:val="24"/>
        </w:rPr>
        <w:t xml:space="preserve">works </w:t>
      </w:r>
      <w:r w:rsidRPr="008C3C96">
        <w:rPr>
          <w:rStyle w:val="dC-NormalChar"/>
          <w:rFonts w:ascii="CiscoSansTT" w:eastAsiaTheme="majorEastAsia" w:hAnsi="CiscoSansTT" w:cs="CiscoSansTT"/>
          <w:color w:val="000000" w:themeColor="text1"/>
          <w:sz w:val="24"/>
          <w:szCs w:val="24"/>
        </w:rPr>
        <w:t xml:space="preserve"> against</w:t>
      </w:r>
      <w:proofErr w:type="gramEnd"/>
      <w:r w:rsidRPr="008C3C96">
        <w:rPr>
          <w:rStyle w:val="dC-NormalChar"/>
          <w:rFonts w:ascii="CiscoSansTT" w:eastAsiaTheme="majorEastAsia" w:hAnsi="CiscoSansTT" w:cs="CiscoSansTT"/>
          <w:color w:val="000000" w:themeColor="text1"/>
          <w:sz w:val="24"/>
          <w:szCs w:val="24"/>
        </w:rPr>
        <w:t xml:space="preserve"> multiple systems in the system by selecting portions of systems listed in Ansible inventory. Similarly, configuration settings in Ansible are adjustable via configuration file</w:t>
      </w:r>
    </w:p>
    <w:p w14:paraId="67AF9E3E" w14:textId="77777777" w:rsidR="001F368A" w:rsidRPr="008C3C96" w:rsidRDefault="001F368A" w:rsidP="001F368A">
      <w:pPr>
        <w:ind w:left="2160"/>
        <w:rPr>
          <w:rFonts w:ascii="CiscoSansTT" w:hAnsi="CiscoSansTT" w:cs="CiscoSansTT"/>
          <w:lang w:eastAsia="zh-CN"/>
        </w:rPr>
      </w:pPr>
      <w:r w:rsidRPr="008C3C96">
        <w:rPr>
          <w:rFonts w:ascii="CiscoSansTT" w:hAnsi="CiscoSansTT" w:cs="CiscoSansTT"/>
          <w:lang w:eastAsia="zh-CN"/>
        </w:rPr>
        <w:t xml:space="preserve">Create folder named </w:t>
      </w:r>
      <w:r w:rsidRPr="008C3C96">
        <w:rPr>
          <w:rFonts w:ascii="CiscoSansTT" w:hAnsi="CiscoSansTT" w:cs="CiscoSansTT"/>
          <w:b/>
          <w:lang w:eastAsia="zh-CN"/>
        </w:rPr>
        <w:t>LTRDCN-1572</w:t>
      </w:r>
      <w:r w:rsidRPr="008C3C96">
        <w:rPr>
          <w:rFonts w:ascii="CiscoSansTT" w:hAnsi="CiscoSansTT" w:cs="CiscoSansTT"/>
          <w:lang w:eastAsia="zh-CN"/>
        </w:rPr>
        <w:t xml:space="preserve"> as working environment and verify that it’s empty </w:t>
      </w:r>
    </w:p>
    <w:tbl>
      <w:tblPr>
        <w:tblStyle w:val="TableGrid"/>
        <w:tblW w:w="0" w:type="auto"/>
        <w:tblInd w:w="2068" w:type="dxa"/>
        <w:tblLook w:val="04A0" w:firstRow="1" w:lastRow="0" w:firstColumn="1" w:lastColumn="0" w:noHBand="0" w:noVBand="1"/>
      </w:tblPr>
      <w:tblGrid>
        <w:gridCol w:w="6948"/>
      </w:tblGrid>
      <w:tr w:rsidR="001F368A" w:rsidRPr="008C3C96" w14:paraId="574AD7B9" w14:textId="77777777" w:rsidTr="00DC489A">
        <w:tc>
          <w:tcPr>
            <w:tcW w:w="8100" w:type="dxa"/>
          </w:tcPr>
          <w:p w14:paraId="57568C89" w14:textId="77777777" w:rsidR="001F368A" w:rsidRPr="008C3C96" w:rsidRDefault="001F368A" w:rsidP="00DC489A">
            <w:pPr>
              <w:pStyle w:val="dC-Normal"/>
              <w:rPr>
                <w:rFonts w:ascii="CiscoSansTT" w:hAnsi="CiscoSansTT" w:cs="CiscoSansTT"/>
                <w:lang w:eastAsia="zh-CN"/>
              </w:rPr>
            </w:pPr>
            <w:r w:rsidRPr="008C3C96">
              <w:rPr>
                <w:rFonts w:ascii="CiscoSansTT" w:hAnsi="CiscoSansTT" w:cs="CiscoSansTT"/>
                <w:lang w:eastAsia="zh-CN"/>
              </w:rPr>
              <w:t xml:space="preserve">[root@rhel7-tools </w:t>
            </w:r>
            <w:proofErr w:type="gramStart"/>
            <w:r w:rsidRPr="008C3C96">
              <w:rPr>
                <w:rFonts w:ascii="CiscoSansTT" w:hAnsi="CiscoSansTT" w:cs="CiscoSansTT"/>
                <w:lang w:eastAsia="zh-CN"/>
              </w:rPr>
              <w:t>~]#</w:t>
            </w:r>
            <w:proofErr w:type="gramEnd"/>
            <w:r w:rsidRPr="008C3C96">
              <w:rPr>
                <w:rFonts w:ascii="CiscoSansTT" w:hAnsi="CiscoSansTT" w:cs="CiscoSansTT"/>
                <w:lang w:eastAsia="zh-CN"/>
              </w:rPr>
              <w:t xml:space="preserve"> </w:t>
            </w:r>
            <w:proofErr w:type="spellStart"/>
            <w:r w:rsidRPr="008C3C96">
              <w:rPr>
                <w:rFonts w:ascii="CiscoSansTT" w:hAnsi="CiscoSansTT" w:cs="CiscoSansTT"/>
                <w:b/>
                <w:lang w:eastAsia="zh-CN"/>
              </w:rPr>
              <w:t>mkdir</w:t>
            </w:r>
            <w:proofErr w:type="spellEnd"/>
            <w:r w:rsidRPr="008C3C96">
              <w:rPr>
                <w:rFonts w:ascii="CiscoSansTT" w:hAnsi="CiscoSansTT" w:cs="CiscoSansTT"/>
                <w:b/>
                <w:lang w:eastAsia="zh-CN"/>
              </w:rPr>
              <w:t xml:space="preserve"> LTRDCN-1572 &amp;&amp; cd LTRDCN-1572</w:t>
            </w:r>
          </w:p>
          <w:p w14:paraId="2E5A3FB5" w14:textId="77777777" w:rsidR="001F368A" w:rsidRPr="008C3C96" w:rsidRDefault="001F368A" w:rsidP="00DC489A">
            <w:pPr>
              <w:pStyle w:val="dC-Normal"/>
              <w:rPr>
                <w:rFonts w:ascii="CiscoSansTT" w:hAnsi="CiscoSansTT" w:cs="CiscoSansTT"/>
                <w:lang w:eastAsia="zh-CN"/>
              </w:rPr>
            </w:pPr>
            <w:r w:rsidRPr="008C3C96">
              <w:rPr>
                <w:rFonts w:ascii="CiscoSansTT" w:hAnsi="CiscoSansTT" w:cs="CiscoSansTT"/>
                <w:lang w:eastAsia="zh-CN"/>
              </w:rPr>
              <w:t>[root@rhel7-tools LTRDCN-</w:t>
            </w:r>
            <w:proofErr w:type="gramStart"/>
            <w:r w:rsidRPr="008C3C96">
              <w:rPr>
                <w:rFonts w:ascii="CiscoSansTT" w:hAnsi="CiscoSansTT" w:cs="CiscoSansTT"/>
                <w:lang w:eastAsia="zh-CN"/>
              </w:rPr>
              <w:t>1572]#</w:t>
            </w:r>
            <w:proofErr w:type="gramEnd"/>
            <w:r w:rsidRPr="008C3C96">
              <w:rPr>
                <w:rFonts w:ascii="CiscoSansTT" w:hAnsi="CiscoSansTT" w:cs="CiscoSansTT"/>
                <w:lang w:eastAsia="zh-CN"/>
              </w:rPr>
              <w:t xml:space="preserve"> </w:t>
            </w:r>
            <w:r w:rsidRPr="008C3C96">
              <w:rPr>
                <w:rFonts w:ascii="CiscoSansTT" w:hAnsi="CiscoSansTT" w:cs="CiscoSansTT"/>
                <w:b/>
                <w:lang w:eastAsia="zh-CN"/>
              </w:rPr>
              <w:t>ls</w:t>
            </w:r>
          </w:p>
        </w:tc>
      </w:tr>
    </w:tbl>
    <w:p w14:paraId="6D42AD4B" w14:textId="77777777" w:rsidR="001F368A" w:rsidRPr="008C3C96" w:rsidRDefault="001F368A" w:rsidP="001F368A">
      <w:pPr>
        <w:rPr>
          <w:rFonts w:ascii="CiscoSansTT" w:hAnsi="CiscoSansTT" w:cs="CiscoSansTT"/>
          <w:lang w:eastAsia="zh-CN"/>
        </w:rPr>
      </w:pPr>
    </w:p>
    <w:p w14:paraId="31FF1553" w14:textId="77777777" w:rsidR="001F368A" w:rsidRPr="008C3C96" w:rsidRDefault="001F368A" w:rsidP="001F368A">
      <w:pPr>
        <w:ind w:left="2070"/>
        <w:rPr>
          <w:rFonts w:ascii="CiscoSansTT" w:hAnsi="CiscoSansTT" w:cs="CiscoSansTT"/>
          <w:lang w:eastAsia="zh-CN"/>
        </w:rPr>
      </w:pPr>
      <w:r w:rsidRPr="008C3C96">
        <w:rPr>
          <w:rFonts w:ascii="CiscoSansTT" w:hAnsi="CiscoSansTT" w:cs="CiscoSansTT"/>
          <w:noProof/>
          <w:lang w:val="en-US" w:eastAsia="zh-CN"/>
        </w:rPr>
        <w:drawing>
          <wp:inline distT="0" distB="0" distL="0" distR="0" wp14:anchorId="7167EF8F" wp14:editId="3B5E2A00">
            <wp:extent cx="5308492" cy="855980"/>
            <wp:effectExtent l="25400" t="25400" r="26035" b="33020"/>
            <wp:docPr id="18" name="Picture 18" descr="/Users/umairarshad/Desktop/Screen Shot 2018-01-06 at 4.51.5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sers/umairarshad/Desktop/Screen Shot 2018-01-06 at 4.51.57 PM.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13816" cy="856838"/>
                    </a:xfrm>
                    <a:prstGeom prst="rect">
                      <a:avLst/>
                    </a:prstGeom>
                    <a:noFill/>
                    <a:ln>
                      <a:solidFill>
                        <a:schemeClr val="accent1"/>
                      </a:solidFill>
                    </a:ln>
                  </pic:spPr>
                </pic:pic>
              </a:graphicData>
            </a:graphic>
          </wp:inline>
        </w:drawing>
      </w:r>
      <w:r w:rsidRPr="008C3C96">
        <w:rPr>
          <w:rFonts w:ascii="CiscoSansTT" w:hAnsi="CiscoSansTT" w:cs="CiscoSansTT"/>
          <w:lang w:eastAsia="zh-CN"/>
        </w:rPr>
        <w:tab/>
      </w:r>
      <w:r w:rsidRPr="008C3C96">
        <w:rPr>
          <w:rFonts w:ascii="CiscoSansTT" w:hAnsi="CiscoSansTT" w:cs="CiscoSansTT"/>
          <w:lang w:eastAsia="zh-CN"/>
        </w:rPr>
        <w:tab/>
      </w:r>
    </w:p>
    <w:p w14:paraId="21E1ED64" w14:textId="77777777" w:rsidR="001F368A" w:rsidRPr="008C3C96" w:rsidRDefault="001F368A" w:rsidP="001F368A">
      <w:pPr>
        <w:pStyle w:val="ListParagraph"/>
        <w:numPr>
          <w:ilvl w:val="0"/>
          <w:numId w:val="24"/>
        </w:numPr>
        <w:spacing w:after="0" w:line="240" w:lineRule="auto"/>
        <w:rPr>
          <w:rFonts w:ascii="CiscoSansTT" w:hAnsi="CiscoSansTT" w:cs="CiscoSansTT"/>
          <w:lang w:eastAsia="zh-CN"/>
        </w:rPr>
      </w:pPr>
      <w:r w:rsidRPr="008C3C96">
        <w:rPr>
          <w:rFonts w:ascii="CiscoSansTT" w:hAnsi="CiscoSansTT" w:cs="CiscoSansTT"/>
          <w:lang w:eastAsia="zh-CN"/>
        </w:rPr>
        <w:t xml:space="preserve">Create Ansible inventory file to include Spine and Leaf switches. </w:t>
      </w:r>
    </w:p>
    <w:p w14:paraId="735CDFCE" w14:textId="77777777" w:rsidR="001F368A" w:rsidRPr="008C3C96" w:rsidRDefault="001F368A" w:rsidP="001F368A">
      <w:pPr>
        <w:pStyle w:val="ListParagraph"/>
        <w:numPr>
          <w:ilvl w:val="0"/>
          <w:numId w:val="24"/>
        </w:numPr>
        <w:spacing w:after="0" w:line="240" w:lineRule="auto"/>
        <w:rPr>
          <w:rFonts w:ascii="CiscoSansTT" w:hAnsi="CiscoSansTT" w:cs="CiscoSansTT"/>
          <w:lang w:eastAsia="zh-CN"/>
        </w:rPr>
      </w:pPr>
      <w:r w:rsidRPr="008C3C96">
        <w:rPr>
          <w:rFonts w:ascii="CiscoSansTT" w:hAnsi="CiscoSansTT" w:cs="CiscoSansTT"/>
          <w:lang w:eastAsia="zh-CN"/>
        </w:rPr>
        <w:t xml:space="preserve">By </w:t>
      </w:r>
      <w:proofErr w:type="gramStart"/>
      <w:r w:rsidRPr="008C3C96">
        <w:rPr>
          <w:rFonts w:ascii="CiscoSansTT" w:hAnsi="CiscoSansTT" w:cs="CiscoSansTT"/>
          <w:lang w:eastAsia="zh-CN"/>
        </w:rPr>
        <w:t>default</w:t>
      </w:r>
      <w:proofErr w:type="gramEnd"/>
      <w:r w:rsidRPr="008C3C96">
        <w:rPr>
          <w:rFonts w:ascii="CiscoSansTT" w:hAnsi="CiscoSansTT" w:cs="CiscoSansTT"/>
          <w:lang w:eastAsia="zh-CN"/>
        </w:rPr>
        <w:t xml:space="preserve"> Ansible has inventory file saved in location </w:t>
      </w:r>
      <w:r w:rsidRPr="008C3C96">
        <w:rPr>
          <w:rFonts w:ascii="CiscoSansTT" w:hAnsi="CiscoSansTT" w:cs="CiscoSansTT"/>
          <w:b/>
          <w:lang w:eastAsia="zh-CN"/>
        </w:rPr>
        <w:t>/etc/ansible/hosts</w:t>
      </w:r>
      <w:r w:rsidRPr="008C3C96">
        <w:rPr>
          <w:rFonts w:ascii="CiscoSansTT" w:hAnsi="CiscoSansTT" w:cs="CiscoSansTT"/>
          <w:lang w:eastAsia="zh-CN"/>
        </w:rPr>
        <w:t xml:space="preserve">. </w:t>
      </w:r>
    </w:p>
    <w:p w14:paraId="4D02D0CE" w14:textId="77777777" w:rsidR="001F368A" w:rsidRPr="008C3C96" w:rsidRDefault="001F368A" w:rsidP="001F368A">
      <w:pPr>
        <w:pStyle w:val="ListParagraph"/>
        <w:numPr>
          <w:ilvl w:val="0"/>
          <w:numId w:val="24"/>
        </w:numPr>
        <w:spacing w:after="0" w:line="240" w:lineRule="auto"/>
        <w:rPr>
          <w:rFonts w:ascii="CiscoSansTT" w:hAnsi="CiscoSansTT" w:cs="CiscoSansTT"/>
          <w:lang w:eastAsia="zh-CN"/>
        </w:rPr>
      </w:pPr>
      <w:r w:rsidRPr="008C3C96">
        <w:rPr>
          <w:rFonts w:ascii="CiscoSansTT" w:hAnsi="CiscoSansTT" w:cs="CiscoSansTT"/>
          <w:lang w:eastAsia="zh-CN"/>
        </w:rPr>
        <w:t>In this lab we will create hosts file in the working environment. Use ‘</w:t>
      </w:r>
      <w:r w:rsidRPr="008C3C96">
        <w:rPr>
          <w:rFonts w:ascii="CiscoSansTT" w:hAnsi="CiscoSansTT" w:cs="CiscoSansTT"/>
          <w:b/>
          <w:lang w:eastAsia="zh-CN"/>
        </w:rPr>
        <w:t>vi</w:t>
      </w:r>
      <w:r w:rsidRPr="008C3C96">
        <w:rPr>
          <w:rFonts w:ascii="CiscoSansTT" w:hAnsi="CiscoSansTT" w:cs="CiscoSansTT"/>
          <w:lang w:eastAsia="zh-CN"/>
        </w:rPr>
        <w:t>’ to create inventory file ‘hosts’.</w:t>
      </w:r>
    </w:p>
    <w:p w14:paraId="00114921" w14:textId="77777777" w:rsidR="001F368A" w:rsidRPr="008C3C96" w:rsidRDefault="001F368A" w:rsidP="001F368A">
      <w:pPr>
        <w:ind w:left="720"/>
        <w:rPr>
          <w:rFonts w:ascii="CiscoSansTT" w:hAnsi="CiscoSansTT" w:cs="CiscoSansTT"/>
          <w:lang w:eastAsia="zh-CN"/>
        </w:rPr>
      </w:pPr>
      <w:r w:rsidRPr="008C3C96">
        <w:rPr>
          <w:rFonts w:ascii="CiscoSansTT" w:hAnsi="CiscoSansTT" w:cs="CiscoSansTT"/>
          <w:lang w:eastAsia="zh-CN"/>
        </w:rPr>
        <w:tab/>
      </w:r>
    </w:p>
    <w:tbl>
      <w:tblPr>
        <w:tblStyle w:val="TableGrid"/>
        <w:tblW w:w="0" w:type="auto"/>
        <w:tblInd w:w="2068" w:type="dxa"/>
        <w:tblLook w:val="04A0" w:firstRow="1" w:lastRow="0" w:firstColumn="1" w:lastColumn="0" w:noHBand="0" w:noVBand="1"/>
      </w:tblPr>
      <w:tblGrid>
        <w:gridCol w:w="6948"/>
      </w:tblGrid>
      <w:tr w:rsidR="001F368A" w:rsidRPr="008C3C96" w14:paraId="55C7D10D" w14:textId="77777777" w:rsidTr="00DC489A">
        <w:tc>
          <w:tcPr>
            <w:tcW w:w="8100" w:type="dxa"/>
          </w:tcPr>
          <w:p w14:paraId="322F25BF" w14:textId="4F62924C" w:rsidR="001F368A" w:rsidRPr="008C3C96" w:rsidRDefault="001F368A" w:rsidP="00DC489A">
            <w:pPr>
              <w:rPr>
                <w:rFonts w:ascii="CiscoSansTT" w:hAnsi="CiscoSansTT" w:cs="CiscoSansTT"/>
                <w:lang w:eastAsia="zh-CN"/>
              </w:rPr>
            </w:pPr>
            <w:r w:rsidRPr="008C3C96">
              <w:rPr>
                <w:rFonts w:ascii="CiscoSansTT" w:hAnsi="CiscoSansTT" w:cs="CiscoSansTT"/>
                <w:lang w:eastAsia="zh-CN"/>
              </w:rPr>
              <w:t>[root@rhel7-tools LTRDCN-</w:t>
            </w:r>
            <w:proofErr w:type="gramStart"/>
            <w:r w:rsidRPr="008C3C96">
              <w:rPr>
                <w:rFonts w:ascii="CiscoSansTT" w:hAnsi="CiscoSansTT" w:cs="CiscoSansTT"/>
                <w:lang w:eastAsia="zh-CN"/>
              </w:rPr>
              <w:t>1572]#</w:t>
            </w:r>
            <w:proofErr w:type="gramEnd"/>
            <w:r w:rsidRPr="008C3C96">
              <w:rPr>
                <w:rFonts w:ascii="CiscoSansTT" w:hAnsi="CiscoSansTT" w:cs="CiscoSansTT"/>
                <w:lang w:eastAsia="zh-CN"/>
              </w:rPr>
              <w:t xml:space="preserve"> </w:t>
            </w:r>
            <w:del w:id="10" w:author="Faisal Chaudhry (fchaudhr)" w:date="2019-05-19T12:57:00Z">
              <w:r w:rsidRPr="008C3C96" w:rsidDel="000D1D19">
                <w:rPr>
                  <w:rFonts w:ascii="CiscoSansTT" w:hAnsi="CiscoSansTT" w:cs="CiscoSansTT"/>
                  <w:b/>
                  <w:lang w:eastAsia="zh-CN"/>
                </w:rPr>
                <w:delText xml:space="preserve">vi </w:delText>
              </w:r>
            </w:del>
            <w:ins w:id="11" w:author="Faisal Chaudhry (fchaudhr)" w:date="2019-05-19T12:57:00Z">
              <w:r w:rsidR="000D1D19">
                <w:rPr>
                  <w:rFonts w:ascii="CiscoSansTT" w:hAnsi="CiscoSansTT" w:cs="CiscoSansTT"/>
                  <w:b/>
                  <w:lang w:eastAsia="zh-CN"/>
                </w:rPr>
                <w:t>cat &lt;&lt; EOF &gt;&gt;</w:t>
              </w:r>
              <w:r w:rsidR="000D1D19" w:rsidRPr="008C3C96">
                <w:rPr>
                  <w:rFonts w:ascii="CiscoSansTT" w:hAnsi="CiscoSansTT" w:cs="CiscoSansTT"/>
                  <w:b/>
                  <w:lang w:eastAsia="zh-CN"/>
                </w:rPr>
                <w:t xml:space="preserve"> </w:t>
              </w:r>
            </w:ins>
            <w:r w:rsidRPr="008C3C96">
              <w:rPr>
                <w:rFonts w:ascii="CiscoSansTT" w:hAnsi="CiscoSansTT" w:cs="CiscoSansTT"/>
                <w:b/>
                <w:lang w:eastAsia="zh-CN"/>
              </w:rPr>
              <w:t>hosts</w:t>
            </w:r>
          </w:p>
        </w:tc>
      </w:tr>
    </w:tbl>
    <w:p w14:paraId="6DABBDD5" w14:textId="77777777" w:rsidR="001F368A" w:rsidRPr="008C3C96" w:rsidRDefault="001F368A" w:rsidP="001F368A">
      <w:pPr>
        <w:rPr>
          <w:rFonts w:ascii="CiscoSansTT" w:hAnsi="CiscoSansTT" w:cs="CiscoSansTT"/>
          <w:lang w:eastAsia="zh-CN"/>
        </w:rPr>
      </w:pPr>
    </w:p>
    <w:p w14:paraId="709E739C" w14:textId="77777777" w:rsidR="001F368A" w:rsidRPr="008C3C96" w:rsidRDefault="001F368A" w:rsidP="001F368A">
      <w:pPr>
        <w:pStyle w:val="ListParagraph"/>
        <w:numPr>
          <w:ilvl w:val="0"/>
          <w:numId w:val="27"/>
        </w:numPr>
        <w:spacing w:after="0" w:line="240" w:lineRule="auto"/>
        <w:rPr>
          <w:rFonts w:ascii="CiscoSansTT" w:hAnsi="CiscoSansTT" w:cs="CiscoSansTT"/>
          <w:lang w:eastAsia="zh-CN"/>
        </w:rPr>
      </w:pPr>
      <w:r w:rsidRPr="008C3C96">
        <w:rPr>
          <w:rFonts w:ascii="CiscoSansTT" w:hAnsi="CiscoSansTT" w:cs="CiscoSansTT"/>
          <w:lang w:eastAsia="zh-CN"/>
        </w:rPr>
        <w:lastRenderedPageBreak/>
        <w:t>At the bottom of the inventory file, insert (</w:t>
      </w:r>
      <w:r w:rsidRPr="008C3C96">
        <w:rPr>
          <w:rFonts w:ascii="CiscoSansTT" w:hAnsi="CiscoSansTT" w:cs="CiscoSansTT"/>
          <w:b/>
          <w:lang w:eastAsia="zh-CN"/>
        </w:rPr>
        <w:t xml:space="preserve">type </w:t>
      </w:r>
      <w:proofErr w:type="spellStart"/>
      <w:r w:rsidRPr="008C3C96">
        <w:rPr>
          <w:rFonts w:ascii="CiscoSansTT" w:hAnsi="CiscoSansTT" w:cs="CiscoSansTT"/>
          <w:b/>
          <w:lang w:eastAsia="zh-CN"/>
        </w:rPr>
        <w:t>i</w:t>
      </w:r>
      <w:proofErr w:type="spellEnd"/>
      <w:r w:rsidRPr="008C3C96">
        <w:rPr>
          <w:rFonts w:ascii="CiscoSansTT" w:hAnsi="CiscoSansTT" w:cs="CiscoSansTT"/>
          <w:lang w:eastAsia="zh-CN"/>
        </w:rPr>
        <w:t xml:space="preserve">) the following lines </w:t>
      </w:r>
    </w:p>
    <w:p w14:paraId="09C622C8" w14:textId="77777777" w:rsidR="001F368A" w:rsidRPr="008C3C96" w:rsidRDefault="001F368A" w:rsidP="001F368A">
      <w:pPr>
        <w:rPr>
          <w:rFonts w:ascii="CiscoSansTT" w:hAnsi="CiscoSansTT" w:cs="CiscoSansTT"/>
          <w:lang w:eastAsia="zh-CN"/>
        </w:rPr>
      </w:pPr>
    </w:p>
    <w:tbl>
      <w:tblPr>
        <w:tblStyle w:val="TableGrid"/>
        <w:tblW w:w="0" w:type="auto"/>
        <w:tblInd w:w="2068" w:type="dxa"/>
        <w:tblLook w:val="04A0" w:firstRow="1" w:lastRow="0" w:firstColumn="1" w:lastColumn="0" w:noHBand="0" w:noVBand="1"/>
      </w:tblPr>
      <w:tblGrid>
        <w:gridCol w:w="6948"/>
      </w:tblGrid>
      <w:tr w:rsidR="001F368A" w:rsidRPr="008C3C96" w14:paraId="2A2F598B" w14:textId="77777777" w:rsidTr="00DC489A">
        <w:tc>
          <w:tcPr>
            <w:tcW w:w="8190" w:type="dxa"/>
          </w:tcPr>
          <w:p w14:paraId="113116EB" w14:textId="77777777" w:rsidR="001F368A" w:rsidRPr="00423A47" w:rsidRDefault="001F368A" w:rsidP="00DC489A">
            <w:pPr>
              <w:pStyle w:val="dC-Normal"/>
              <w:rPr>
                <w:rFonts w:ascii="CiscoSansTT" w:hAnsi="CiscoSansTT" w:cs="CiscoSansTT"/>
                <w:lang w:eastAsia="zh-CN"/>
              </w:rPr>
            </w:pPr>
            <w:r w:rsidRPr="00423A47">
              <w:rPr>
                <w:rFonts w:ascii="CiscoSansTT" w:hAnsi="CiscoSansTT" w:cs="CiscoSansTT"/>
                <w:lang w:eastAsia="zh-CN"/>
              </w:rPr>
              <w:t>#define global variables, groups and host variables</w:t>
            </w:r>
          </w:p>
          <w:p w14:paraId="2348FB0E" w14:textId="77777777" w:rsidR="001F368A" w:rsidRPr="00423A47" w:rsidRDefault="001F368A" w:rsidP="00DC489A">
            <w:pPr>
              <w:pStyle w:val="dC-Normal"/>
              <w:rPr>
                <w:rFonts w:ascii="CiscoSansTT" w:hAnsi="CiscoSansTT" w:cs="CiscoSansTT"/>
                <w:lang w:eastAsia="zh-CN"/>
              </w:rPr>
            </w:pPr>
            <w:r w:rsidRPr="00423A47">
              <w:rPr>
                <w:rFonts w:ascii="CiscoSansTT" w:hAnsi="CiscoSansTT" w:cs="CiscoSansTT"/>
                <w:lang w:eastAsia="zh-CN"/>
              </w:rPr>
              <w:t>[</w:t>
            </w:r>
            <w:proofErr w:type="spellStart"/>
            <w:proofErr w:type="gramStart"/>
            <w:r w:rsidRPr="00423A47">
              <w:rPr>
                <w:rFonts w:ascii="CiscoSansTT" w:hAnsi="CiscoSansTT" w:cs="CiscoSansTT"/>
                <w:lang w:eastAsia="zh-CN"/>
              </w:rPr>
              <w:t>all:vars</w:t>
            </w:r>
            <w:proofErr w:type="spellEnd"/>
            <w:proofErr w:type="gramEnd"/>
            <w:r w:rsidRPr="00423A47">
              <w:rPr>
                <w:rFonts w:ascii="CiscoSansTT" w:hAnsi="CiscoSansTT" w:cs="CiscoSansTT"/>
                <w:lang w:eastAsia="zh-CN"/>
              </w:rPr>
              <w:t>]</w:t>
            </w:r>
          </w:p>
          <w:p w14:paraId="41D41F14" w14:textId="77777777" w:rsidR="001F368A" w:rsidRPr="00423A47" w:rsidRDefault="001F368A" w:rsidP="00DC489A">
            <w:pPr>
              <w:pStyle w:val="dC-Normal"/>
              <w:rPr>
                <w:rFonts w:ascii="CiscoSansTT" w:hAnsi="CiscoSansTT" w:cs="CiscoSansTT"/>
                <w:lang w:eastAsia="zh-CN"/>
              </w:rPr>
            </w:pPr>
            <w:proofErr w:type="spellStart"/>
            <w:r w:rsidRPr="00423A47">
              <w:rPr>
                <w:rFonts w:ascii="CiscoSansTT" w:hAnsi="CiscoSansTT" w:cs="CiscoSansTT"/>
                <w:lang w:eastAsia="zh-CN"/>
              </w:rPr>
              <w:t>ansible_connection</w:t>
            </w:r>
            <w:proofErr w:type="spellEnd"/>
            <w:r w:rsidRPr="00423A47">
              <w:rPr>
                <w:rFonts w:ascii="CiscoSansTT" w:hAnsi="CiscoSansTT" w:cs="CiscoSansTT"/>
                <w:lang w:eastAsia="zh-CN"/>
              </w:rPr>
              <w:t xml:space="preserve"> = local</w:t>
            </w:r>
          </w:p>
          <w:p w14:paraId="01B917B0" w14:textId="77777777" w:rsidR="001F368A" w:rsidRPr="00423A47" w:rsidRDefault="001F368A" w:rsidP="00DC489A">
            <w:pPr>
              <w:pStyle w:val="dC-Normal"/>
              <w:rPr>
                <w:rFonts w:ascii="CiscoSansTT" w:hAnsi="CiscoSansTT" w:cs="CiscoSansTT"/>
                <w:lang w:eastAsia="zh-CN"/>
              </w:rPr>
            </w:pPr>
            <w:r w:rsidRPr="00423A47">
              <w:rPr>
                <w:rFonts w:ascii="CiscoSansTT" w:hAnsi="CiscoSansTT" w:cs="CiscoSansTT"/>
                <w:lang w:eastAsia="zh-CN"/>
              </w:rPr>
              <w:t>user=admin</w:t>
            </w:r>
          </w:p>
          <w:p w14:paraId="34CE711D" w14:textId="77777777" w:rsidR="001F368A" w:rsidRPr="00423A47" w:rsidRDefault="001F368A" w:rsidP="00DC489A">
            <w:pPr>
              <w:pStyle w:val="dC-Normal"/>
              <w:rPr>
                <w:rFonts w:ascii="CiscoSansTT" w:hAnsi="CiscoSansTT" w:cs="CiscoSansTT"/>
                <w:lang w:eastAsia="zh-CN"/>
              </w:rPr>
            </w:pPr>
            <w:proofErr w:type="spellStart"/>
            <w:r w:rsidRPr="00423A47">
              <w:rPr>
                <w:rFonts w:ascii="CiscoSansTT" w:hAnsi="CiscoSansTT" w:cs="CiscoSansTT"/>
                <w:lang w:eastAsia="zh-CN"/>
              </w:rPr>
              <w:t>pwd</w:t>
            </w:r>
            <w:proofErr w:type="spellEnd"/>
            <w:r w:rsidRPr="00423A47">
              <w:rPr>
                <w:rFonts w:ascii="CiscoSansTT" w:hAnsi="CiscoSansTT" w:cs="CiscoSansTT"/>
                <w:lang w:eastAsia="zh-CN"/>
              </w:rPr>
              <w:t>=C1sco12345</w:t>
            </w:r>
          </w:p>
          <w:p w14:paraId="6ED62586" w14:textId="77777777" w:rsidR="001F368A" w:rsidRPr="00423A47" w:rsidRDefault="001F368A" w:rsidP="00DC489A">
            <w:pPr>
              <w:pStyle w:val="dC-Normal"/>
              <w:rPr>
                <w:rFonts w:ascii="CiscoSansTT" w:hAnsi="CiscoSansTT" w:cs="CiscoSansTT"/>
                <w:lang w:eastAsia="zh-CN"/>
              </w:rPr>
            </w:pPr>
            <w:proofErr w:type="spellStart"/>
            <w:r w:rsidRPr="00423A47">
              <w:rPr>
                <w:rFonts w:ascii="CiscoSansTT" w:hAnsi="CiscoSansTT" w:cs="CiscoSansTT"/>
                <w:lang w:eastAsia="zh-CN"/>
              </w:rPr>
              <w:t>gather_fact</w:t>
            </w:r>
            <w:proofErr w:type="spellEnd"/>
            <w:r w:rsidRPr="00423A47">
              <w:rPr>
                <w:rFonts w:ascii="CiscoSansTT" w:hAnsi="CiscoSansTT" w:cs="CiscoSansTT"/>
                <w:lang w:eastAsia="zh-CN"/>
              </w:rPr>
              <w:t>=no</w:t>
            </w:r>
          </w:p>
          <w:p w14:paraId="286A7B2B" w14:textId="77777777" w:rsidR="001F368A" w:rsidRPr="00423A47" w:rsidRDefault="001F368A" w:rsidP="00DC489A">
            <w:pPr>
              <w:pStyle w:val="dC-Normal"/>
              <w:rPr>
                <w:rFonts w:ascii="CiscoSansTT" w:hAnsi="CiscoSansTT" w:cs="CiscoSansTT"/>
                <w:lang w:eastAsia="zh-CN"/>
              </w:rPr>
            </w:pPr>
            <w:r w:rsidRPr="00423A47">
              <w:rPr>
                <w:rFonts w:ascii="CiscoSansTT" w:hAnsi="CiscoSansTT" w:cs="CiscoSansTT"/>
                <w:lang w:eastAsia="zh-CN"/>
              </w:rPr>
              <w:t>[jinja2_spine]</w:t>
            </w:r>
          </w:p>
          <w:p w14:paraId="1803F345" w14:textId="77777777" w:rsidR="001F368A" w:rsidRPr="00423A47" w:rsidRDefault="001F368A" w:rsidP="00DC489A">
            <w:pPr>
              <w:pStyle w:val="dC-Normal"/>
              <w:rPr>
                <w:rFonts w:ascii="CiscoSansTT" w:hAnsi="CiscoSansTT" w:cs="CiscoSansTT"/>
                <w:lang w:eastAsia="zh-CN"/>
              </w:rPr>
            </w:pPr>
            <w:r w:rsidRPr="00423A47">
              <w:rPr>
                <w:rFonts w:ascii="CiscoSansTT" w:hAnsi="CiscoSansTT" w:cs="CiscoSansTT"/>
                <w:lang w:eastAsia="zh-CN"/>
              </w:rPr>
              <w:t>198.18.4.202</w:t>
            </w:r>
          </w:p>
          <w:p w14:paraId="6A985EF4" w14:textId="77777777" w:rsidR="001F368A" w:rsidRPr="00423A47" w:rsidRDefault="001F368A" w:rsidP="00DC489A">
            <w:pPr>
              <w:pStyle w:val="dC-Normal"/>
              <w:rPr>
                <w:rFonts w:ascii="CiscoSansTT" w:hAnsi="CiscoSansTT" w:cs="CiscoSansTT"/>
                <w:lang w:eastAsia="zh-CN"/>
              </w:rPr>
            </w:pPr>
            <w:r w:rsidRPr="00423A47">
              <w:rPr>
                <w:rFonts w:ascii="CiscoSansTT" w:hAnsi="CiscoSansTT" w:cs="CiscoSansTT"/>
                <w:lang w:eastAsia="zh-CN"/>
              </w:rPr>
              <w:t>[jinja2_leaf]</w:t>
            </w:r>
          </w:p>
          <w:p w14:paraId="727F9C04" w14:textId="77777777" w:rsidR="001F368A" w:rsidRPr="00423A47" w:rsidRDefault="001F368A" w:rsidP="00DC489A">
            <w:pPr>
              <w:pStyle w:val="dC-Normal"/>
              <w:rPr>
                <w:rFonts w:ascii="CiscoSansTT" w:hAnsi="CiscoSansTT" w:cs="CiscoSansTT"/>
                <w:lang w:eastAsia="zh-CN"/>
              </w:rPr>
            </w:pPr>
            <w:r w:rsidRPr="00423A47">
              <w:rPr>
                <w:rFonts w:ascii="CiscoSansTT" w:hAnsi="CiscoSansTT" w:cs="CiscoSansTT"/>
                <w:lang w:eastAsia="zh-CN"/>
              </w:rPr>
              <w:t>198.18.4.104</w:t>
            </w:r>
          </w:p>
          <w:p w14:paraId="24913C71" w14:textId="77777777" w:rsidR="001F368A" w:rsidRPr="00423A47" w:rsidRDefault="001F368A" w:rsidP="00DC489A">
            <w:pPr>
              <w:pStyle w:val="dC-Normal"/>
              <w:rPr>
                <w:rFonts w:ascii="CiscoSansTT" w:hAnsi="CiscoSansTT" w:cs="CiscoSansTT"/>
                <w:lang w:eastAsia="zh-CN"/>
              </w:rPr>
            </w:pPr>
            <w:r w:rsidRPr="00423A47">
              <w:rPr>
                <w:rFonts w:ascii="CiscoSansTT" w:hAnsi="CiscoSansTT" w:cs="CiscoSansTT"/>
                <w:lang w:eastAsia="zh-CN"/>
              </w:rPr>
              <w:t>[spine]</w:t>
            </w:r>
          </w:p>
          <w:p w14:paraId="72C87F9B" w14:textId="77777777" w:rsidR="001F368A" w:rsidRPr="00423A47" w:rsidRDefault="001F368A" w:rsidP="00DC489A">
            <w:pPr>
              <w:pStyle w:val="dC-Normal"/>
              <w:rPr>
                <w:rFonts w:ascii="CiscoSansTT" w:hAnsi="CiscoSansTT" w:cs="CiscoSansTT"/>
                <w:lang w:eastAsia="zh-CN"/>
              </w:rPr>
            </w:pPr>
            <w:r w:rsidRPr="00423A47">
              <w:rPr>
                <w:rFonts w:ascii="CiscoSansTT" w:hAnsi="CiscoSansTT" w:cs="CiscoSansTT"/>
                <w:lang w:eastAsia="zh-CN"/>
              </w:rPr>
              <w:t>198.18.4.201</w:t>
            </w:r>
          </w:p>
          <w:p w14:paraId="10D4653B" w14:textId="77777777" w:rsidR="001F368A" w:rsidRPr="00423A47" w:rsidRDefault="001F368A" w:rsidP="00DC489A">
            <w:pPr>
              <w:pStyle w:val="dC-Normal"/>
              <w:rPr>
                <w:rFonts w:ascii="CiscoSansTT" w:hAnsi="CiscoSansTT" w:cs="CiscoSansTT"/>
                <w:lang w:eastAsia="zh-CN"/>
              </w:rPr>
            </w:pPr>
            <w:r w:rsidRPr="00423A47">
              <w:rPr>
                <w:rFonts w:ascii="CiscoSansTT" w:hAnsi="CiscoSansTT" w:cs="CiscoSansTT"/>
                <w:lang w:eastAsia="zh-CN"/>
              </w:rPr>
              <w:t>[leaf]</w:t>
            </w:r>
          </w:p>
          <w:p w14:paraId="3F3C4F17" w14:textId="77777777" w:rsidR="001F368A" w:rsidRPr="00423A47" w:rsidRDefault="001F368A" w:rsidP="00DC489A">
            <w:pPr>
              <w:pStyle w:val="dC-Normal"/>
              <w:rPr>
                <w:rFonts w:ascii="CiscoSansTT" w:hAnsi="CiscoSansTT" w:cs="CiscoSansTT"/>
                <w:lang w:eastAsia="zh-CN"/>
              </w:rPr>
            </w:pPr>
            <w:r w:rsidRPr="00423A47">
              <w:rPr>
                <w:rFonts w:ascii="CiscoSansTT" w:hAnsi="CiscoSansTT" w:cs="CiscoSansTT"/>
                <w:lang w:eastAsia="zh-CN"/>
              </w:rPr>
              <w:t>198.18.4.101</w:t>
            </w:r>
          </w:p>
          <w:p w14:paraId="07B30A36" w14:textId="77777777" w:rsidR="001F368A" w:rsidRPr="00423A47" w:rsidRDefault="001F368A" w:rsidP="00DC489A">
            <w:pPr>
              <w:pStyle w:val="dC-Normal"/>
              <w:rPr>
                <w:rFonts w:ascii="CiscoSansTT" w:hAnsi="CiscoSansTT" w:cs="CiscoSansTT"/>
                <w:lang w:eastAsia="zh-CN"/>
              </w:rPr>
            </w:pPr>
            <w:r w:rsidRPr="00423A47">
              <w:rPr>
                <w:rFonts w:ascii="CiscoSansTT" w:hAnsi="CiscoSansTT" w:cs="CiscoSansTT"/>
                <w:lang w:eastAsia="zh-CN"/>
              </w:rPr>
              <w:t>198.18.4.103</w:t>
            </w:r>
          </w:p>
          <w:p w14:paraId="7A9B7FD2" w14:textId="77777777" w:rsidR="001F368A" w:rsidRPr="00423A47" w:rsidRDefault="001F368A" w:rsidP="00DC489A">
            <w:pPr>
              <w:pStyle w:val="dC-Normal"/>
              <w:rPr>
                <w:rFonts w:ascii="CiscoSansTT" w:hAnsi="CiscoSansTT" w:cs="CiscoSansTT"/>
                <w:lang w:eastAsia="zh-CN"/>
              </w:rPr>
            </w:pPr>
            <w:r w:rsidRPr="00423A47">
              <w:rPr>
                <w:rFonts w:ascii="CiscoSansTT" w:hAnsi="CiscoSansTT" w:cs="CiscoSansTT"/>
                <w:lang w:eastAsia="zh-CN"/>
              </w:rPr>
              <w:t>[server]</w:t>
            </w:r>
          </w:p>
          <w:p w14:paraId="3A83A30F" w14:textId="77777777" w:rsidR="001F368A" w:rsidRPr="00423A47" w:rsidRDefault="001F368A" w:rsidP="00DC489A">
            <w:pPr>
              <w:pStyle w:val="dC-Normal"/>
              <w:rPr>
                <w:rFonts w:ascii="CiscoSansTT" w:hAnsi="CiscoSansTT" w:cs="CiscoSansTT"/>
                <w:lang w:eastAsia="zh-CN"/>
              </w:rPr>
            </w:pPr>
            <w:r w:rsidRPr="00423A47">
              <w:rPr>
                <w:rFonts w:ascii="CiscoSansTT" w:hAnsi="CiscoSansTT" w:cs="CiscoSansTT"/>
                <w:lang w:eastAsia="zh-CN"/>
              </w:rPr>
              <w:t xml:space="preserve">198.18.134.50 eth1=172.21.140.10 </w:t>
            </w:r>
            <w:proofErr w:type="spellStart"/>
            <w:r w:rsidRPr="00423A47">
              <w:rPr>
                <w:rFonts w:ascii="CiscoSansTT" w:hAnsi="CiscoSansTT" w:cs="CiscoSansTT"/>
                <w:lang w:eastAsia="zh-CN"/>
              </w:rPr>
              <w:t>gw</w:t>
            </w:r>
            <w:proofErr w:type="spellEnd"/>
            <w:r w:rsidRPr="00423A47">
              <w:rPr>
                <w:rFonts w:ascii="CiscoSansTT" w:hAnsi="CiscoSansTT" w:cs="CiscoSansTT"/>
                <w:lang w:eastAsia="zh-CN"/>
              </w:rPr>
              <w:t>=172.21.140.1</w:t>
            </w:r>
          </w:p>
          <w:p w14:paraId="67135562" w14:textId="77777777" w:rsidR="001F368A" w:rsidRPr="00423A47" w:rsidRDefault="001F368A" w:rsidP="00DC489A">
            <w:pPr>
              <w:pStyle w:val="dC-Normal"/>
              <w:rPr>
                <w:rFonts w:ascii="CiscoSansTT" w:hAnsi="CiscoSansTT" w:cs="CiscoSansTT"/>
                <w:lang w:eastAsia="zh-CN"/>
              </w:rPr>
            </w:pPr>
            <w:r w:rsidRPr="00423A47">
              <w:rPr>
                <w:rFonts w:ascii="CiscoSansTT" w:hAnsi="CiscoSansTT" w:cs="CiscoSansTT"/>
                <w:lang w:eastAsia="zh-CN"/>
              </w:rPr>
              <w:t xml:space="preserve">198.18.134.52 eth1=172.21.140.11 </w:t>
            </w:r>
            <w:proofErr w:type="spellStart"/>
            <w:r w:rsidRPr="00423A47">
              <w:rPr>
                <w:rFonts w:ascii="CiscoSansTT" w:hAnsi="CiscoSansTT" w:cs="CiscoSansTT"/>
                <w:lang w:eastAsia="zh-CN"/>
              </w:rPr>
              <w:t>gw</w:t>
            </w:r>
            <w:proofErr w:type="spellEnd"/>
            <w:r w:rsidRPr="00423A47">
              <w:rPr>
                <w:rFonts w:ascii="CiscoSansTT" w:hAnsi="CiscoSansTT" w:cs="CiscoSansTT"/>
                <w:lang w:eastAsia="zh-CN"/>
              </w:rPr>
              <w:t>=172.21.140.1</w:t>
            </w:r>
          </w:p>
          <w:p w14:paraId="4B55DA8A" w14:textId="77777777" w:rsidR="001F368A" w:rsidRDefault="001F368A" w:rsidP="00DC489A">
            <w:pPr>
              <w:pStyle w:val="dC-Normal"/>
              <w:rPr>
                <w:ins w:id="12" w:author="Faisal Chaudhry (fchaudhr)" w:date="2019-05-19T12:59:00Z"/>
                <w:rFonts w:ascii="CiscoSansTT" w:hAnsi="CiscoSansTT" w:cs="CiscoSansTT"/>
                <w:lang w:eastAsia="zh-CN"/>
              </w:rPr>
            </w:pPr>
            <w:r w:rsidRPr="00423A47">
              <w:rPr>
                <w:rFonts w:ascii="CiscoSansTT" w:hAnsi="CiscoSansTT" w:cs="CiscoSansTT"/>
                <w:lang w:eastAsia="zh-CN"/>
              </w:rPr>
              <w:t xml:space="preserve">198.18.134.53 eth1=172.21.141.11 </w:t>
            </w:r>
            <w:proofErr w:type="spellStart"/>
            <w:r w:rsidRPr="00423A47">
              <w:rPr>
                <w:rFonts w:ascii="CiscoSansTT" w:hAnsi="CiscoSansTT" w:cs="CiscoSansTT"/>
                <w:lang w:eastAsia="zh-CN"/>
              </w:rPr>
              <w:t>gw</w:t>
            </w:r>
            <w:proofErr w:type="spellEnd"/>
            <w:r w:rsidRPr="00423A47">
              <w:rPr>
                <w:rFonts w:ascii="CiscoSansTT" w:hAnsi="CiscoSansTT" w:cs="CiscoSansTT"/>
                <w:lang w:eastAsia="zh-CN"/>
              </w:rPr>
              <w:t>=172.21.141.1</w:t>
            </w:r>
          </w:p>
          <w:p w14:paraId="6BBF6FC2" w14:textId="51B604A1" w:rsidR="000D1D19" w:rsidRPr="008C3C96" w:rsidRDefault="000D1D19" w:rsidP="00DC489A">
            <w:pPr>
              <w:pStyle w:val="dC-Normal"/>
              <w:rPr>
                <w:rFonts w:ascii="CiscoSansTT" w:hAnsi="CiscoSansTT" w:cs="CiscoSansTT"/>
                <w:lang w:eastAsia="zh-CN"/>
              </w:rPr>
            </w:pPr>
            <w:ins w:id="13" w:author="Faisal Chaudhry (fchaudhr)" w:date="2019-05-19T12:59:00Z">
              <w:r>
                <w:rPr>
                  <w:rFonts w:ascii="CiscoSansTT" w:hAnsi="CiscoSansTT" w:cs="CiscoSansTT"/>
                  <w:lang w:eastAsia="zh-CN"/>
                </w:rPr>
                <w:t>EOF</w:t>
              </w:r>
            </w:ins>
          </w:p>
        </w:tc>
      </w:tr>
    </w:tbl>
    <w:p w14:paraId="758AEAE8" w14:textId="77777777" w:rsidR="001F368A" w:rsidRPr="008C3C96" w:rsidRDefault="001F368A" w:rsidP="001F368A">
      <w:pPr>
        <w:rPr>
          <w:rFonts w:ascii="CiscoSansTT" w:hAnsi="CiscoSansTT" w:cs="CiscoSansTT"/>
          <w:lang w:eastAsia="zh-CN"/>
        </w:rPr>
      </w:pPr>
    </w:p>
    <w:p w14:paraId="6D62B612" w14:textId="77777777" w:rsidR="001F368A" w:rsidRPr="008C3C96" w:rsidRDefault="001F368A" w:rsidP="001F368A">
      <w:pPr>
        <w:pStyle w:val="ListParagraph"/>
        <w:numPr>
          <w:ilvl w:val="0"/>
          <w:numId w:val="26"/>
        </w:numPr>
        <w:tabs>
          <w:tab w:val="left" w:pos="6649"/>
        </w:tabs>
        <w:spacing w:after="0" w:line="240" w:lineRule="auto"/>
        <w:rPr>
          <w:rFonts w:ascii="CiscoSansTT" w:hAnsi="CiscoSansTT" w:cs="CiscoSansTT"/>
          <w:lang w:eastAsia="zh-CN"/>
        </w:rPr>
      </w:pPr>
      <w:r w:rsidRPr="008C3C96">
        <w:rPr>
          <w:rFonts w:ascii="CiscoSansTT" w:hAnsi="CiscoSansTT" w:cs="CiscoSansTT"/>
          <w:lang w:eastAsia="zh-CN"/>
        </w:rPr>
        <w:t xml:space="preserve">Quit and save vi editor by press ‘Esc’ key and then type </w:t>
      </w:r>
      <w:proofErr w:type="gramStart"/>
      <w:r w:rsidRPr="008C3C96">
        <w:rPr>
          <w:rFonts w:ascii="CiscoSansTT" w:hAnsi="CiscoSansTT" w:cs="CiscoSansTT"/>
          <w:lang w:eastAsia="zh-CN"/>
        </w:rPr>
        <w:t>‘</w:t>
      </w:r>
      <w:r w:rsidRPr="008C3C96">
        <w:rPr>
          <w:rFonts w:ascii="CiscoSansTT" w:hAnsi="CiscoSansTT" w:cs="CiscoSansTT"/>
          <w:b/>
          <w:lang w:eastAsia="zh-CN"/>
        </w:rPr>
        <w:t>:</w:t>
      </w:r>
      <w:proofErr w:type="spellStart"/>
      <w:r w:rsidRPr="008C3C96">
        <w:rPr>
          <w:rFonts w:ascii="CiscoSansTT" w:hAnsi="CiscoSansTT" w:cs="CiscoSansTT"/>
          <w:b/>
          <w:lang w:eastAsia="zh-CN"/>
        </w:rPr>
        <w:t>wq</w:t>
      </w:r>
      <w:proofErr w:type="spellEnd"/>
      <w:proofErr w:type="gramEnd"/>
      <w:r w:rsidRPr="008C3C96">
        <w:rPr>
          <w:rFonts w:ascii="CiscoSansTT" w:hAnsi="CiscoSansTT" w:cs="CiscoSansTT"/>
          <w:lang w:eastAsia="zh-CN"/>
        </w:rPr>
        <w:t xml:space="preserve">!’ </w:t>
      </w:r>
      <w:r w:rsidRPr="008C3C96">
        <w:rPr>
          <w:rFonts w:ascii="CiscoSansTT" w:hAnsi="CiscoSansTT" w:cs="CiscoSansTT"/>
          <w:lang w:eastAsia="zh-CN"/>
        </w:rPr>
        <w:tab/>
      </w:r>
    </w:p>
    <w:p w14:paraId="7EEFD10A" w14:textId="77777777" w:rsidR="001F368A" w:rsidRPr="008C3C96" w:rsidRDefault="001F368A" w:rsidP="001F368A">
      <w:pPr>
        <w:tabs>
          <w:tab w:val="left" w:pos="6649"/>
        </w:tabs>
        <w:ind w:left="720" w:firstLine="270"/>
        <w:rPr>
          <w:rFonts w:ascii="CiscoSansTT" w:hAnsi="CiscoSansTT" w:cs="CiscoSansTT"/>
          <w:lang w:eastAsia="zh-CN"/>
        </w:rPr>
      </w:pPr>
    </w:p>
    <w:p w14:paraId="51335A41" w14:textId="77777777" w:rsidR="001F368A" w:rsidRPr="008C3C96" w:rsidRDefault="001F368A" w:rsidP="001F368A">
      <w:pPr>
        <w:tabs>
          <w:tab w:val="left" w:pos="6649"/>
        </w:tabs>
        <w:ind w:left="1440" w:firstLine="270"/>
        <w:rPr>
          <w:rFonts w:ascii="CiscoSansTT" w:hAnsi="CiscoSansTT" w:cs="CiscoSansTT"/>
          <w:lang w:eastAsia="zh-CN"/>
        </w:rPr>
      </w:pPr>
      <w:r w:rsidRPr="008C3C96">
        <w:rPr>
          <w:rFonts w:ascii="CiscoSansTT" w:hAnsi="CiscoSansTT" w:cs="CiscoSansTT"/>
          <w:noProof/>
          <w:lang w:val="en-US" w:eastAsia="zh-CN"/>
        </w:rPr>
        <w:drawing>
          <wp:inline distT="0" distB="0" distL="0" distR="0" wp14:anchorId="267E0EF4" wp14:editId="4D106F05">
            <wp:extent cx="3019425" cy="1457325"/>
            <wp:effectExtent l="0" t="0" r="9525" b="9525"/>
            <wp:docPr id="1212249184" name="Picture 1212249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019425" cy="1457325"/>
                    </a:xfrm>
                    <a:prstGeom prst="rect">
                      <a:avLst/>
                    </a:prstGeom>
                  </pic:spPr>
                </pic:pic>
              </a:graphicData>
            </a:graphic>
          </wp:inline>
        </w:drawing>
      </w:r>
    </w:p>
    <w:p w14:paraId="3A1A3F90" w14:textId="77777777" w:rsidR="001F368A" w:rsidRPr="008C3C96" w:rsidRDefault="001F368A" w:rsidP="001F368A">
      <w:pPr>
        <w:ind w:left="720" w:firstLine="270"/>
        <w:rPr>
          <w:rFonts w:ascii="CiscoSansTT" w:hAnsi="CiscoSansTT" w:cs="CiscoSansTT"/>
          <w:lang w:eastAsia="zh-CN"/>
        </w:rPr>
      </w:pPr>
    </w:p>
    <w:p w14:paraId="1C0549E3" w14:textId="77777777" w:rsidR="001F368A" w:rsidRPr="008C3C96" w:rsidRDefault="001F368A" w:rsidP="001F368A">
      <w:pPr>
        <w:pStyle w:val="ListParagraph"/>
        <w:numPr>
          <w:ilvl w:val="0"/>
          <w:numId w:val="24"/>
        </w:numPr>
        <w:spacing w:after="0" w:line="240" w:lineRule="auto"/>
        <w:rPr>
          <w:rFonts w:ascii="CiscoSansTT" w:hAnsi="CiscoSansTT" w:cs="CiscoSansTT"/>
          <w:szCs w:val="24"/>
          <w:lang w:eastAsia="zh-CN"/>
        </w:rPr>
      </w:pPr>
      <w:r w:rsidRPr="008C3C96">
        <w:rPr>
          <w:rFonts w:ascii="CiscoSansTT" w:hAnsi="CiscoSansTT" w:cs="CiscoSansTT"/>
          <w:szCs w:val="24"/>
          <w:lang w:eastAsia="zh-CN"/>
        </w:rPr>
        <w:t xml:space="preserve">Create Ansible config </w:t>
      </w:r>
      <w:r w:rsidRPr="008C3C96">
        <w:rPr>
          <w:rFonts w:ascii="CiscoSansTT" w:hAnsi="CiscoSansTT" w:cs="CiscoSansTT"/>
          <w:b/>
          <w:szCs w:val="24"/>
          <w:lang w:eastAsia="zh-CN"/>
        </w:rPr>
        <w:t>(</w:t>
      </w:r>
      <w:proofErr w:type="spellStart"/>
      <w:r w:rsidRPr="008C3C96">
        <w:rPr>
          <w:rFonts w:ascii="CiscoSansTT" w:hAnsi="CiscoSansTT" w:cs="CiscoSansTT"/>
          <w:b/>
          <w:szCs w:val="24"/>
          <w:lang w:eastAsia="zh-CN"/>
        </w:rPr>
        <w:t>ansible.cfg</w:t>
      </w:r>
      <w:proofErr w:type="spellEnd"/>
      <w:r w:rsidRPr="008C3C96">
        <w:rPr>
          <w:rFonts w:ascii="CiscoSansTT" w:hAnsi="CiscoSansTT" w:cs="CiscoSansTT"/>
          <w:b/>
          <w:szCs w:val="24"/>
          <w:lang w:eastAsia="zh-CN"/>
        </w:rPr>
        <w:t>)</w:t>
      </w:r>
      <w:r w:rsidRPr="008C3C96">
        <w:rPr>
          <w:rFonts w:ascii="CiscoSansTT" w:hAnsi="CiscoSansTT" w:cs="CiscoSansTT"/>
          <w:szCs w:val="24"/>
          <w:lang w:eastAsia="zh-CN"/>
        </w:rPr>
        <w:t xml:space="preserve"> file via </w:t>
      </w:r>
      <w:r w:rsidRPr="008C3C96">
        <w:rPr>
          <w:rFonts w:ascii="CiscoSansTT" w:hAnsi="CiscoSansTT" w:cs="CiscoSansTT"/>
          <w:b/>
          <w:szCs w:val="24"/>
          <w:lang w:eastAsia="zh-CN"/>
        </w:rPr>
        <w:t>vi</w:t>
      </w:r>
      <w:r w:rsidRPr="008C3C96">
        <w:rPr>
          <w:rFonts w:ascii="CiscoSansTT" w:hAnsi="CiscoSansTT" w:cs="CiscoSansTT"/>
          <w:szCs w:val="24"/>
          <w:lang w:eastAsia="zh-CN"/>
        </w:rPr>
        <w:t xml:space="preserve"> editor pointing to local ‘</w:t>
      </w:r>
      <w:r w:rsidRPr="008C3C96">
        <w:rPr>
          <w:rFonts w:ascii="CiscoSansTT" w:hAnsi="CiscoSansTT" w:cs="CiscoSansTT"/>
          <w:b/>
          <w:szCs w:val="24"/>
          <w:lang w:eastAsia="zh-CN"/>
        </w:rPr>
        <w:t>hosts</w:t>
      </w:r>
      <w:r w:rsidRPr="008C3C96">
        <w:rPr>
          <w:rFonts w:ascii="CiscoSansTT" w:hAnsi="CiscoSansTT" w:cs="CiscoSansTT"/>
          <w:szCs w:val="24"/>
          <w:lang w:eastAsia="zh-CN"/>
        </w:rPr>
        <w:t>’ file for inventory. Use ‘</w:t>
      </w:r>
      <w:r w:rsidRPr="008C3C96">
        <w:rPr>
          <w:rFonts w:ascii="CiscoSansTT" w:hAnsi="CiscoSansTT" w:cs="CiscoSansTT"/>
          <w:b/>
          <w:szCs w:val="24"/>
          <w:lang w:eastAsia="zh-CN"/>
        </w:rPr>
        <w:t>vi</w:t>
      </w:r>
      <w:r w:rsidRPr="008C3C96">
        <w:rPr>
          <w:rFonts w:ascii="CiscoSansTT" w:hAnsi="CiscoSansTT" w:cs="CiscoSansTT"/>
          <w:szCs w:val="24"/>
          <w:lang w:eastAsia="zh-CN"/>
        </w:rPr>
        <w:t xml:space="preserve">’ to create </w:t>
      </w:r>
      <w:proofErr w:type="spellStart"/>
      <w:r w:rsidRPr="008C3C96">
        <w:rPr>
          <w:rFonts w:ascii="CiscoSansTT" w:hAnsi="CiscoSansTT" w:cs="CiscoSansTT"/>
          <w:b/>
          <w:szCs w:val="24"/>
          <w:lang w:eastAsia="zh-CN"/>
        </w:rPr>
        <w:t>ansible.cfg</w:t>
      </w:r>
      <w:proofErr w:type="spellEnd"/>
      <w:r w:rsidRPr="008C3C96">
        <w:rPr>
          <w:rFonts w:ascii="CiscoSansTT" w:hAnsi="CiscoSansTT" w:cs="CiscoSansTT"/>
          <w:szCs w:val="24"/>
          <w:lang w:eastAsia="zh-CN"/>
        </w:rPr>
        <w:t xml:space="preserve"> file</w:t>
      </w:r>
    </w:p>
    <w:p w14:paraId="11F04363" w14:textId="77777777" w:rsidR="001F368A" w:rsidRPr="008C3C96" w:rsidRDefault="001F368A" w:rsidP="001F368A">
      <w:pPr>
        <w:pStyle w:val="ListParagraph"/>
        <w:ind w:left="1710"/>
        <w:rPr>
          <w:rFonts w:ascii="CiscoSansTT" w:hAnsi="CiscoSansTT" w:cs="CiscoSansTT"/>
          <w:szCs w:val="24"/>
          <w:lang w:eastAsia="zh-CN"/>
        </w:rPr>
      </w:pPr>
    </w:p>
    <w:tbl>
      <w:tblPr>
        <w:tblStyle w:val="TableGrid"/>
        <w:tblW w:w="0" w:type="auto"/>
        <w:tblInd w:w="2068" w:type="dxa"/>
        <w:tblLook w:val="04A0" w:firstRow="1" w:lastRow="0" w:firstColumn="1" w:lastColumn="0" w:noHBand="0" w:noVBand="1"/>
      </w:tblPr>
      <w:tblGrid>
        <w:gridCol w:w="6948"/>
      </w:tblGrid>
      <w:tr w:rsidR="001F368A" w:rsidRPr="008C3C96" w14:paraId="00E8E5B3" w14:textId="77777777" w:rsidTr="00DC489A">
        <w:tc>
          <w:tcPr>
            <w:tcW w:w="8100" w:type="dxa"/>
          </w:tcPr>
          <w:p w14:paraId="4955F01A" w14:textId="77777777" w:rsidR="001F368A" w:rsidRPr="008C3C96" w:rsidRDefault="001F368A" w:rsidP="00DC489A">
            <w:pPr>
              <w:rPr>
                <w:rFonts w:ascii="CiscoSansTT" w:hAnsi="CiscoSansTT" w:cs="CiscoSansTT"/>
                <w:lang w:eastAsia="zh-CN"/>
              </w:rPr>
            </w:pPr>
            <w:r w:rsidRPr="008C3C96">
              <w:rPr>
                <w:rFonts w:ascii="CiscoSansTT" w:hAnsi="CiscoSansTT" w:cs="CiscoSansTT"/>
                <w:lang w:eastAsia="zh-CN"/>
              </w:rPr>
              <w:lastRenderedPageBreak/>
              <w:t>[root@rhel7-tools LTRDCN-</w:t>
            </w:r>
            <w:proofErr w:type="gramStart"/>
            <w:r w:rsidRPr="008C3C96">
              <w:rPr>
                <w:rFonts w:ascii="CiscoSansTT" w:hAnsi="CiscoSansTT" w:cs="CiscoSansTT"/>
                <w:lang w:eastAsia="zh-CN"/>
              </w:rPr>
              <w:t>1572]#</w:t>
            </w:r>
            <w:proofErr w:type="gramEnd"/>
            <w:r w:rsidRPr="008C3C96">
              <w:rPr>
                <w:rFonts w:ascii="CiscoSansTT" w:hAnsi="CiscoSansTT" w:cs="CiscoSansTT"/>
                <w:lang w:eastAsia="zh-CN"/>
              </w:rPr>
              <w:t xml:space="preserve"> </w:t>
            </w:r>
            <w:r w:rsidRPr="008C3C96">
              <w:rPr>
                <w:rFonts w:ascii="CiscoSansTT" w:hAnsi="CiscoSansTT" w:cs="CiscoSansTT"/>
                <w:b/>
                <w:lang w:eastAsia="zh-CN"/>
              </w:rPr>
              <w:t xml:space="preserve">vi </w:t>
            </w:r>
            <w:proofErr w:type="spellStart"/>
            <w:r w:rsidRPr="008C3C96">
              <w:rPr>
                <w:rFonts w:ascii="CiscoSansTT" w:hAnsi="CiscoSansTT" w:cs="CiscoSansTT"/>
                <w:b/>
                <w:lang w:eastAsia="zh-CN"/>
              </w:rPr>
              <w:t>ansible.cfg</w:t>
            </w:r>
            <w:proofErr w:type="spellEnd"/>
          </w:p>
        </w:tc>
      </w:tr>
    </w:tbl>
    <w:p w14:paraId="01C0A5C0" w14:textId="77777777" w:rsidR="001F368A" w:rsidRPr="008C3C96" w:rsidRDefault="001F368A" w:rsidP="001F368A">
      <w:pPr>
        <w:rPr>
          <w:rFonts w:ascii="CiscoSansTT" w:hAnsi="CiscoSansTT" w:cs="CiscoSansTT"/>
          <w:lang w:eastAsia="zh-CN"/>
        </w:rPr>
      </w:pPr>
    </w:p>
    <w:p w14:paraId="56A3602F" w14:textId="77777777" w:rsidR="001F368A" w:rsidRPr="008C3C96" w:rsidRDefault="001F368A" w:rsidP="001F368A">
      <w:pPr>
        <w:pStyle w:val="ListParagraph"/>
        <w:numPr>
          <w:ilvl w:val="0"/>
          <w:numId w:val="27"/>
        </w:numPr>
        <w:spacing w:after="0" w:line="240" w:lineRule="auto"/>
        <w:rPr>
          <w:rFonts w:ascii="CiscoSansTT" w:hAnsi="CiscoSansTT" w:cs="CiscoSansTT"/>
          <w:szCs w:val="24"/>
          <w:lang w:eastAsia="zh-CN"/>
        </w:rPr>
      </w:pPr>
      <w:r w:rsidRPr="008C3C96">
        <w:rPr>
          <w:rFonts w:ascii="CiscoSansTT" w:hAnsi="CiscoSansTT" w:cs="CiscoSansTT"/>
          <w:szCs w:val="24"/>
          <w:lang w:eastAsia="zh-CN"/>
        </w:rPr>
        <w:t xml:space="preserve">At the bottom of the </w:t>
      </w:r>
      <w:proofErr w:type="spellStart"/>
      <w:r w:rsidRPr="008C3C96">
        <w:rPr>
          <w:rFonts w:ascii="CiscoSansTT" w:hAnsi="CiscoSansTT" w:cs="CiscoSansTT"/>
          <w:b/>
          <w:szCs w:val="24"/>
          <w:lang w:eastAsia="zh-CN"/>
        </w:rPr>
        <w:t>ansible.cfg</w:t>
      </w:r>
      <w:proofErr w:type="spellEnd"/>
      <w:r w:rsidRPr="008C3C96">
        <w:rPr>
          <w:rFonts w:ascii="CiscoSansTT" w:hAnsi="CiscoSansTT" w:cs="CiscoSansTT"/>
          <w:szCs w:val="24"/>
          <w:lang w:eastAsia="zh-CN"/>
        </w:rPr>
        <w:t xml:space="preserve"> file, insert (</w:t>
      </w:r>
      <w:r w:rsidRPr="008C3C96">
        <w:rPr>
          <w:rFonts w:ascii="CiscoSansTT" w:hAnsi="CiscoSansTT" w:cs="CiscoSansTT"/>
          <w:b/>
          <w:szCs w:val="24"/>
          <w:lang w:eastAsia="zh-CN"/>
        </w:rPr>
        <w:t xml:space="preserve">type </w:t>
      </w:r>
      <w:proofErr w:type="spellStart"/>
      <w:r w:rsidRPr="008C3C96">
        <w:rPr>
          <w:rFonts w:ascii="CiscoSansTT" w:hAnsi="CiscoSansTT" w:cs="CiscoSansTT"/>
          <w:b/>
          <w:szCs w:val="24"/>
          <w:lang w:eastAsia="zh-CN"/>
        </w:rPr>
        <w:t>i</w:t>
      </w:r>
      <w:proofErr w:type="spellEnd"/>
      <w:r w:rsidRPr="008C3C96">
        <w:rPr>
          <w:rFonts w:ascii="CiscoSansTT" w:hAnsi="CiscoSansTT" w:cs="CiscoSansTT"/>
          <w:szCs w:val="24"/>
          <w:lang w:eastAsia="zh-CN"/>
        </w:rPr>
        <w:t>) the following lines</w:t>
      </w:r>
    </w:p>
    <w:p w14:paraId="54ADE192" w14:textId="77777777" w:rsidR="001F368A" w:rsidRPr="008C3C96" w:rsidRDefault="001F368A" w:rsidP="001F368A">
      <w:pPr>
        <w:ind w:left="720"/>
        <w:rPr>
          <w:rFonts w:ascii="CiscoSansTT" w:hAnsi="CiscoSansTT" w:cs="CiscoSansTT"/>
          <w:lang w:eastAsia="zh-CN"/>
        </w:rPr>
      </w:pPr>
    </w:p>
    <w:tbl>
      <w:tblPr>
        <w:tblStyle w:val="TableGrid"/>
        <w:tblW w:w="0" w:type="auto"/>
        <w:tblInd w:w="2068" w:type="dxa"/>
        <w:tblLook w:val="04A0" w:firstRow="1" w:lastRow="0" w:firstColumn="1" w:lastColumn="0" w:noHBand="0" w:noVBand="1"/>
      </w:tblPr>
      <w:tblGrid>
        <w:gridCol w:w="6948"/>
      </w:tblGrid>
      <w:tr w:rsidR="001F368A" w:rsidRPr="008C3C96" w14:paraId="65895A58" w14:textId="77777777" w:rsidTr="00DC489A">
        <w:tc>
          <w:tcPr>
            <w:tcW w:w="8190" w:type="dxa"/>
          </w:tcPr>
          <w:p w14:paraId="2DB37E40" w14:textId="77777777" w:rsidR="001F368A" w:rsidRPr="008C3C96" w:rsidRDefault="001F368A" w:rsidP="00DC489A">
            <w:pPr>
              <w:pStyle w:val="dC-CommandLine"/>
              <w:rPr>
                <w:rFonts w:ascii="CiscoSansTT" w:hAnsi="CiscoSansTT" w:cs="CiscoSansTT"/>
                <w:sz w:val="18"/>
                <w:szCs w:val="18"/>
              </w:rPr>
            </w:pPr>
            <w:r w:rsidRPr="008C3C96">
              <w:rPr>
                <w:rFonts w:ascii="CiscoSansTT" w:hAnsi="CiscoSansTT" w:cs="CiscoSansTT"/>
                <w:sz w:val="18"/>
                <w:szCs w:val="18"/>
              </w:rPr>
              <w:t>[defaults]</w:t>
            </w:r>
          </w:p>
          <w:p w14:paraId="59FF196B" w14:textId="77777777" w:rsidR="001F368A" w:rsidRPr="008C3C96" w:rsidRDefault="001F368A" w:rsidP="00DC489A">
            <w:pPr>
              <w:pStyle w:val="dC-CommandLine"/>
              <w:rPr>
                <w:rFonts w:ascii="CiscoSansTT" w:hAnsi="CiscoSansTT" w:cs="CiscoSansTT"/>
                <w:sz w:val="18"/>
                <w:szCs w:val="18"/>
              </w:rPr>
            </w:pPr>
            <w:r w:rsidRPr="008C3C96">
              <w:rPr>
                <w:rFonts w:ascii="CiscoSansTT" w:hAnsi="CiscoSansTT" w:cs="CiscoSansTT"/>
                <w:sz w:val="18"/>
                <w:szCs w:val="18"/>
              </w:rPr>
              <w:t>inventory = hosts</w:t>
            </w:r>
          </w:p>
          <w:p w14:paraId="2A7EF23E" w14:textId="77777777" w:rsidR="001F368A" w:rsidRPr="008C3C96" w:rsidRDefault="001F368A" w:rsidP="00DC489A">
            <w:pPr>
              <w:pStyle w:val="dC-CommandLine"/>
              <w:rPr>
                <w:rFonts w:ascii="CiscoSansTT" w:hAnsi="CiscoSansTT" w:cs="CiscoSansTT"/>
                <w:sz w:val="18"/>
                <w:szCs w:val="18"/>
              </w:rPr>
            </w:pPr>
            <w:proofErr w:type="spellStart"/>
            <w:r w:rsidRPr="008C3C96">
              <w:rPr>
                <w:rFonts w:ascii="CiscoSansTT" w:hAnsi="CiscoSansTT" w:cs="CiscoSansTT"/>
                <w:sz w:val="18"/>
                <w:szCs w:val="18"/>
              </w:rPr>
              <w:t>host_key_checking</w:t>
            </w:r>
            <w:proofErr w:type="spellEnd"/>
            <w:r w:rsidRPr="008C3C96">
              <w:rPr>
                <w:rFonts w:ascii="CiscoSansTT" w:hAnsi="CiscoSansTT" w:cs="CiscoSansTT"/>
                <w:sz w:val="18"/>
                <w:szCs w:val="18"/>
              </w:rPr>
              <w:t xml:space="preserve"> = false</w:t>
            </w:r>
          </w:p>
          <w:p w14:paraId="631FFC3A" w14:textId="77777777" w:rsidR="001F368A" w:rsidRPr="008C3C96" w:rsidRDefault="001F368A" w:rsidP="00DC489A">
            <w:pPr>
              <w:pStyle w:val="dC-CommandLine"/>
              <w:rPr>
                <w:rFonts w:ascii="CiscoSansTT" w:hAnsi="CiscoSansTT" w:cs="CiscoSansTT"/>
                <w:sz w:val="18"/>
                <w:szCs w:val="18"/>
              </w:rPr>
            </w:pPr>
            <w:proofErr w:type="spellStart"/>
            <w:r w:rsidRPr="008C3C96">
              <w:rPr>
                <w:rFonts w:ascii="CiscoSansTT" w:hAnsi="CiscoSansTT" w:cs="CiscoSansTT"/>
                <w:sz w:val="18"/>
                <w:szCs w:val="18"/>
              </w:rPr>
              <w:t>record_host_key</w:t>
            </w:r>
            <w:proofErr w:type="spellEnd"/>
            <w:r w:rsidRPr="008C3C96">
              <w:rPr>
                <w:rFonts w:ascii="CiscoSansTT" w:hAnsi="CiscoSansTT" w:cs="CiscoSansTT"/>
                <w:sz w:val="18"/>
                <w:szCs w:val="18"/>
              </w:rPr>
              <w:t xml:space="preserve"> = true</w:t>
            </w:r>
          </w:p>
          <w:p w14:paraId="5D1C36C1" w14:textId="77777777" w:rsidR="001F368A" w:rsidRDefault="001F368A" w:rsidP="00DC489A">
            <w:pPr>
              <w:pStyle w:val="dC-CommandLine"/>
              <w:rPr>
                <w:rFonts w:ascii="CiscoSansTT" w:hAnsi="CiscoSansTT" w:cs="CiscoSansTT"/>
                <w:sz w:val="18"/>
                <w:szCs w:val="18"/>
              </w:rPr>
            </w:pPr>
            <w:proofErr w:type="spellStart"/>
            <w:r w:rsidRPr="008C3C96">
              <w:rPr>
                <w:rFonts w:ascii="CiscoSansTT" w:hAnsi="CiscoSansTT" w:cs="CiscoSansTT"/>
                <w:sz w:val="18"/>
                <w:szCs w:val="18"/>
              </w:rPr>
              <w:t>stdout_callback</w:t>
            </w:r>
            <w:proofErr w:type="spellEnd"/>
            <w:r w:rsidRPr="008C3C96">
              <w:rPr>
                <w:rFonts w:ascii="CiscoSansTT" w:hAnsi="CiscoSansTT" w:cs="CiscoSansTT"/>
                <w:sz w:val="18"/>
                <w:szCs w:val="18"/>
              </w:rPr>
              <w:t xml:space="preserve"> = debug</w:t>
            </w:r>
          </w:p>
          <w:p w14:paraId="1E6D635B" w14:textId="77777777" w:rsidR="001F368A" w:rsidRPr="008C3C96" w:rsidRDefault="001F368A" w:rsidP="00DC489A">
            <w:pPr>
              <w:pStyle w:val="dC-CommandLine"/>
              <w:rPr>
                <w:rFonts w:ascii="CiscoSansTT" w:hAnsi="CiscoSansTT" w:cs="CiscoSansTT"/>
                <w:sz w:val="18"/>
                <w:szCs w:val="18"/>
              </w:rPr>
            </w:pPr>
            <w:proofErr w:type="spellStart"/>
            <w:r w:rsidRPr="009B1001">
              <w:rPr>
                <w:rFonts w:ascii="CiscoSansTT" w:hAnsi="CiscoSansTT" w:cs="CiscoSansTT"/>
                <w:sz w:val="18"/>
                <w:szCs w:val="18"/>
              </w:rPr>
              <w:t>deprecation_warnings</w:t>
            </w:r>
            <w:proofErr w:type="spellEnd"/>
            <w:r w:rsidRPr="009B1001">
              <w:rPr>
                <w:rFonts w:ascii="CiscoSansTT" w:hAnsi="CiscoSansTT" w:cs="CiscoSansTT"/>
                <w:sz w:val="18"/>
                <w:szCs w:val="18"/>
              </w:rPr>
              <w:t xml:space="preserve"> = False</w:t>
            </w:r>
          </w:p>
        </w:tc>
      </w:tr>
    </w:tbl>
    <w:p w14:paraId="615BDC53" w14:textId="77777777" w:rsidR="001F368A" w:rsidRPr="008C3C96" w:rsidRDefault="001F368A" w:rsidP="001F368A">
      <w:pPr>
        <w:pStyle w:val="ListParagraph"/>
        <w:numPr>
          <w:ilvl w:val="0"/>
          <w:numId w:val="26"/>
        </w:numPr>
        <w:tabs>
          <w:tab w:val="left" w:pos="6649"/>
        </w:tabs>
        <w:spacing w:after="0" w:line="240" w:lineRule="auto"/>
        <w:rPr>
          <w:rFonts w:ascii="CiscoSansTT" w:hAnsi="CiscoSansTT" w:cs="CiscoSansTT"/>
          <w:szCs w:val="24"/>
          <w:lang w:eastAsia="zh-CN"/>
        </w:rPr>
      </w:pPr>
      <w:r w:rsidRPr="008C3C96">
        <w:rPr>
          <w:rFonts w:ascii="CiscoSansTT" w:hAnsi="CiscoSansTT" w:cs="CiscoSansTT"/>
          <w:szCs w:val="24"/>
          <w:lang w:eastAsia="zh-CN"/>
        </w:rPr>
        <w:t xml:space="preserve">Quit and save vi editor by press ‘Esc’ key and then type </w:t>
      </w:r>
      <w:proofErr w:type="gramStart"/>
      <w:r w:rsidRPr="008C3C96">
        <w:rPr>
          <w:rFonts w:ascii="CiscoSansTT" w:hAnsi="CiscoSansTT" w:cs="CiscoSansTT"/>
          <w:szCs w:val="24"/>
          <w:lang w:eastAsia="zh-CN"/>
        </w:rPr>
        <w:t>‘</w:t>
      </w:r>
      <w:r w:rsidRPr="008C3C96">
        <w:rPr>
          <w:rFonts w:ascii="CiscoSansTT" w:hAnsi="CiscoSansTT" w:cs="CiscoSansTT"/>
          <w:b/>
          <w:szCs w:val="24"/>
          <w:lang w:eastAsia="zh-CN"/>
        </w:rPr>
        <w:t>:</w:t>
      </w:r>
      <w:proofErr w:type="spellStart"/>
      <w:r w:rsidRPr="008C3C96">
        <w:rPr>
          <w:rFonts w:ascii="CiscoSansTT" w:hAnsi="CiscoSansTT" w:cs="CiscoSansTT"/>
          <w:b/>
          <w:szCs w:val="24"/>
          <w:lang w:eastAsia="zh-CN"/>
        </w:rPr>
        <w:t>wq</w:t>
      </w:r>
      <w:proofErr w:type="spellEnd"/>
      <w:proofErr w:type="gramEnd"/>
      <w:r w:rsidRPr="008C3C96">
        <w:rPr>
          <w:rFonts w:ascii="CiscoSansTT" w:hAnsi="CiscoSansTT" w:cs="CiscoSansTT"/>
          <w:szCs w:val="24"/>
          <w:lang w:eastAsia="zh-CN"/>
        </w:rPr>
        <w:t xml:space="preserve">!’ </w:t>
      </w:r>
      <w:r w:rsidRPr="008C3C96">
        <w:rPr>
          <w:rFonts w:ascii="CiscoSansTT" w:hAnsi="CiscoSansTT" w:cs="CiscoSansTT"/>
          <w:szCs w:val="24"/>
          <w:lang w:eastAsia="zh-CN"/>
        </w:rPr>
        <w:tab/>
      </w:r>
    </w:p>
    <w:p w14:paraId="1C204DBF" w14:textId="77777777" w:rsidR="001F368A" w:rsidRPr="008C3C96" w:rsidRDefault="001F368A" w:rsidP="001F368A">
      <w:pPr>
        <w:pStyle w:val="ListParagraph"/>
        <w:numPr>
          <w:ilvl w:val="0"/>
          <w:numId w:val="26"/>
        </w:numPr>
        <w:spacing w:after="0" w:line="240" w:lineRule="auto"/>
        <w:rPr>
          <w:rFonts w:ascii="CiscoSansTT" w:hAnsi="CiscoSansTT" w:cs="CiscoSansTT"/>
          <w:lang w:eastAsia="zh-CN"/>
        </w:rPr>
      </w:pPr>
      <w:r w:rsidRPr="008C3C96">
        <w:rPr>
          <w:rFonts w:ascii="CiscoSansTT" w:hAnsi="CiscoSansTT" w:cs="CiscoSansTT"/>
          <w:szCs w:val="24"/>
          <w:lang w:eastAsia="zh-CN"/>
        </w:rPr>
        <w:t xml:space="preserve">Do ‘ls’ to verify the file that you just </w:t>
      </w:r>
      <w:proofErr w:type="spellStart"/>
      <w:r w:rsidRPr="008C3C96">
        <w:rPr>
          <w:rFonts w:ascii="CiscoSansTT" w:hAnsi="CiscoSansTT" w:cs="CiscoSansTT"/>
          <w:szCs w:val="24"/>
          <w:lang w:eastAsia="zh-CN"/>
        </w:rPr>
        <w:t>creted</w:t>
      </w:r>
      <w:proofErr w:type="spellEnd"/>
      <w:r w:rsidRPr="008C3C96">
        <w:rPr>
          <w:rFonts w:ascii="CiscoSansTT" w:hAnsi="CiscoSansTT" w:cs="CiscoSansTT"/>
          <w:szCs w:val="24"/>
          <w:lang w:eastAsia="zh-CN"/>
        </w:rPr>
        <w:t xml:space="preserve"> under project folder </w:t>
      </w:r>
      <w:r w:rsidRPr="008C3C96">
        <w:rPr>
          <w:rFonts w:ascii="CiscoSansTT" w:hAnsi="CiscoSansTT" w:cs="CiscoSansTT"/>
          <w:b/>
          <w:szCs w:val="24"/>
          <w:lang w:eastAsia="zh-CN"/>
        </w:rPr>
        <w:t>LTRDCN-1572</w:t>
      </w:r>
    </w:p>
    <w:p w14:paraId="1E5359F4" w14:textId="77777777" w:rsidR="001F368A" w:rsidRDefault="001F368A" w:rsidP="001F368A">
      <w:pPr>
        <w:ind w:left="1350"/>
        <w:jc w:val="center"/>
        <w:rPr>
          <w:rFonts w:ascii="CiscoSansTT" w:hAnsi="CiscoSansTT" w:cs="CiscoSansTT"/>
          <w:lang w:eastAsia="zh-CN"/>
        </w:rPr>
      </w:pPr>
      <w:r w:rsidRPr="008C3C96">
        <w:rPr>
          <w:rFonts w:ascii="CiscoSansTT" w:hAnsi="CiscoSansTT" w:cs="CiscoSansTT"/>
          <w:noProof/>
          <w:lang w:val="en-US" w:eastAsia="zh-CN"/>
        </w:rPr>
        <w:drawing>
          <wp:inline distT="0" distB="0" distL="0" distR="0" wp14:anchorId="0A7FFE7E" wp14:editId="6B52DBEC">
            <wp:extent cx="5191125" cy="1666875"/>
            <wp:effectExtent l="0" t="0" r="9525" b="9525"/>
            <wp:docPr id="1212249186" name="Picture 1212249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191125" cy="1666875"/>
                    </a:xfrm>
                    <a:prstGeom prst="rect">
                      <a:avLst/>
                    </a:prstGeom>
                  </pic:spPr>
                </pic:pic>
              </a:graphicData>
            </a:graphic>
          </wp:inline>
        </w:drawing>
      </w:r>
    </w:p>
    <w:p w14:paraId="7EAE96A4" w14:textId="77777777" w:rsidR="001F368A" w:rsidRPr="00565FF2" w:rsidRDefault="001F368A" w:rsidP="001F368A">
      <w:pPr>
        <w:pStyle w:val="ListParagraph"/>
        <w:numPr>
          <w:ilvl w:val="0"/>
          <w:numId w:val="61"/>
        </w:numPr>
        <w:rPr>
          <w:rFonts w:ascii="CiscoSansTT" w:hAnsi="CiscoSansTT" w:cs="CiscoSansTT"/>
          <w:lang w:eastAsia="zh-CN"/>
        </w:rPr>
      </w:pPr>
      <w:r w:rsidRPr="005146E3">
        <w:rPr>
          <w:rFonts w:ascii="CiscoSansTT" w:hAnsi="CiscoSansTT" w:cs="CiscoSansTT"/>
          <w:lang w:eastAsia="zh-CN"/>
        </w:rPr>
        <w:t xml:space="preserve">Create </w:t>
      </w:r>
      <w:r>
        <w:rPr>
          <w:rFonts w:ascii="CiscoSansTT" w:hAnsi="CiscoSansTT" w:cs="CiscoSansTT"/>
          <w:lang w:eastAsia="zh-CN"/>
        </w:rPr>
        <w:t xml:space="preserve">host variable </w:t>
      </w:r>
      <w:r w:rsidRPr="005146E3">
        <w:rPr>
          <w:rFonts w:ascii="CiscoSansTT" w:hAnsi="CiscoSansTT" w:cs="CiscoSansTT"/>
          <w:lang w:eastAsia="zh-CN"/>
        </w:rPr>
        <w:t xml:space="preserve">folder named </w:t>
      </w:r>
      <w:proofErr w:type="spellStart"/>
      <w:r>
        <w:rPr>
          <w:rFonts w:ascii="CiscoSansTT" w:hAnsi="CiscoSansTT" w:cs="CiscoSansTT"/>
          <w:b/>
          <w:lang w:eastAsia="zh-CN"/>
        </w:rPr>
        <w:t>host_vars</w:t>
      </w:r>
      <w:proofErr w:type="spellEnd"/>
      <w:r>
        <w:rPr>
          <w:rFonts w:ascii="CiscoSansTT" w:hAnsi="CiscoSansTT" w:cs="CiscoSansTT"/>
          <w:b/>
          <w:lang w:eastAsia="zh-CN"/>
        </w:rPr>
        <w:t xml:space="preserve"> </w:t>
      </w:r>
      <w:r>
        <w:rPr>
          <w:rFonts w:ascii="CiscoSansTT" w:hAnsi="CiscoSansTT" w:cs="CiscoSansTT"/>
          <w:lang w:eastAsia="zh-CN"/>
        </w:rPr>
        <w:t xml:space="preserve">in folder </w:t>
      </w:r>
      <w:r w:rsidRPr="008C3C96">
        <w:rPr>
          <w:rFonts w:ascii="CiscoSansTT" w:hAnsi="CiscoSansTT" w:cs="CiscoSansTT"/>
          <w:b/>
          <w:szCs w:val="24"/>
          <w:lang w:eastAsia="zh-CN"/>
        </w:rPr>
        <w:t>LTRDCN-1572</w:t>
      </w:r>
      <w:r>
        <w:rPr>
          <w:rFonts w:ascii="CiscoSansTT" w:hAnsi="CiscoSansTT" w:cs="CiscoSansTT"/>
          <w:b/>
          <w:szCs w:val="24"/>
          <w:lang w:eastAsia="zh-CN"/>
        </w:rPr>
        <w:t xml:space="preserve">. </w:t>
      </w:r>
      <w:r>
        <w:rPr>
          <w:rFonts w:ascii="CiscoSansTT" w:hAnsi="CiscoSansTT" w:cs="CiscoSansTT"/>
          <w:szCs w:val="24"/>
          <w:lang w:eastAsia="zh-CN"/>
        </w:rPr>
        <w:t xml:space="preserve">Host </w:t>
      </w:r>
      <w:proofErr w:type="spellStart"/>
      <w:r>
        <w:rPr>
          <w:rFonts w:ascii="CiscoSansTT" w:hAnsi="CiscoSansTT" w:cs="CiscoSansTT"/>
          <w:szCs w:val="24"/>
          <w:lang w:eastAsia="zh-CN"/>
        </w:rPr>
        <w:t>varilables</w:t>
      </w:r>
      <w:proofErr w:type="spellEnd"/>
      <w:r>
        <w:rPr>
          <w:rFonts w:ascii="CiscoSansTT" w:hAnsi="CiscoSansTT" w:cs="CiscoSansTT"/>
          <w:szCs w:val="24"/>
          <w:lang w:eastAsia="zh-CN"/>
        </w:rPr>
        <w:t xml:space="preserve"> can be placed in different places in Ansible. In this lab, we will use </w:t>
      </w:r>
      <w:proofErr w:type="spellStart"/>
      <w:r w:rsidRPr="00565FF2">
        <w:rPr>
          <w:rFonts w:ascii="CiscoSansTT" w:hAnsi="CiscoSansTT" w:cs="CiscoSansTT"/>
          <w:b/>
          <w:szCs w:val="24"/>
          <w:lang w:eastAsia="zh-CN"/>
        </w:rPr>
        <w:t>host_vars</w:t>
      </w:r>
      <w:proofErr w:type="spellEnd"/>
      <w:r w:rsidRPr="00565FF2">
        <w:rPr>
          <w:rFonts w:ascii="CiscoSansTT" w:hAnsi="CiscoSansTT" w:cs="CiscoSansTT"/>
          <w:b/>
          <w:szCs w:val="24"/>
          <w:lang w:eastAsia="zh-CN"/>
        </w:rPr>
        <w:t xml:space="preserve"> </w:t>
      </w:r>
      <w:r>
        <w:rPr>
          <w:rFonts w:ascii="CiscoSansTT" w:hAnsi="CiscoSansTT" w:cs="CiscoSansTT"/>
          <w:szCs w:val="24"/>
          <w:lang w:eastAsia="zh-CN"/>
        </w:rPr>
        <w:t xml:space="preserve">for host variables; </w:t>
      </w:r>
    </w:p>
    <w:tbl>
      <w:tblPr>
        <w:tblStyle w:val="TableGrid"/>
        <w:tblW w:w="0" w:type="auto"/>
        <w:tblInd w:w="2065" w:type="dxa"/>
        <w:tblLook w:val="04A0" w:firstRow="1" w:lastRow="0" w:firstColumn="1" w:lastColumn="0" w:noHBand="0" w:noVBand="1"/>
      </w:tblPr>
      <w:tblGrid>
        <w:gridCol w:w="6951"/>
      </w:tblGrid>
      <w:tr w:rsidR="001F368A" w14:paraId="5044451C" w14:textId="77777777" w:rsidTr="00DC489A">
        <w:tc>
          <w:tcPr>
            <w:tcW w:w="6951" w:type="dxa"/>
          </w:tcPr>
          <w:p w14:paraId="0AD609D7" w14:textId="77777777" w:rsidR="001F368A" w:rsidRDefault="001F368A" w:rsidP="00DC489A">
            <w:pPr>
              <w:rPr>
                <w:rFonts w:ascii="CiscoSansTT" w:hAnsi="CiscoSansTT" w:cs="CiscoSansTT"/>
                <w:lang w:eastAsia="zh-CN"/>
              </w:rPr>
            </w:pPr>
            <w:r w:rsidRPr="008C3C96">
              <w:rPr>
                <w:rFonts w:ascii="CiscoSansTT" w:hAnsi="CiscoSansTT" w:cs="CiscoSansTT"/>
                <w:lang w:eastAsia="zh-CN"/>
              </w:rPr>
              <w:t>[root@rhel7-tools LTRDCN-</w:t>
            </w:r>
            <w:proofErr w:type="gramStart"/>
            <w:r w:rsidRPr="008C3C96">
              <w:rPr>
                <w:rFonts w:ascii="CiscoSansTT" w:hAnsi="CiscoSansTT" w:cs="CiscoSansTT"/>
                <w:lang w:eastAsia="zh-CN"/>
              </w:rPr>
              <w:t>1572]#</w:t>
            </w:r>
            <w:proofErr w:type="gramEnd"/>
            <w:r w:rsidRPr="008C3C96">
              <w:rPr>
                <w:rFonts w:ascii="CiscoSansTT" w:hAnsi="CiscoSansTT" w:cs="CiscoSansTT"/>
                <w:lang w:eastAsia="zh-CN"/>
              </w:rPr>
              <w:t xml:space="preserve"> </w:t>
            </w:r>
            <w:proofErr w:type="spellStart"/>
            <w:r>
              <w:rPr>
                <w:rFonts w:ascii="CiscoSansTT" w:hAnsi="CiscoSansTT" w:cs="CiscoSansTT"/>
                <w:b/>
                <w:lang w:eastAsia="zh-CN"/>
              </w:rPr>
              <w:t>mkdir</w:t>
            </w:r>
            <w:proofErr w:type="spellEnd"/>
            <w:r>
              <w:rPr>
                <w:rFonts w:ascii="CiscoSansTT" w:hAnsi="CiscoSansTT" w:cs="CiscoSansTT"/>
                <w:b/>
                <w:lang w:eastAsia="zh-CN"/>
              </w:rPr>
              <w:t xml:space="preserve"> </w:t>
            </w:r>
            <w:proofErr w:type="spellStart"/>
            <w:r>
              <w:rPr>
                <w:rFonts w:ascii="CiscoSansTT" w:hAnsi="CiscoSansTT" w:cs="CiscoSansTT"/>
                <w:b/>
                <w:lang w:eastAsia="zh-CN"/>
              </w:rPr>
              <w:t>host_vars</w:t>
            </w:r>
            <w:proofErr w:type="spellEnd"/>
            <w:r>
              <w:rPr>
                <w:rFonts w:ascii="CiscoSansTT" w:hAnsi="CiscoSansTT" w:cs="CiscoSansTT"/>
                <w:b/>
                <w:lang w:eastAsia="zh-CN"/>
              </w:rPr>
              <w:t xml:space="preserve"> &amp;&amp; cd </w:t>
            </w:r>
            <w:proofErr w:type="spellStart"/>
            <w:r>
              <w:rPr>
                <w:rFonts w:ascii="CiscoSansTT" w:hAnsi="CiscoSansTT" w:cs="CiscoSansTT"/>
                <w:b/>
                <w:lang w:eastAsia="zh-CN"/>
              </w:rPr>
              <w:t>host_vars</w:t>
            </w:r>
            <w:proofErr w:type="spellEnd"/>
          </w:p>
        </w:tc>
      </w:tr>
    </w:tbl>
    <w:p w14:paraId="661C325D" w14:textId="77777777" w:rsidR="001F368A" w:rsidRDefault="001F368A" w:rsidP="001F368A">
      <w:pPr>
        <w:pStyle w:val="ListParagraph"/>
        <w:numPr>
          <w:ilvl w:val="0"/>
          <w:numId w:val="61"/>
        </w:numPr>
        <w:rPr>
          <w:rFonts w:ascii="CiscoSansTT" w:hAnsi="CiscoSansTT" w:cs="CiscoSansTT"/>
          <w:lang w:eastAsia="zh-CN"/>
        </w:rPr>
      </w:pPr>
      <w:r>
        <w:rPr>
          <w:rFonts w:ascii="CiscoSansTT" w:hAnsi="CiscoSansTT" w:cs="CiscoSansTT"/>
          <w:lang w:eastAsia="zh-CN"/>
        </w:rPr>
        <w:t>Create host variable file for each host in inventory. Use</w:t>
      </w:r>
      <w:r w:rsidRPr="005C3F75">
        <w:rPr>
          <w:rFonts w:ascii="CiscoSansTT" w:hAnsi="CiscoSansTT" w:cs="CiscoSansTT"/>
          <w:b/>
          <w:lang w:eastAsia="zh-CN"/>
        </w:rPr>
        <w:t xml:space="preserve"> ‘vi’ </w:t>
      </w:r>
      <w:r>
        <w:rPr>
          <w:rFonts w:ascii="CiscoSansTT" w:hAnsi="CiscoSansTT" w:cs="CiscoSansTT"/>
          <w:lang w:eastAsia="zh-CN"/>
        </w:rPr>
        <w:t xml:space="preserve">to create following files. </w:t>
      </w:r>
    </w:p>
    <w:tbl>
      <w:tblPr>
        <w:tblStyle w:val="TableGrid"/>
        <w:tblW w:w="0" w:type="auto"/>
        <w:tblInd w:w="2065" w:type="dxa"/>
        <w:tblLook w:val="04A0" w:firstRow="1" w:lastRow="0" w:firstColumn="1" w:lastColumn="0" w:noHBand="0" w:noVBand="1"/>
      </w:tblPr>
      <w:tblGrid>
        <w:gridCol w:w="6951"/>
      </w:tblGrid>
      <w:tr w:rsidR="001F368A" w14:paraId="3BF36E12" w14:textId="77777777" w:rsidTr="00DC489A">
        <w:tc>
          <w:tcPr>
            <w:tcW w:w="6951" w:type="dxa"/>
          </w:tcPr>
          <w:p w14:paraId="62C508E7" w14:textId="364E91F6" w:rsidR="001F368A" w:rsidRDefault="001F368A" w:rsidP="00DC489A">
            <w:pPr>
              <w:rPr>
                <w:rFonts w:ascii="CiscoSansTT" w:hAnsi="CiscoSansTT" w:cs="CiscoSansTT"/>
                <w:lang w:eastAsia="zh-CN"/>
              </w:rPr>
            </w:pPr>
            <w:r w:rsidRPr="00C56949">
              <w:rPr>
                <w:rFonts w:ascii="CiscoSansTT" w:hAnsi="CiscoSansTT" w:cs="CiscoSansTT"/>
                <w:lang w:eastAsia="zh-CN"/>
              </w:rPr>
              <w:t xml:space="preserve">[root@rhel7-tools </w:t>
            </w:r>
            <w:proofErr w:type="spellStart"/>
            <w:r w:rsidRPr="00C56949">
              <w:rPr>
                <w:rFonts w:ascii="CiscoSansTT" w:hAnsi="CiscoSansTT" w:cs="CiscoSansTT"/>
                <w:lang w:eastAsia="zh-CN"/>
              </w:rPr>
              <w:t>host_</w:t>
            </w:r>
            <w:proofErr w:type="gramStart"/>
            <w:r w:rsidRPr="00C56949">
              <w:rPr>
                <w:rFonts w:ascii="CiscoSansTT" w:hAnsi="CiscoSansTT" w:cs="CiscoSansTT"/>
                <w:lang w:eastAsia="zh-CN"/>
              </w:rPr>
              <w:t>vars</w:t>
            </w:r>
            <w:proofErr w:type="spellEnd"/>
            <w:r w:rsidRPr="00C56949">
              <w:rPr>
                <w:rFonts w:ascii="CiscoSansTT" w:hAnsi="CiscoSansTT" w:cs="CiscoSansTT"/>
                <w:lang w:eastAsia="zh-CN"/>
              </w:rPr>
              <w:t>]#</w:t>
            </w:r>
            <w:proofErr w:type="gramEnd"/>
            <w:r w:rsidRPr="00C56949">
              <w:rPr>
                <w:rFonts w:ascii="CiscoSansTT" w:hAnsi="CiscoSansTT" w:cs="CiscoSansTT"/>
                <w:lang w:eastAsia="zh-CN"/>
              </w:rPr>
              <w:t xml:space="preserve"> </w:t>
            </w:r>
            <w:del w:id="14" w:author="Faisal Chaudhry (fchaudhr)" w:date="2019-05-19T13:19:00Z">
              <w:r w:rsidRPr="00C56949" w:rsidDel="004103E9">
                <w:rPr>
                  <w:rFonts w:ascii="CiscoSansTT" w:hAnsi="CiscoSansTT" w:cs="CiscoSansTT"/>
                  <w:lang w:eastAsia="zh-CN"/>
                </w:rPr>
                <w:delText xml:space="preserve">vi </w:delText>
              </w:r>
            </w:del>
            <w:ins w:id="15" w:author="Faisal Chaudhry (fchaudhr)" w:date="2019-05-19T13:19:00Z">
              <w:r w:rsidR="004103E9">
                <w:rPr>
                  <w:rFonts w:ascii="CiscoSansTT" w:hAnsi="CiscoSansTT" w:cs="CiscoSansTT"/>
                  <w:lang w:eastAsia="zh-CN"/>
                </w:rPr>
                <w:t>cat &lt;&lt; EOF &gt;&gt;</w:t>
              </w:r>
              <w:r w:rsidR="004103E9" w:rsidRPr="00C56949">
                <w:rPr>
                  <w:rFonts w:ascii="CiscoSansTT" w:hAnsi="CiscoSansTT" w:cs="CiscoSansTT"/>
                  <w:lang w:eastAsia="zh-CN"/>
                </w:rPr>
                <w:t xml:space="preserve"> </w:t>
              </w:r>
            </w:ins>
            <w:r w:rsidRPr="00C56949">
              <w:rPr>
                <w:rFonts w:ascii="CiscoSansTT" w:hAnsi="CiscoSansTT" w:cs="CiscoSansTT"/>
                <w:lang w:eastAsia="zh-CN"/>
              </w:rPr>
              <w:t>198.18.4.101.yml</w:t>
            </w:r>
          </w:p>
        </w:tc>
      </w:tr>
    </w:tbl>
    <w:p w14:paraId="04D26E73" w14:textId="77777777" w:rsidR="001F368A" w:rsidRPr="005C3F75" w:rsidRDefault="001F368A" w:rsidP="001F368A">
      <w:pPr>
        <w:rPr>
          <w:rFonts w:ascii="CiscoSansTT" w:hAnsi="CiscoSansTT" w:cs="CiscoSansTT"/>
          <w:lang w:eastAsia="zh-CN"/>
        </w:rPr>
      </w:pPr>
    </w:p>
    <w:tbl>
      <w:tblPr>
        <w:tblStyle w:val="TableGrid"/>
        <w:tblW w:w="0" w:type="auto"/>
        <w:tblInd w:w="2065" w:type="dxa"/>
        <w:shd w:val="clear" w:color="auto" w:fill="BFBFBF" w:themeFill="background1" w:themeFillShade="BF"/>
        <w:tblLook w:val="04A0" w:firstRow="1" w:lastRow="0" w:firstColumn="1" w:lastColumn="0" w:noHBand="0" w:noVBand="1"/>
      </w:tblPr>
      <w:tblGrid>
        <w:gridCol w:w="6951"/>
      </w:tblGrid>
      <w:tr w:rsidR="001F368A" w:rsidRPr="00C56949" w14:paraId="5328CA94" w14:textId="77777777" w:rsidTr="00DC489A">
        <w:tc>
          <w:tcPr>
            <w:tcW w:w="6951" w:type="dxa"/>
            <w:shd w:val="clear" w:color="auto" w:fill="BFBFBF" w:themeFill="background1" w:themeFillShade="BF"/>
          </w:tcPr>
          <w:p w14:paraId="17E3F750" w14:textId="77777777" w:rsidR="001F368A" w:rsidRPr="00C56949" w:rsidRDefault="001F368A" w:rsidP="00DC489A">
            <w:pPr>
              <w:pStyle w:val="dC-CommandLine"/>
              <w:rPr>
                <w:rFonts w:ascii="CiscoSansTT" w:hAnsi="CiscoSansTT" w:cs="CiscoSansTT"/>
                <w:szCs w:val="16"/>
                <w:lang w:eastAsia="zh-CN"/>
              </w:rPr>
            </w:pPr>
            <w:r w:rsidRPr="00C56949">
              <w:rPr>
                <w:rFonts w:ascii="CiscoSansTT" w:hAnsi="CiscoSansTT" w:cs="CiscoSansTT"/>
                <w:szCs w:val="16"/>
                <w:lang w:eastAsia="zh-CN"/>
              </w:rPr>
              <w:t>---</w:t>
            </w:r>
          </w:p>
          <w:p w14:paraId="1F93811F" w14:textId="77777777" w:rsidR="001F368A" w:rsidRPr="00C56949" w:rsidRDefault="001F368A" w:rsidP="00DC489A">
            <w:pPr>
              <w:pStyle w:val="dC-CommandLine"/>
              <w:rPr>
                <w:rFonts w:ascii="CiscoSansTT" w:hAnsi="CiscoSansTT" w:cs="CiscoSansTT"/>
                <w:szCs w:val="16"/>
                <w:lang w:eastAsia="zh-CN"/>
              </w:rPr>
            </w:pPr>
            <w:r w:rsidRPr="00C56949">
              <w:rPr>
                <w:rFonts w:ascii="CiscoSansTT" w:hAnsi="CiscoSansTT" w:cs="CiscoSansTT"/>
                <w:szCs w:val="16"/>
                <w:lang w:eastAsia="zh-CN"/>
              </w:rPr>
              <w:t xml:space="preserve">  hostname: leaf_1</w:t>
            </w:r>
          </w:p>
          <w:p w14:paraId="78CD398E" w14:textId="77777777" w:rsidR="001F368A" w:rsidRPr="00C56949" w:rsidRDefault="001F368A" w:rsidP="00DC489A">
            <w:pPr>
              <w:pStyle w:val="dC-CommandLine"/>
              <w:rPr>
                <w:rFonts w:ascii="CiscoSansTT" w:hAnsi="CiscoSansTT" w:cs="CiscoSansTT"/>
                <w:szCs w:val="16"/>
                <w:lang w:eastAsia="zh-CN"/>
              </w:rPr>
            </w:pPr>
            <w:r w:rsidRPr="00C56949">
              <w:rPr>
                <w:rFonts w:ascii="CiscoSansTT" w:hAnsi="CiscoSansTT" w:cs="CiscoSansTT"/>
                <w:szCs w:val="16"/>
                <w:lang w:eastAsia="zh-CN"/>
              </w:rPr>
              <w:t xml:space="preserve">  loopback0: 192.168.0.8</w:t>
            </w:r>
          </w:p>
          <w:p w14:paraId="7425FEBC" w14:textId="77777777" w:rsidR="001F368A" w:rsidRPr="00C56949" w:rsidRDefault="001F368A" w:rsidP="00DC489A">
            <w:pPr>
              <w:pStyle w:val="dC-CommandLine"/>
              <w:rPr>
                <w:rFonts w:ascii="CiscoSansTT" w:hAnsi="CiscoSansTT" w:cs="CiscoSansTT"/>
                <w:szCs w:val="16"/>
                <w:lang w:eastAsia="zh-CN"/>
              </w:rPr>
            </w:pPr>
            <w:r w:rsidRPr="00C56949">
              <w:rPr>
                <w:rFonts w:ascii="CiscoSansTT" w:hAnsi="CiscoSansTT" w:cs="CiscoSansTT"/>
                <w:szCs w:val="16"/>
                <w:lang w:eastAsia="zh-CN"/>
              </w:rPr>
              <w:t xml:space="preserve">  loopback1: 192.168.0.18</w:t>
            </w:r>
          </w:p>
          <w:p w14:paraId="70AA5FC4" w14:textId="77777777" w:rsidR="001F368A" w:rsidRPr="00C56949" w:rsidRDefault="001F368A" w:rsidP="00DC489A">
            <w:pPr>
              <w:pStyle w:val="dC-CommandLine"/>
              <w:rPr>
                <w:rFonts w:ascii="CiscoSansTT" w:hAnsi="CiscoSansTT" w:cs="CiscoSansTT"/>
                <w:szCs w:val="16"/>
                <w:lang w:eastAsia="zh-CN"/>
              </w:rPr>
            </w:pPr>
            <w:r w:rsidRPr="00C56949">
              <w:rPr>
                <w:rFonts w:ascii="CiscoSansTT" w:hAnsi="CiscoSansTT" w:cs="CiscoSansTT"/>
                <w:szCs w:val="16"/>
                <w:lang w:eastAsia="zh-CN"/>
              </w:rPr>
              <w:t xml:space="preserve">  </w:t>
            </w:r>
            <w:proofErr w:type="spellStart"/>
            <w:r w:rsidRPr="00C56949">
              <w:rPr>
                <w:rFonts w:ascii="CiscoSansTT" w:hAnsi="CiscoSansTT" w:cs="CiscoSansTT"/>
                <w:szCs w:val="16"/>
                <w:lang w:eastAsia="zh-CN"/>
              </w:rPr>
              <w:t>router_id</w:t>
            </w:r>
            <w:proofErr w:type="spellEnd"/>
            <w:r w:rsidRPr="00C56949">
              <w:rPr>
                <w:rFonts w:ascii="CiscoSansTT" w:hAnsi="CiscoSansTT" w:cs="CiscoSansTT"/>
                <w:szCs w:val="16"/>
                <w:lang w:eastAsia="zh-CN"/>
              </w:rPr>
              <w:t>: 192.168.0.8</w:t>
            </w:r>
          </w:p>
        </w:tc>
      </w:tr>
    </w:tbl>
    <w:p w14:paraId="5EF06AA7" w14:textId="77777777" w:rsidR="001F368A" w:rsidRDefault="001F368A" w:rsidP="001F368A">
      <w:pPr>
        <w:pStyle w:val="ListParagraph"/>
        <w:numPr>
          <w:ilvl w:val="0"/>
          <w:numId w:val="26"/>
        </w:numPr>
        <w:tabs>
          <w:tab w:val="left" w:pos="6649"/>
        </w:tabs>
        <w:spacing w:after="0" w:line="240" w:lineRule="auto"/>
        <w:rPr>
          <w:rFonts w:ascii="CiscoSansTT" w:hAnsi="CiscoSansTT" w:cs="CiscoSansTT"/>
          <w:szCs w:val="24"/>
          <w:lang w:eastAsia="zh-CN"/>
        </w:rPr>
      </w:pPr>
      <w:r w:rsidRPr="008C3C96">
        <w:rPr>
          <w:rFonts w:ascii="CiscoSansTT" w:hAnsi="CiscoSansTT" w:cs="CiscoSansTT"/>
          <w:szCs w:val="24"/>
          <w:lang w:eastAsia="zh-CN"/>
        </w:rPr>
        <w:t xml:space="preserve">Quit and save vi editor by press ‘Esc’ key and then type </w:t>
      </w:r>
      <w:proofErr w:type="gramStart"/>
      <w:r w:rsidRPr="008C3C96">
        <w:rPr>
          <w:rFonts w:ascii="CiscoSansTT" w:hAnsi="CiscoSansTT" w:cs="CiscoSansTT"/>
          <w:szCs w:val="24"/>
          <w:lang w:eastAsia="zh-CN"/>
        </w:rPr>
        <w:t>‘</w:t>
      </w:r>
      <w:r w:rsidRPr="008C3C96">
        <w:rPr>
          <w:rFonts w:ascii="CiscoSansTT" w:hAnsi="CiscoSansTT" w:cs="CiscoSansTT"/>
          <w:b/>
          <w:szCs w:val="24"/>
          <w:lang w:eastAsia="zh-CN"/>
        </w:rPr>
        <w:t>:</w:t>
      </w:r>
      <w:proofErr w:type="spellStart"/>
      <w:r w:rsidRPr="008C3C96">
        <w:rPr>
          <w:rFonts w:ascii="CiscoSansTT" w:hAnsi="CiscoSansTT" w:cs="CiscoSansTT"/>
          <w:b/>
          <w:szCs w:val="24"/>
          <w:lang w:eastAsia="zh-CN"/>
        </w:rPr>
        <w:t>wq</w:t>
      </w:r>
      <w:proofErr w:type="spellEnd"/>
      <w:proofErr w:type="gramEnd"/>
      <w:r w:rsidRPr="008C3C96">
        <w:rPr>
          <w:rFonts w:ascii="CiscoSansTT" w:hAnsi="CiscoSansTT" w:cs="CiscoSansTT"/>
          <w:szCs w:val="24"/>
          <w:lang w:eastAsia="zh-CN"/>
        </w:rPr>
        <w:t xml:space="preserve">!’ </w:t>
      </w:r>
      <w:r w:rsidRPr="008C3C96">
        <w:rPr>
          <w:rFonts w:ascii="CiscoSansTT" w:hAnsi="CiscoSansTT" w:cs="CiscoSansTT"/>
          <w:szCs w:val="24"/>
          <w:lang w:eastAsia="zh-CN"/>
        </w:rPr>
        <w:tab/>
      </w:r>
    </w:p>
    <w:p w14:paraId="48386F2B" w14:textId="77777777" w:rsidR="001F368A" w:rsidRPr="00C56949" w:rsidRDefault="001F368A" w:rsidP="001F368A">
      <w:pPr>
        <w:tabs>
          <w:tab w:val="left" w:pos="6649"/>
        </w:tabs>
        <w:spacing w:after="0" w:line="240" w:lineRule="auto"/>
        <w:ind w:left="1350"/>
        <w:rPr>
          <w:rFonts w:ascii="CiscoSansTT" w:hAnsi="CiscoSansTT" w:cs="CiscoSansTT"/>
          <w:szCs w:val="24"/>
          <w:lang w:eastAsia="zh-CN"/>
        </w:rPr>
      </w:pPr>
    </w:p>
    <w:tbl>
      <w:tblPr>
        <w:tblStyle w:val="TableGrid"/>
        <w:tblW w:w="0" w:type="auto"/>
        <w:tblInd w:w="2065" w:type="dxa"/>
        <w:tblLook w:val="04A0" w:firstRow="1" w:lastRow="0" w:firstColumn="1" w:lastColumn="0" w:noHBand="0" w:noVBand="1"/>
      </w:tblPr>
      <w:tblGrid>
        <w:gridCol w:w="6951"/>
      </w:tblGrid>
      <w:tr w:rsidR="001F368A" w14:paraId="004DC678" w14:textId="77777777" w:rsidTr="00DC489A">
        <w:tc>
          <w:tcPr>
            <w:tcW w:w="6951" w:type="dxa"/>
          </w:tcPr>
          <w:p w14:paraId="380DB10B" w14:textId="2C9CF057" w:rsidR="001F368A" w:rsidRPr="00C56949" w:rsidRDefault="001F368A" w:rsidP="00DC489A">
            <w:pPr>
              <w:rPr>
                <w:rFonts w:ascii="CiscoSansTT" w:hAnsi="CiscoSansTT" w:cs="CiscoSansTT"/>
                <w:lang w:eastAsia="zh-CN"/>
              </w:rPr>
            </w:pPr>
            <w:r w:rsidRPr="00C56949">
              <w:rPr>
                <w:rFonts w:ascii="CiscoSansTT" w:hAnsi="CiscoSansTT" w:cs="CiscoSansTT"/>
                <w:lang w:eastAsia="zh-CN"/>
              </w:rPr>
              <w:t>[root@rhel7-t</w:t>
            </w:r>
            <w:r>
              <w:rPr>
                <w:rFonts w:ascii="CiscoSansTT" w:hAnsi="CiscoSansTT" w:cs="CiscoSansTT"/>
                <w:lang w:eastAsia="zh-CN"/>
              </w:rPr>
              <w:t xml:space="preserve">ools </w:t>
            </w:r>
            <w:proofErr w:type="spellStart"/>
            <w:r>
              <w:rPr>
                <w:rFonts w:ascii="CiscoSansTT" w:hAnsi="CiscoSansTT" w:cs="CiscoSansTT"/>
                <w:lang w:eastAsia="zh-CN"/>
              </w:rPr>
              <w:t>host_</w:t>
            </w:r>
            <w:proofErr w:type="gramStart"/>
            <w:r>
              <w:rPr>
                <w:rFonts w:ascii="CiscoSansTT" w:hAnsi="CiscoSansTT" w:cs="CiscoSansTT"/>
                <w:lang w:eastAsia="zh-CN"/>
              </w:rPr>
              <w:t>vars</w:t>
            </w:r>
            <w:proofErr w:type="spellEnd"/>
            <w:r>
              <w:rPr>
                <w:rFonts w:ascii="CiscoSansTT" w:hAnsi="CiscoSansTT" w:cs="CiscoSansTT"/>
                <w:lang w:eastAsia="zh-CN"/>
              </w:rPr>
              <w:t>]#</w:t>
            </w:r>
            <w:proofErr w:type="gramEnd"/>
            <w:r>
              <w:rPr>
                <w:rFonts w:ascii="CiscoSansTT" w:hAnsi="CiscoSansTT" w:cs="CiscoSansTT"/>
                <w:lang w:eastAsia="zh-CN"/>
              </w:rPr>
              <w:t xml:space="preserve"> </w:t>
            </w:r>
            <w:del w:id="16" w:author="Faisal Chaudhry (fchaudhr)" w:date="2019-05-19T13:20:00Z">
              <w:r w:rsidDel="004103E9">
                <w:rPr>
                  <w:rFonts w:ascii="CiscoSansTT" w:hAnsi="CiscoSansTT" w:cs="CiscoSansTT"/>
                  <w:lang w:eastAsia="zh-CN"/>
                </w:rPr>
                <w:delText xml:space="preserve">vi </w:delText>
              </w:r>
            </w:del>
            <w:ins w:id="17" w:author="Faisal Chaudhry (fchaudhr)" w:date="2019-05-19T13:20:00Z">
              <w:r w:rsidR="004103E9">
                <w:rPr>
                  <w:rFonts w:ascii="CiscoSansTT" w:hAnsi="CiscoSansTT" w:cs="CiscoSansTT"/>
                  <w:lang w:eastAsia="zh-CN"/>
                </w:rPr>
                <w:t>cat &lt;&lt; EOF &gt;&gt;</w:t>
              </w:r>
              <w:r w:rsidR="004103E9">
                <w:rPr>
                  <w:rFonts w:ascii="CiscoSansTT" w:hAnsi="CiscoSansTT" w:cs="CiscoSansTT"/>
                  <w:lang w:eastAsia="zh-CN"/>
                </w:rPr>
                <w:t xml:space="preserve"> </w:t>
              </w:r>
            </w:ins>
            <w:r>
              <w:rPr>
                <w:rFonts w:ascii="CiscoSansTT" w:hAnsi="CiscoSansTT" w:cs="CiscoSansTT"/>
                <w:lang w:eastAsia="zh-CN"/>
              </w:rPr>
              <w:t>198.18.4.103</w:t>
            </w:r>
            <w:r w:rsidRPr="00C56949">
              <w:rPr>
                <w:rFonts w:ascii="CiscoSansTT" w:hAnsi="CiscoSansTT" w:cs="CiscoSansTT"/>
                <w:lang w:eastAsia="zh-CN"/>
              </w:rPr>
              <w:t>.yml</w:t>
            </w:r>
          </w:p>
        </w:tc>
      </w:tr>
    </w:tbl>
    <w:p w14:paraId="42C3AA68" w14:textId="77777777" w:rsidR="001F368A" w:rsidRPr="005C3F75" w:rsidRDefault="001F368A" w:rsidP="001F368A">
      <w:pPr>
        <w:rPr>
          <w:rFonts w:ascii="CiscoSansTT" w:hAnsi="CiscoSansTT" w:cs="CiscoSansTT"/>
          <w:lang w:eastAsia="zh-CN"/>
        </w:rPr>
      </w:pPr>
    </w:p>
    <w:tbl>
      <w:tblPr>
        <w:tblStyle w:val="TableGrid"/>
        <w:tblW w:w="0" w:type="auto"/>
        <w:tblInd w:w="2065" w:type="dxa"/>
        <w:shd w:val="clear" w:color="auto" w:fill="BFBFBF" w:themeFill="background1" w:themeFillShade="BF"/>
        <w:tblLook w:val="04A0" w:firstRow="1" w:lastRow="0" w:firstColumn="1" w:lastColumn="0" w:noHBand="0" w:noVBand="1"/>
      </w:tblPr>
      <w:tblGrid>
        <w:gridCol w:w="6951"/>
      </w:tblGrid>
      <w:tr w:rsidR="001F368A" w:rsidRPr="00C56949" w14:paraId="1FF52159" w14:textId="77777777" w:rsidTr="00DC489A">
        <w:tc>
          <w:tcPr>
            <w:tcW w:w="6951" w:type="dxa"/>
            <w:shd w:val="clear" w:color="auto" w:fill="BFBFBF" w:themeFill="background1" w:themeFillShade="BF"/>
          </w:tcPr>
          <w:p w14:paraId="676D3631" w14:textId="77777777" w:rsidR="001F368A" w:rsidRPr="00C56949" w:rsidRDefault="001F368A" w:rsidP="00DC489A">
            <w:pPr>
              <w:pStyle w:val="dC-CommandLine"/>
              <w:rPr>
                <w:rFonts w:ascii="CiscoSansTT" w:hAnsi="CiscoSansTT" w:cs="CiscoSansTT"/>
                <w:szCs w:val="16"/>
                <w:lang w:eastAsia="zh-CN"/>
              </w:rPr>
            </w:pPr>
            <w:r w:rsidRPr="00C56949">
              <w:rPr>
                <w:rFonts w:ascii="CiscoSansTT" w:hAnsi="CiscoSansTT" w:cs="CiscoSansTT"/>
                <w:szCs w:val="16"/>
                <w:lang w:eastAsia="zh-CN"/>
              </w:rPr>
              <w:t>---</w:t>
            </w:r>
          </w:p>
          <w:p w14:paraId="63C4D8EE" w14:textId="77777777" w:rsidR="001F368A" w:rsidRPr="00C56949" w:rsidRDefault="001F368A" w:rsidP="00DC489A">
            <w:pPr>
              <w:pStyle w:val="dC-CommandLine"/>
              <w:rPr>
                <w:rFonts w:ascii="CiscoSansTT" w:hAnsi="CiscoSansTT" w:cs="CiscoSansTT"/>
                <w:szCs w:val="16"/>
                <w:lang w:eastAsia="zh-CN"/>
              </w:rPr>
            </w:pPr>
            <w:r>
              <w:rPr>
                <w:rFonts w:ascii="CiscoSansTT" w:hAnsi="CiscoSansTT" w:cs="CiscoSansTT"/>
                <w:szCs w:val="16"/>
                <w:lang w:eastAsia="zh-CN"/>
              </w:rPr>
              <w:t xml:space="preserve">  hostname: leaf_3</w:t>
            </w:r>
          </w:p>
          <w:p w14:paraId="11C30837" w14:textId="77777777" w:rsidR="001F368A" w:rsidRPr="00C56949" w:rsidRDefault="001F368A" w:rsidP="00DC489A">
            <w:pPr>
              <w:pStyle w:val="dC-CommandLine"/>
              <w:rPr>
                <w:rFonts w:ascii="CiscoSansTT" w:hAnsi="CiscoSansTT" w:cs="CiscoSansTT"/>
                <w:szCs w:val="16"/>
                <w:lang w:eastAsia="zh-CN"/>
              </w:rPr>
            </w:pPr>
            <w:r w:rsidRPr="00C56949">
              <w:rPr>
                <w:rFonts w:ascii="CiscoSansTT" w:hAnsi="CiscoSansTT" w:cs="CiscoSansTT"/>
                <w:szCs w:val="16"/>
                <w:lang w:eastAsia="zh-CN"/>
              </w:rPr>
              <w:t xml:space="preserve">  loopback0: 192.168.0.10</w:t>
            </w:r>
          </w:p>
          <w:p w14:paraId="021EF316" w14:textId="77777777" w:rsidR="001F368A" w:rsidRPr="00C56949" w:rsidRDefault="001F368A" w:rsidP="00DC489A">
            <w:pPr>
              <w:pStyle w:val="dC-CommandLine"/>
              <w:rPr>
                <w:rFonts w:ascii="CiscoSansTT" w:hAnsi="CiscoSansTT" w:cs="CiscoSansTT"/>
                <w:szCs w:val="16"/>
                <w:lang w:eastAsia="zh-CN"/>
              </w:rPr>
            </w:pPr>
            <w:r w:rsidRPr="00C56949">
              <w:rPr>
                <w:rFonts w:ascii="CiscoSansTT" w:hAnsi="CiscoSansTT" w:cs="CiscoSansTT"/>
                <w:szCs w:val="16"/>
                <w:lang w:eastAsia="zh-CN"/>
              </w:rPr>
              <w:lastRenderedPageBreak/>
              <w:t xml:space="preserve">  loopback1: 192.168.0.110</w:t>
            </w:r>
          </w:p>
          <w:p w14:paraId="3BD831D7" w14:textId="77777777" w:rsidR="001F368A" w:rsidRDefault="001F368A" w:rsidP="00DC489A">
            <w:pPr>
              <w:pStyle w:val="dC-CommandLine"/>
              <w:rPr>
                <w:ins w:id="18" w:author="Faisal Chaudhry (fchaudhr)" w:date="2019-05-19T13:25:00Z"/>
                <w:rFonts w:ascii="CiscoSansTT" w:hAnsi="CiscoSansTT" w:cs="CiscoSansTT"/>
                <w:szCs w:val="16"/>
                <w:lang w:eastAsia="zh-CN"/>
              </w:rPr>
            </w:pPr>
            <w:r w:rsidRPr="00C56949">
              <w:rPr>
                <w:rFonts w:ascii="CiscoSansTT" w:hAnsi="CiscoSansTT" w:cs="CiscoSansTT"/>
                <w:szCs w:val="16"/>
                <w:lang w:eastAsia="zh-CN"/>
              </w:rPr>
              <w:t xml:space="preserve">  </w:t>
            </w:r>
            <w:proofErr w:type="spellStart"/>
            <w:r w:rsidRPr="00C56949">
              <w:rPr>
                <w:rFonts w:ascii="CiscoSansTT" w:hAnsi="CiscoSansTT" w:cs="CiscoSansTT"/>
                <w:szCs w:val="16"/>
                <w:lang w:eastAsia="zh-CN"/>
              </w:rPr>
              <w:t>router_id</w:t>
            </w:r>
            <w:proofErr w:type="spellEnd"/>
            <w:r w:rsidRPr="00C56949">
              <w:rPr>
                <w:rFonts w:ascii="CiscoSansTT" w:hAnsi="CiscoSansTT" w:cs="CiscoSansTT"/>
                <w:szCs w:val="16"/>
                <w:lang w:eastAsia="zh-CN"/>
              </w:rPr>
              <w:t>: 192.168.0.10</w:t>
            </w:r>
          </w:p>
          <w:p w14:paraId="786042F1" w14:textId="3FA5EBB1" w:rsidR="004103E9" w:rsidRPr="00C56949" w:rsidRDefault="004103E9" w:rsidP="00DC489A">
            <w:pPr>
              <w:pStyle w:val="dC-CommandLine"/>
              <w:rPr>
                <w:rFonts w:ascii="CiscoSansTT" w:hAnsi="CiscoSansTT" w:cs="CiscoSansTT"/>
                <w:szCs w:val="16"/>
                <w:lang w:eastAsia="zh-CN"/>
              </w:rPr>
            </w:pPr>
            <w:ins w:id="19" w:author="Faisal Chaudhry (fchaudhr)" w:date="2019-05-19T13:25:00Z">
              <w:r>
                <w:rPr>
                  <w:rFonts w:ascii="CiscoSansTT" w:hAnsi="CiscoSansTT" w:cs="CiscoSansTT"/>
                  <w:szCs w:val="16"/>
                  <w:lang w:eastAsia="zh-CN"/>
                </w:rPr>
                <w:t>EOF</w:t>
              </w:r>
            </w:ins>
          </w:p>
        </w:tc>
      </w:tr>
    </w:tbl>
    <w:p w14:paraId="1A0D1F3D" w14:textId="77777777" w:rsidR="001F368A" w:rsidRPr="00C56949" w:rsidRDefault="001F368A" w:rsidP="001F368A">
      <w:pPr>
        <w:pStyle w:val="ListParagraph"/>
        <w:numPr>
          <w:ilvl w:val="0"/>
          <w:numId w:val="62"/>
        </w:numPr>
        <w:rPr>
          <w:rFonts w:ascii="CiscoSansTT" w:hAnsi="CiscoSansTT" w:cs="CiscoSansTT"/>
          <w:lang w:eastAsia="zh-CN"/>
        </w:rPr>
      </w:pPr>
      <w:r w:rsidRPr="00C56949">
        <w:rPr>
          <w:rFonts w:ascii="CiscoSansTT" w:hAnsi="CiscoSansTT" w:cs="CiscoSansTT"/>
          <w:szCs w:val="24"/>
          <w:lang w:eastAsia="zh-CN"/>
        </w:rPr>
        <w:lastRenderedPageBreak/>
        <w:t xml:space="preserve">Quit and save vi editor by press ‘Esc’ key and then type </w:t>
      </w:r>
      <w:proofErr w:type="gramStart"/>
      <w:r w:rsidRPr="00C56949">
        <w:rPr>
          <w:rFonts w:ascii="CiscoSansTT" w:hAnsi="CiscoSansTT" w:cs="CiscoSansTT"/>
          <w:szCs w:val="24"/>
          <w:lang w:eastAsia="zh-CN"/>
        </w:rPr>
        <w:t>‘</w:t>
      </w:r>
      <w:r w:rsidRPr="00C56949">
        <w:rPr>
          <w:rFonts w:ascii="CiscoSansTT" w:hAnsi="CiscoSansTT" w:cs="CiscoSansTT"/>
          <w:b/>
          <w:szCs w:val="24"/>
          <w:lang w:eastAsia="zh-CN"/>
        </w:rPr>
        <w:t>:</w:t>
      </w:r>
      <w:proofErr w:type="spellStart"/>
      <w:r w:rsidRPr="00C56949">
        <w:rPr>
          <w:rFonts w:ascii="CiscoSansTT" w:hAnsi="CiscoSansTT" w:cs="CiscoSansTT"/>
          <w:b/>
          <w:szCs w:val="24"/>
          <w:lang w:eastAsia="zh-CN"/>
        </w:rPr>
        <w:t>wq</w:t>
      </w:r>
      <w:proofErr w:type="spellEnd"/>
      <w:proofErr w:type="gramEnd"/>
      <w:r w:rsidRPr="00C56949">
        <w:rPr>
          <w:rFonts w:ascii="CiscoSansTT" w:hAnsi="CiscoSansTT" w:cs="CiscoSansTT"/>
          <w:szCs w:val="24"/>
          <w:lang w:eastAsia="zh-CN"/>
        </w:rPr>
        <w:t>!’</w:t>
      </w:r>
    </w:p>
    <w:tbl>
      <w:tblPr>
        <w:tblStyle w:val="TableGrid"/>
        <w:tblW w:w="0" w:type="auto"/>
        <w:tblInd w:w="2065" w:type="dxa"/>
        <w:tblLook w:val="04A0" w:firstRow="1" w:lastRow="0" w:firstColumn="1" w:lastColumn="0" w:noHBand="0" w:noVBand="1"/>
      </w:tblPr>
      <w:tblGrid>
        <w:gridCol w:w="6951"/>
      </w:tblGrid>
      <w:tr w:rsidR="001F368A" w14:paraId="753190C1" w14:textId="77777777" w:rsidTr="00DC489A">
        <w:tc>
          <w:tcPr>
            <w:tcW w:w="6951" w:type="dxa"/>
          </w:tcPr>
          <w:p w14:paraId="04741AB7" w14:textId="2E730EFC" w:rsidR="001F368A" w:rsidRPr="00C56949" w:rsidRDefault="001F368A" w:rsidP="00DC489A">
            <w:pPr>
              <w:rPr>
                <w:rFonts w:ascii="CiscoSansTT" w:hAnsi="CiscoSansTT" w:cs="CiscoSansTT"/>
                <w:lang w:eastAsia="zh-CN"/>
              </w:rPr>
            </w:pPr>
            <w:r w:rsidRPr="00C56949">
              <w:rPr>
                <w:rFonts w:ascii="CiscoSansTT" w:hAnsi="CiscoSansTT" w:cs="CiscoSansTT"/>
                <w:lang w:eastAsia="zh-CN"/>
              </w:rPr>
              <w:t>[root@rhel7-t</w:t>
            </w:r>
            <w:r>
              <w:rPr>
                <w:rFonts w:ascii="CiscoSansTT" w:hAnsi="CiscoSansTT" w:cs="CiscoSansTT"/>
                <w:lang w:eastAsia="zh-CN"/>
              </w:rPr>
              <w:t xml:space="preserve">ools </w:t>
            </w:r>
            <w:proofErr w:type="spellStart"/>
            <w:r>
              <w:rPr>
                <w:rFonts w:ascii="CiscoSansTT" w:hAnsi="CiscoSansTT" w:cs="CiscoSansTT"/>
                <w:lang w:eastAsia="zh-CN"/>
              </w:rPr>
              <w:t>host_</w:t>
            </w:r>
            <w:proofErr w:type="gramStart"/>
            <w:r>
              <w:rPr>
                <w:rFonts w:ascii="CiscoSansTT" w:hAnsi="CiscoSansTT" w:cs="CiscoSansTT"/>
                <w:lang w:eastAsia="zh-CN"/>
              </w:rPr>
              <w:t>vars</w:t>
            </w:r>
            <w:proofErr w:type="spellEnd"/>
            <w:r>
              <w:rPr>
                <w:rFonts w:ascii="CiscoSansTT" w:hAnsi="CiscoSansTT" w:cs="CiscoSansTT"/>
                <w:lang w:eastAsia="zh-CN"/>
              </w:rPr>
              <w:t>]#</w:t>
            </w:r>
            <w:proofErr w:type="gramEnd"/>
            <w:r>
              <w:rPr>
                <w:rFonts w:ascii="CiscoSansTT" w:hAnsi="CiscoSansTT" w:cs="CiscoSansTT"/>
                <w:lang w:eastAsia="zh-CN"/>
              </w:rPr>
              <w:t xml:space="preserve"> </w:t>
            </w:r>
            <w:ins w:id="20" w:author="Faisal Chaudhry (fchaudhr)" w:date="2019-05-19T13:23:00Z">
              <w:r w:rsidR="004103E9">
                <w:rPr>
                  <w:rFonts w:ascii="CiscoSansTT" w:hAnsi="CiscoSansTT" w:cs="CiscoSansTT"/>
                  <w:lang w:eastAsia="zh-CN"/>
                </w:rPr>
                <w:t>cat &lt;&lt; EOF &gt;&gt;</w:t>
              </w:r>
              <w:r w:rsidR="004103E9">
                <w:rPr>
                  <w:rFonts w:ascii="CiscoSansTT" w:hAnsi="CiscoSansTT" w:cs="CiscoSansTT"/>
                  <w:lang w:eastAsia="zh-CN"/>
                </w:rPr>
                <w:t xml:space="preserve"> </w:t>
              </w:r>
            </w:ins>
            <w:del w:id="21" w:author="Faisal Chaudhry (fchaudhr)" w:date="2019-05-19T13:23:00Z">
              <w:r w:rsidDel="004103E9">
                <w:rPr>
                  <w:rFonts w:ascii="CiscoSansTT" w:hAnsi="CiscoSansTT" w:cs="CiscoSansTT"/>
                  <w:lang w:eastAsia="zh-CN"/>
                </w:rPr>
                <w:delText xml:space="preserve">vi </w:delText>
              </w:r>
            </w:del>
            <w:r>
              <w:rPr>
                <w:rFonts w:ascii="CiscoSansTT" w:hAnsi="CiscoSansTT" w:cs="CiscoSansTT"/>
                <w:lang w:eastAsia="zh-CN"/>
              </w:rPr>
              <w:t>198.18.4.104</w:t>
            </w:r>
            <w:r w:rsidRPr="00C56949">
              <w:rPr>
                <w:rFonts w:ascii="CiscoSansTT" w:hAnsi="CiscoSansTT" w:cs="CiscoSansTT"/>
                <w:lang w:eastAsia="zh-CN"/>
              </w:rPr>
              <w:t>.yml</w:t>
            </w:r>
          </w:p>
        </w:tc>
      </w:tr>
    </w:tbl>
    <w:p w14:paraId="098B37C0" w14:textId="77777777" w:rsidR="001F368A" w:rsidRPr="005C3F75" w:rsidRDefault="001F368A" w:rsidP="001F368A">
      <w:pPr>
        <w:rPr>
          <w:rFonts w:ascii="CiscoSansTT" w:hAnsi="CiscoSansTT" w:cs="CiscoSansTT"/>
          <w:lang w:eastAsia="zh-CN"/>
        </w:rPr>
      </w:pPr>
    </w:p>
    <w:tbl>
      <w:tblPr>
        <w:tblStyle w:val="TableGrid"/>
        <w:tblW w:w="0" w:type="auto"/>
        <w:tblInd w:w="2065" w:type="dxa"/>
        <w:shd w:val="clear" w:color="auto" w:fill="BFBFBF" w:themeFill="background1" w:themeFillShade="BF"/>
        <w:tblLook w:val="04A0" w:firstRow="1" w:lastRow="0" w:firstColumn="1" w:lastColumn="0" w:noHBand="0" w:noVBand="1"/>
      </w:tblPr>
      <w:tblGrid>
        <w:gridCol w:w="6951"/>
      </w:tblGrid>
      <w:tr w:rsidR="001F368A" w:rsidRPr="00C56949" w14:paraId="48A3E270" w14:textId="77777777" w:rsidTr="00DC489A">
        <w:tc>
          <w:tcPr>
            <w:tcW w:w="6951" w:type="dxa"/>
            <w:shd w:val="clear" w:color="auto" w:fill="BFBFBF" w:themeFill="background1" w:themeFillShade="BF"/>
          </w:tcPr>
          <w:p w14:paraId="3CE66923" w14:textId="77777777" w:rsidR="001F368A" w:rsidRPr="00C56949" w:rsidRDefault="001F368A" w:rsidP="00DC489A">
            <w:pPr>
              <w:pStyle w:val="dC-CommandLine"/>
              <w:rPr>
                <w:rFonts w:ascii="CiscoSansTT" w:hAnsi="CiscoSansTT" w:cs="CiscoSansTT"/>
                <w:szCs w:val="16"/>
                <w:lang w:eastAsia="zh-CN"/>
              </w:rPr>
            </w:pPr>
            <w:r w:rsidRPr="00C56949">
              <w:rPr>
                <w:rFonts w:ascii="CiscoSansTT" w:hAnsi="CiscoSansTT" w:cs="CiscoSansTT"/>
                <w:szCs w:val="16"/>
                <w:lang w:eastAsia="zh-CN"/>
              </w:rPr>
              <w:t>---</w:t>
            </w:r>
          </w:p>
          <w:p w14:paraId="6E5C39E1" w14:textId="77777777" w:rsidR="001F368A" w:rsidRPr="00C56949" w:rsidRDefault="001F368A" w:rsidP="00DC489A">
            <w:pPr>
              <w:pStyle w:val="dC-CommandLine"/>
              <w:rPr>
                <w:rFonts w:ascii="CiscoSansTT" w:hAnsi="CiscoSansTT" w:cs="CiscoSansTT"/>
                <w:szCs w:val="16"/>
                <w:lang w:eastAsia="zh-CN"/>
              </w:rPr>
            </w:pPr>
            <w:r w:rsidRPr="00C56949">
              <w:rPr>
                <w:rFonts w:ascii="CiscoSansTT" w:hAnsi="CiscoSansTT" w:cs="CiscoSansTT"/>
                <w:szCs w:val="16"/>
                <w:lang w:eastAsia="zh-CN"/>
              </w:rPr>
              <w:t xml:space="preserve">  hostname: leaf_4</w:t>
            </w:r>
          </w:p>
          <w:p w14:paraId="63256898" w14:textId="77777777" w:rsidR="001F368A" w:rsidRPr="00C56949" w:rsidRDefault="001F368A" w:rsidP="00DC489A">
            <w:pPr>
              <w:pStyle w:val="dC-CommandLine"/>
              <w:rPr>
                <w:rFonts w:ascii="CiscoSansTT" w:hAnsi="CiscoSansTT" w:cs="CiscoSansTT"/>
                <w:szCs w:val="16"/>
                <w:lang w:eastAsia="zh-CN"/>
              </w:rPr>
            </w:pPr>
            <w:r w:rsidRPr="00C56949">
              <w:rPr>
                <w:rFonts w:ascii="CiscoSansTT" w:hAnsi="CiscoSansTT" w:cs="CiscoSansTT"/>
                <w:szCs w:val="16"/>
                <w:lang w:eastAsia="zh-CN"/>
              </w:rPr>
              <w:t xml:space="preserve">  loopback0: 192.168.0.11</w:t>
            </w:r>
          </w:p>
          <w:p w14:paraId="2D2A72CD" w14:textId="77777777" w:rsidR="001F368A" w:rsidRPr="00C56949" w:rsidRDefault="001F368A" w:rsidP="00DC489A">
            <w:pPr>
              <w:pStyle w:val="dC-CommandLine"/>
              <w:rPr>
                <w:rFonts w:ascii="CiscoSansTT" w:hAnsi="CiscoSansTT" w:cs="CiscoSansTT"/>
                <w:szCs w:val="16"/>
                <w:lang w:eastAsia="zh-CN"/>
              </w:rPr>
            </w:pPr>
            <w:r w:rsidRPr="00C56949">
              <w:rPr>
                <w:rFonts w:ascii="CiscoSansTT" w:hAnsi="CiscoSansTT" w:cs="CiscoSansTT"/>
                <w:szCs w:val="16"/>
                <w:lang w:eastAsia="zh-CN"/>
              </w:rPr>
              <w:t xml:space="preserve">  loopback1: 192.168.0.111</w:t>
            </w:r>
          </w:p>
          <w:p w14:paraId="5082E54F" w14:textId="77777777" w:rsidR="001F368A" w:rsidRPr="00C56949" w:rsidRDefault="001F368A" w:rsidP="00DC489A">
            <w:pPr>
              <w:pStyle w:val="dC-CommandLine"/>
              <w:rPr>
                <w:rFonts w:ascii="CiscoSansTT" w:hAnsi="CiscoSansTT" w:cs="CiscoSansTT"/>
                <w:szCs w:val="16"/>
                <w:lang w:eastAsia="zh-CN"/>
              </w:rPr>
            </w:pPr>
            <w:r w:rsidRPr="00C56949">
              <w:rPr>
                <w:rFonts w:ascii="CiscoSansTT" w:hAnsi="CiscoSansTT" w:cs="CiscoSansTT"/>
                <w:szCs w:val="16"/>
                <w:lang w:eastAsia="zh-CN"/>
              </w:rPr>
              <w:t xml:space="preserve">  </w:t>
            </w:r>
            <w:proofErr w:type="spellStart"/>
            <w:r w:rsidRPr="00C56949">
              <w:rPr>
                <w:rFonts w:ascii="CiscoSansTT" w:hAnsi="CiscoSansTT" w:cs="CiscoSansTT"/>
                <w:szCs w:val="16"/>
                <w:lang w:eastAsia="zh-CN"/>
              </w:rPr>
              <w:t>router_id</w:t>
            </w:r>
            <w:proofErr w:type="spellEnd"/>
            <w:r w:rsidRPr="00C56949">
              <w:rPr>
                <w:rFonts w:ascii="CiscoSansTT" w:hAnsi="CiscoSansTT" w:cs="CiscoSansTT"/>
                <w:szCs w:val="16"/>
                <w:lang w:eastAsia="zh-CN"/>
              </w:rPr>
              <w:t>: 192.168.0.11</w:t>
            </w:r>
          </w:p>
        </w:tc>
      </w:tr>
    </w:tbl>
    <w:p w14:paraId="5232BB41" w14:textId="77777777" w:rsidR="001F368A" w:rsidRPr="00C56949" w:rsidRDefault="001F368A" w:rsidP="001F368A">
      <w:pPr>
        <w:pStyle w:val="ListParagraph"/>
        <w:numPr>
          <w:ilvl w:val="0"/>
          <w:numId w:val="62"/>
        </w:numPr>
        <w:rPr>
          <w:rFonts w:ascii="CiscoSansTT" w:hAnsi="CiscoSansTT" w:cs="CiscoSansTT"/>
          <w:lang w:eastAsia="zh-CN"/>
        </w:rPr>
      </w:pPr>
      <w:r w:rsidRPr="00C56949">
        <w:rPr>
          <w:rFonts w:ascii="CiscoSansTT" w:hAnsi="CiscoSansTT" w:cs="CiscoSansTT"/>
          <w:szCs w:val="24"/>
          <w:lang w:eastAsia="zh-CN"/>
        </w:rPr>
        <w:t xml:space="preserve">Quit and save vi editor by press ‘Esc’ key and then type </w:t>
      </w:r>
      <w:proofErr w:type="gramStart"/>
      <w:r w:rsidRPr="00C56949">
        <w:rPr>
          <w:rFonts w:ascii="CiscoSansTT" w:hAnsi="CiscoSansTT" w:cs="CiscoSansTT"/>
          <w:szCs w:val="24"/>
          <w:lang w:eastAsia="zh-CN"/>
        </w:rPr>
        <w:t>‘</w:t>
      </w:r>
      <w:r w:rsidRPr="00C56949">
        <w:rPr>
          <w:rFonts w:ascii="CiscoSansTT" w:hAnsi="CiscoSansTT" w:cs="CiscoSansTT"/>
          <w:b/>
          <w:szCs w:val="24"/>
          <w:lang w:eastAsia="zh-CN"/>
        </w:rPr>
        <w:t>:</w:t>
      </w:r>
      <w:proofErr w:type="spellStart"/>
      <w:r w:rsidRPr="00C56949">
        <w:rPr>
          <w:rFonts w:ascii="CiscoSansTT" w:hAnsi="CiscoSansTT" w:cs="CiscoSansTT"/>
          <w:b/>
          <w:szCs w:val="24"/>
          <w:lang w:eastAsia="zh-CN"/>
        </w:rPr>
        <w:t>wq</w:t>
      </w:r>
      <w:proofErr w:type="spellEnd"/>
      <w:proofErr w:type="gramEnd"/>
      <w:r w:rsidRPr="00C56949">
        <w:rPr>
          <w:rFonts w:ascii="CiscoSansTT" w:hAnsi="CiscoSansTT" w:cs="CiscoSansTT"/>
          <w:szCs w:val="24"/>
          <w:lang w:eastAsia="zh-CN"/>
        </w:rPr>
        <w:t>!’</w:t>
      </w:r>
    </w:p>
    <w:tbl>
      <w:tblPr>
        <w:tblStyle w:val="TableGrid"/>
        <w:tblW w:w="0" w:type="auto"/>
        <w:tblInd w:w="2065" w:type="dxa"/>
        <w:tblLook w:val="04A0" w:firstRow="1" w:lastRow="0" w:firstColumn="1" w:lastColumn="0" w:noHBand="0" w:noVBand="1"/>
      </w:tblPr>
      <w:tblGrid>
        <w:gridCol w:w="6951"/>
      </w:tblGrid>
      <w:tr w:rsidR="001F368A" w14:paraId="4DE635BA" w14:textId="77777777" w:rsidTr="00DC489A">
        <w:tc>
          <w:tcPr>
            <w:tcW w:w="6951" w:type="dxa"/>
          </w:tcPr>
          <w:p w14:paraId="7F467AE9" w14:textId="017EC4D4" w:rsidR="001F368A" w:rsidRPr="00C56949" w:rsidRDefault="001F368A" w:rsidP="00DC489A">
            <w:pPr>
              <w:rPr>
                <w:rFonts w:ascii="CiscoSansTT" w:hAnsi="CiscoSansTT" w:cs="CiscoSansTT"/>
                <w:lang w:eastAsia="zh-CN"/>
              </w:rPr>
            </w:pPr>
            <w:r w:rsidRPr="00C56949">
              <w:rPr>
                <w:rFonts w:ascii="CiscoSansTT" w:hAnsi="CiscoSansTT" w:cs="CiscoSansTT"/>
                <w:lang w:eastAsia="zh-CN"/>
              </w:rPr>
              <w:t>[root@rhel7</w:t>
            </w:r>
            <w:r>
              <w:rPr>
                <w:rFonts w:ascii="CiscoSansTT" w:hAnsi="CiscoSansTT" w:cs="CiscoSansTT"/>
                <w:lang w:eastAsia="zh-CN"/>
              </w:rPr>
              <w:t xml:space="preserve">-tools </w:t>
            </w:r>
            <w:proofErr w:type="spellStart"/>
            <w:r>
              <w:rPr>
                <w:rFonts w:ascii="CiscoSansTT" w:hAnsi="CiscoSansTT" w:cs="CiscoSansTT"/>
                <w:lang w:eastAsia="zh-CN"/>
              </w:rPr>
              <w:t>host_</w:t>
            </w:r>
            <w:proofErr w:type="gramStart"/>
            <w:r>
              <w:rPr>
                <w:rFonts w:ascii="CiscoSansTT" w:hAnsi="CiscoSansTT" w:cs="CiscoSansTT"/>
                <w:lang w:eastAsia="zh-CN"/>
              </w:rPr>
              <w:t>vars</w:t>
            </w:r>
            <w:proofErr w:type="spellEnd"/>
            <w:r>
              <w:rPr>
                <w:rFonts w:ascii="CiscoSansTT" w:hAnsi="CiscoSansTT" w:cs="CiscoSansTT"/>
                <w:lang w:eastAsia="zh-CN"/>
              </w:rPr>
              <w:t>]#</w:t>
            </w:r>
            <w:proofErr w:type="gramEnd"/>
            <w:r>
              <w:rPr>
                <w:rFonts w:ascii="CiscoSansTT" w:hAnsi="CiscoSansTT" w:cs="CiscoSansTT"/>
                <w:lang w:eastAsia="zh-CN"/>
              </w:rPr>
              <w:t xml:space="preserve"> </w:t>
            </w:r>
            <w:ins w:id="22" w:author="Faisal Chaudhry (fchaudhr)" w:date="2019-05-19T13:25:00Z">
              <w:r w:rsidR="004103E9">
                <w:rPr>
                  <w:rFonts w:ascii="CiscoSansTT" w:hAnsi="CiscoSansTT" w:cs="CiscoSansTT"/>
                  <w:lang w:eastAsia="zh-CN"/>
                </w:rPr>
                <w:t>cat &lt;&lt; EOF &gt;&gt;</w:t>
              </w:r>
              <w:r w:rsidR="004103E9">
                <w:rPr>
                  <w:rFonts w:ascii="CiscoSansTT" w:hAnsi="CiscoSansTT" w:cs="CiscoSansTT"/>
                  <w:lang w:eastAsia="zh-CN"/>
                </w:rPr>
                <w:t xml:space="preserve"> </w:t>
              </w:r>
            </w:ins>
            <w:del w:id="23" w:author="Faisal Chaudhry (fchaudhr)" w:date="2019-05-19T13:25:00Z">
              <w:r w:rsidDel="004103E9">
                <w:rPr>
                  <w:rFonts w:ascii="CiscoSansTT" w:hAnsi="CiscoSansTT" w:cs="CiscoSansTT"/>
                  <w:lang w:eastAsia="zh-CN"/>
                </w:rPr>
                <w:delText xml:space="preserve">vi </w:delText>
              </w:r>
            </w:del>
            <w:r>
              <w:rPr>
                <w:rFonts w:ascii="CiscoSansTT" w:hAnsi="CiscoSansTT" w:cs="CiscoSansTT"/>
                <w:lang w:eastAsia="zh-CN"/>
              </w:rPr>
              <w:t>198.18.4.2</w:t>
            </w:r>
            <w:r w:rsidRPr="00C56949">
              <w:rPr>
                <w:rFonts w:ascii="CiscoSansTT" w:hAnsi="CiscoSansTT" w:cs="CiscoSansTT"/>
                <w:lang w:eastAsia="zh-CN"/>
              </w:rPr>
              <w:t>01.yml</w:t>
            </w:r>
          </w:p>
        </w:tc>
      </w:tr>
    </w:tbl>
    <w:p w14:paraId="13A80ECB" w14:textId="77777777" w:rsidR="001F368A" w:rsidRPr="005C3F75" w:rsidRDefault="001F368A" w:rsidP="001F368A">
      <w:pPr>
        <w:rPr>
          <w:rFonts w:ascii="CiscoSansTT" w:hAnsi="CiscoSansTT" w:cs="CiscoSansTT"/>
          <w:lang w:eastAsia="zh-CN"/>
        </w:rPr>
      </w:pPr>
    </w:p>
    <w:tbl>
      <w:tblPr>
        <w:tblStyle w:val="TableGrid"/>
        <w:tblW w:w="0" w:type="auto"/>
        <w:tblInd w:w="2065" w:type="dxa"/>
        <w:shd w:val="clear" w:color="auto" w:fill="BFBFBF" w:themeFill="background1" w:themeFillShade="BF"/>
        <w:tblLook w:val="04A0" w:firstRow="1" w:lastRow="0" w:firstColumn="1" w:lastColumn="0" w:noHBand="0" w:noVBand="1"/>
      </w:tblPr>
      <w:tblGrid>
        <w:gridCol w:w="6951"/>
      </w:tblGrid>
      <w:tr w:rsidR="001F368A" w:rsidRPr="00C56949" w14:paraId="1D48F684" w14:textId="77777777" w:rsidTr="00DC489A">
        <w:tc>
          <w:tcPr>
            <w:tcW w:w="6951" w:type="dxa"/>
            <w:shd w:val="clear" w:color="auto" w:fill="BFBFBF" w:themeFill="background1" w:themeFillShade="BF"/>
          </w:tcPr>
          <w:p w14:paraId="314C3CA4" w14:textId="77777777" w:rsidR="001F368A" w:rsidRPr="00C56949" w:rsidRDefault="001F368A" w:rsidP="00DC489A">
            <w:pPr>
              <w:pStyle w:val="dC-CommandLine"/>
              <w:rPr>
                <w:rFonts w:ascii="CiscoSansTT" w:hAnsi="CiscoSansTT" w:cs="CiscoSansTT"/>
                <w:szCs w:val="16"/>
                <w:lang w:eastAsia="zh-CN"/>
              </w:rPr>
            </w:pPr>
            <w:r w:rsidRPr="00C56949">
              <w:rPr>
                <w:rFonts w:ascii="CiscoSansTT" w:hAnsi="CiscoSansTT" w:cs="CiscoSansTT"/>
                <w:szCs w:val="16"/>
                <w:lang w:eastAsia="zh-CN"/>
              </w:rPr>
              <w:t>---</w:t>
            </w:r>
          </w:p>
          <w:p w14:paraId="54BF3093" w14:textId="77777777" w:rsidR="001F368A" w:rsidRPr="00C56949" w:rsidRDefault="001F368A" w:rsidP="00DC489A">
            <w:pPr>
              <w:pStyle w:val="dC-CommandLine"/>
              <w:rPr>
                <w:rFonts w:ascii="CiscoSansTT" w:hAnsi="CiscoSansTT" w:cs="CiscoSansTT"/>
                <w:szCs w:val="16"/>
                <w:lang w:eastAsia="zh-CN"/>
              </w:rPr>
            </w:pPr>
            <w:r w:rsidRPr="00C56949">
              <w:rPr>
                <w:rFonts w:ascii="CiscoSansTT" w:hAnsi="CiscoSansTT" w:cs="CiscoSansTT"/>
                <w:szCs w:val="16"/>
                <w:lang w:eastAsia="zh-CN"/>
              </w:rPr>
              <w:t xml:space="preserve">  hostname: spine-1</w:t>
            </w:r>
          </w:p>
          <w:p w14:paraId="45B75ECE" w14:textId="77777777" w:rsidR="001F368A" w:rsidRPr="00C56949" w:rsidRDefault="001F368A" w:rsidP="00DC489A">
            <w:pPr>
              <w:pStyle w:val="dC-CommandLine"/>
              <w:rPr>
                <w:rFonts w:ascii="CiscoSansTT" w:hAnsi="CiscoSansTT" w:cs="CiscoSansTT"/>
                <w:szCs w:val="16"/>
                <w:lang w:eastAsia="zh-CN"/>
              </w:rPr>
            </w:pPr>
            <w:r w:rsidRPr="00C56949">
              <w:rPr>
                <w:rFonts w:ascii="CiscoSansTT" w:hAnsi="CiscoSansTT" w:cs="CiscoSansTT"/>
                <w:szCs w:val="16"/>
                <w:lang w:eastAsia="zh-CN"/>
              </w:rPr>
              <w:t xml:space="preserve">  loopback0: 192.168.0.6</w:t>
            </w:r>
          </w:p>
          <w:p w14:paraId="26BCD1CA" w14:textId="77777777" w:rsidR="001F368A" w:rsidRPr="00C56949" w:rsidRDefault="001F368A" w:rsidP="00DC489A">
            <w:pPr>
              <w:pStyle w:val="dC-CommandLine"/>
              <w:rPr>
                <w:rFonts w:ascii="CiscoSansTT" w:hAnsi="CiscoSansTT" w:cs="CiscoSansTT"/>
                <w:szCs w:val="16"/>
                <w:lang w:eastAsia="zh-CN"/>
              </w:rPr>
            </w:pPr>
            <w:r w:rsidRPr="00C56949">
              <w:rPr>
                <w:rFonts w:ascii="CiscoSansTT" w:hAnsi="CiscoSansTT" w:cs="CiscoSansTT"/>
                <w:szCs w:val="16"/>
                <w:lang w:eastAsia="zh-CN"/>
              </w:rPr>
              <w:t xml:space="preserve">  loopback1: 192.168.0.100</w:t>
            </w:r>
          </w:p>
          <w:p w14:paraId="1B4B11F0" w14:textId="77777777" w:rsidR="001F368A" w:rsidRDefault="001F368A" w:rsidP="00DC489A">
            <w:pPr>
              <w:pStyle w:val="dC-CommandLine"/>
              <w:rPr>
                <w:ins w:id="24" w:author="Faisal Chaudhry (fchaudhr)" w:date="2019-05-19T13:25:00Z"/>
                <w:rFonts w:ascii="CiscoSansTT" w:hAnsi="CiscoSansTT" w:cs="CiscoSansTT"/>
                <w:szCs w:val="16"/>
                <w:lang w:eastAsia="zh-CN"/>
              </w:rPr>
            </w:pPr>
            <w:r w:rsidRPr="00C56949">
              <w:rPr>
                <w:rFonts w:ascii="CiscoSansTT" w:hAnsi="CiscoSansTT" w:cs="CiscoSansTT"/>
                <w:szCs w:val="16"/>
                <w:lang w:eastAsia="zh-CN"/>
              </w:rPr>
              <w:t xml:space="preserve">  </w:t>
            </w:r>
            <w:proofErr w:type="spellStart"/>
            <w:r w:rsidRPr="00C56949">
              <w:rPr>
                <w:rFonts w:ascii="CiscoSansTT" w:hAnsi="CiscoSansTT" w:cs="CiscoSansTT"/>
                <w:szCs w:val="16"/>
                <w:lang w:eastAsia="zh-CN"/>
              </w:rPr>
              <w:t>router_id</w:t>
            </w:r>
            <w:proofErr w:type="spellEnd"/>
            <w:r w:rsidRPr="00C56949">
              <w:rPr>
                <w:rFonts w:ascii="CiscoSansTT" w:hAnsi="CiscoSansTT" w:cs="CiscoSansTT"/>
                <w:szCs w:val="16"/>
                <w:lang w:eastAsia="zh-CN"/>
              </w:rPr>
              <w:t>: 192.168.0.6</w:t>
            </w:r>
          </w:p>
          <w:p w14:paraId="34C8FAC4" w14:textId="41598516" w:rsidR="004103E9" w:rsidRPr="00C56949" w:rsidRDefault="004103E9" w:rsidP="00DC489A">
            <w:pPr>
              <w:pStyle w:val="dC-CommandLine"/>
              <w:rPr>
                <w:rFonts w:ascii="CiscoSansTT" w:hAnsi="CiscoSansTT" w:cs="CiscoSansTT"/>
                <w:szCs w:val="16"/>
                <w:lang w:eastAsia="zh-CN"/>
              </w:rPr>
            </w:pPr>
            <w:ins w:id="25" w:author="Faisal Chaudhry (fchaudhr)" w:date="2019-05-19T13:25:00Z">
              <w:r>
                <w:rPr>
                  <w:rFonts w:ascii="CiscoSansTT" w:hAnsi="CiscoSansTT" w:cs="CiscoSansTT"/>
                  <w:szCs w:val="16"/>
                  <w:lang w:eastAsia="zh-CN"/>
                </w:rPr>
                <w:t>EOF</w:t>
              </w:r>
            </w:ins>
          </w:p>
        </w:tc>
      </w:tr>
    </w:tbl>
    <w:p w14:paraId="1325DA1B" w14:textId="77777777" w:rsidR="001F368A" w:rsidRPr="00C56949" w:rsidRDefault="001F368A" w:rsidP="001F368A">
      <w:pPr>
        <w:pStyle w:val="ListParagraph"/>
        <w:numPr>
          <w:ilvl w:val="0"/>
          <w:numId w:val="62"/>
        </w:numPr>
        <w:rPr>
          <w:rFonts w:ascii="CiscoSansTT" w:hAnsi="CiscoSansTT" w:cs="CiscoSansTT"/>
          <w:lang w:eastAsia="zh-CN"/>
        </w:rPr>
      </w:pPr>
      <w:r w:rsidRPr="00C56949">
        <w:rPr>
          <w:rFonts w:ascii="CiscoSansTT" w:hAnsi="CiscoSansTT" w:cs="CiscoSansTT"/>
          <w:szCs w:val="24"/>
          <w:lang w:eastAsia="zh-CN"/>
        </w:rPr>
        <w:t xml:space="preserve">Quit and save vi editor by press ‘Esc’ key and then type </w:t>
      </w:r>
      <w:proofErr w:type="gramStart"/>
      <w:r w:rsidRPr="00C56949">
        <w:rPr>
          <w:rFonts w:ascii="CiscoSansTT" w:hAnsi="CiscoSansTT" w:cs="CiscoSansTT"/>
          <w:szCs w:val="24"/>
          <w:lang w:eastAsia="zh-CN"/>
        </w:rPr>
        <w:t>‘</w:t>
      </w:r>
      <w:r w:rsidRPr="00C56949">
        <w:rPr>
          <w:rFonts w:ascii="CiscoSansTT" w:hAnsi="CiscoSansTT" w:cs="CiscoSansTT"/>
          <w:b/>
          <w:szCs w:val="24"/>
          <w:lang w:eastAsia="zh-CN"/>
        </w:rPr>
        <w:t>:</w:t>
      </w:r>
      <w:proofErr w:type="spellStart"/>
      <w:r w:rsidRPr="00C56949">
        <w:rPr>
          <w:rFonts w:ascii="CiscoSansTT" w:hAnsi="CiscoSansTT" w:cs="CiscoSansTT"/>
          <w:b/>
          <w:szCs w:val="24"/>
          <w:lang w:eastAsia="zh-CN"/>
        </w:rPr>
        <w:t>wq</w:t>
      </w:r>
      <w:proofErr w:type="spellEnd"/>
      <w:proofErr w:type="gramEnd"/>
      <w:r w:rsidRPr="00C56949">
        <w:rPr>
          <w:rFonts w:ascii="CiscoSansTT" w:hAnsi="CiscoSansTT" w:cs="CiscoSansTT"/>
          <w:szCs w:val="24"/>
          <w:lang w:eastAsia="zh-CN"/>
        </w:rPr>
        <w:t>!’</w:t>
      </w:r>
    </w:p>
    <w:tbl>
      <w:tblPr>
        <w:tblStyle w:val="TableGrid"/>
        <w:tblW w:w="0" w:type="auto"/>
        <w:tblInd w:w="2065" w:type="dxa"/>
        <w:tblLook w:val="04A0" w:firstRow="1" w:lastRow="0" w:firstColumn="1" w:lastColumn="0" w:noHBand="0" w:noVBand="1"/>
      </w:tblPr>
      <w:tblGrid>
        <w:gridCol w:w="6951"/>
      </w:tblGrid>
      <w:tr w:rsidR="001F368A" w14:paraId="0F9E3343" w14:textId="77777777" w:rsidTr="00DC489A">
        <w:tc>
          <w:tcPr>
            <w:tcW w:w="6951" w:type="dxa"/>
          </w:tcPr>
          <w:p w14:paraId="2E2D0178" w14:textId="53B2D898" w:rsidR="001F368A" w:rsidRDefault="001F368A" w:rsidP="00DC489A">
            <w:pPr>
              <w:rPr>
                <w:rFonts w:ascii="CiscoSansTT" w:hAnsi="CiscoSansTT" w:cs="CiscoSansTT"/>
                <w:lang w:eastAsia="zh-CN"/>
              </w:rPr>
            </w:pPr>
            <w:r w:rsidRPr="00C56949">
              <w:rPr>
                <w:rFonts w:ascii="CiscoSansTT" w:hAnsi="CiscoSansTT" w:cs="CiscoSansTT"/>
                <w:lang w:eastAsia="zh-CN"/>
              </w:rPr>
              <w:t>[root@rhel7</w:t>
            </w:r>
            <w:r>
              <w:rPr>
                <w:rFonts w:ascii="CiscoSansTT" w:hAnsi="CiscoSansTT" w:cs="CiscoSansTT"/>
                <w:lang w:eastAsia="zh-CN"/>
              </w:rPr>
              <w:t xml:space="preserve">-tools </w:t>
            </w:r>
            <w:proofErr w:type="spellStart"/>
            <w:r>
              <w:rPr>
                <w:rFonts w:ascii="CiscoSansTT" w:hAnsi="CiscoSansTT" w:cs="CiscoSansTT"/>
                <w:lang w:eastAsia="zh-CN"/>
              </w:rPr>
              <w:t>host_</w:t>
            </w:r>
            <w:proofErr w:type="gramStart"/>
            <w:r>
              <w:rPr>
                <w:rFonts w:ascii="CiscoSansTT" w:hAnsi="CiscoSansTT" w:cs="CiscoSansTT"/>
                <w:lang w:eastAsia="zh-CN"/>
              </w:rPr>
              <w:t>vars</w:t>
            </w:r>
            <w:proofErr w:type="spellEnd"/>
            <w:r>
              <w:rPr>
                <w:rFonts w:ascii="CiscoSansTT" w:hAnsi="CiscoSansTT" w:cs="CiscoSansTT"/>
                <w:lang w:eastAsia="zh-CN"/>
              </w:rPr>
              <w:t>]#</w:t>
            </w:r>
            <w:proofErr w:type="gramEnd"/>
            <w:r>
              <w:rPr>
                <w:rFonts w:ascii="CiscoSansTT" w:hAnsi="CiscoSansTT" w:cs="CiscoSansTT"/>
                <w:lang w:eastAsia="zh-CN"/>
              </w:rPr>
              <w:t xml:space="preserve"> </w:t>
            </w:r>
            <w:ins w:id="26" w:author="Faisal Chaudhry (fchaudhr)" w:date="2019-05-19T13:26:00Z">
              <w:r w:rsidR="004103E9">
                <w:rPr>
                  <w:rFonts w:ascii="CiscoSansTT" w:hAnsi="CiscoSansTT" w:cs="CiscoSansTT"/>
                  <w:lang w:eastAsia="zh-CN"/>
                </w:rPr>
                <w:t>cat &lt;&lt; EOF &gt;&gt;</w:t>
              </w:r>
              <w:r w:rsidR="004103E9">
                <w:rPr>
                  <w:rFonts w:ascii="CiscoSansTT" w:hAnsi="CiscoSansTT" w:cs="CiscoSansTT"/>
                  <w:lang w:eastAsia="zh-CN"/>
                </w:rPr>
                <w:t xml:space="preserve"> </w:t>
              </w:r>
            </w:ins>
            <w:del w:id="27" w:author="Faisal Chaudhry (fchaudhr)" w:date="2019-05-19T13:26:00Z">
              <w:r w:rsidDel="004103E9">
                <w:rPr>
                  <w:rFonts w:ascii="CiscoSansTT" w:hAnsi="CiscoSansTT" w:cs="CiscoSansTT"/>
                  <w:lang w:eastAsia="zh-CN"/>
                </w:rPr>
                <w:delText xml:space="preserve">vi </w:delText>
              </w:r>
            </w:del>
            <w:r>
              <w:rPr>
                <w:rFonts w:ascii="CiscoSansTT" w:hAnsi="CiscoSansTT" w:cs="CiscoSansTT"/>
                <w:lang w:eastAsia="zh-CN"/>
              </w:rPr>
              <w:t>198.18.4.202</w:t>
            </w:r>
            <w:r w:rsidRPr="00C56949">
              <w:rPr>
                <w:rFonts w:ascii="CiscoSansTT" w:hAnsi="CiscoSansTT" w:cs="CiscoSansTT"/>
                <w:lang w:eastAsia="zh-CN"/>
              </w:rPr>
              <w:t>.yml</w:t>
            </w:r>
          </w:p>
        </w:tc>
      </w:tr>
    </w:tbl>
    <w:p w14:paraId="43213C93" w14:textId="77777777" w:rsidR="001F368A" w:rsidRPr="005C3F75" w:rsidRDefault="001F368A" w:rsidP="001F368A">
      <w:pPr>
        <w:rPr>
          <w:rFonts w:ascii="CiscoSansTT" w:hAnsi="CiscoSansTT" w:cs="CiscoSansTT"/>
          <w:lang w:eastAsia="zh-CN"/>
        </w:rPr>
      </w:pPr>
    </w:p>
    <w:tbl>
      <w:tblPr>
        <w:tblStyle w:val="TableGrid"/>
        <w:tblW w:w="0" w:type="auto"/>
        <w:tblInd w:w="2065" w:type="dxa"/>
        <w:shd w:val="clear" w:color="auto" w:fill="BFBFBF" w:themeFill="background1" w:themeFillShade="BF"/>
        <w:tblLook w:val="04A0" w:firstRow="1" w:lastRow="0" w:firstColumn="1" w:lastColumn="0" w:noHBand="0" w:noVBand="1"/>
      </w:tblPr>
      <w:tblGrid>
        <w:gridCol w:w="6951"/>
      </w:tblGrid>
      <w:tr w:rsidR="001F368A" w:rsidRPr="00C56949" w14:paraId="2EF34FDF" w14:textId="77777777" w:rsidTr="00DC489A">
        <w:tc>
          <w:tcPr>
            <w:tcW w:w="6951" w:type="dxa"/>
            <w:shd w:val="clear" w:color="auto" w:fill="BFBFBF" w:themeFill="background1" w:themeFillShade="BF"/>
          </w:tcPr>
          <w:p w14:paraId="6D1DA5D2" w14:textId="77777777" w:rsidR="001F368A" w:rsidRPr="00C56949" w:rsidRDefault="001F368A" w:rsidP="00DC489A">
            <w:pPr>
              <w:pStyle w:val="dC-CommandLine"/>
              <w:rPr>
                <w:rFonts w:ascii="CiscoSansTT" w:hAnsi="CiscoSansTT" w:cs="CiscoSansTT"/>
                <w:szCs w:val="16"/>
                <w:lang w:eastAsia="zh-CN"/>
              </w:rPr>
            </w:pPr>
            <w:r w:rsidRPr="00C56949">
              <w:rPr>
                <w:rFonts w:ascii="CiscoSansTT" w:hAnsi="CiscoSansTT" w:cs="CiscoSansTT"/>
                <w:szCs w:val="16"/>
                <w:lang w:eastAsia="zh-CN"/>
              </w:rPr>
              <w:t>---</w:t>
            </w:r>
          </w:p>
          <w:p w14:paraId="256F6200" w14:textId="77777777" w:rsidR="001F368A" w:rsidRPr="00C56949" w:rsidRDefault="001F368A" w:rsidP="00DC489A">
            <w:pPr>
              <w:pStyle w:val="dC-CommandLine"/>
              <w:rPr>
                <w:rFonts w:ascii="CiscoSansTT" w:hAnsi="CiscoSansTT" w:cs="CiscoSansTT"/>
                <w:szCs w:val="16"/>
                <w:lang w:eastAsia="zh-CN"/>
              </w:rPr>
            </w:pPr>
            <w:r w:rsidRPr="00C56949">
              <w:rPr>
                <w:rFonts w:ascii="CiscoSansTT" w:hAnsi="CiscoSansTT" w:cs="CiscoSansTT"/>
                <w:szCs w:val="16"/>
                <w:lang w:eastAsia="zh-CN"/>
              </w:rPr>
              <w:t xml:space="preserve">  hostname: spine-2</w:t>
            </w:r>
          </w:p>
          <w:p w14:paraId="3D0F6574" w14:textId="77777777" w:rsidR="001F368A" w:rsidRPr="00C56949" w:rsidRDefault="001F368A" w:rsidP="00DC489A">
            <w:pPr>
              <w:pStyle w:val="dC-CommandLine"/>
              <w:rPr>
                <w:rFonts w:ascii="CiscoSansTT" w:hAnsi="CiscoSansTT" w:cs="CiscoSansTT"/>
                <w:szCs w:val="16"/>
                <w:lang w:eastAsia="zh-CN"/>
              </w:rPr>
            </w:pPr>
            <w:r w:rsidRPr="00C56949">
              <w:rPr>
                <w:rFonts w:ascii="CiscoSansTT" w:hAnsi="CiscoSansTT" w:cs="CiscoSansTT"/>
                <w:szCs w:val="16"/>
                <w:lang w:eastAsia="zh-CN"/>
              </w:rPr>
              <w:t xml:space="preserve">  loopback0: 192.168.0.7</w:t>
            </w:r>
          </w:p>
          <w:p w14:paraId="12B3E99C" w14:textId="77777777" w:rsidR="001F368A" w:rsidRPr="00C56949" w:rsidRDefault="001F368A" w:rsidP="00DC489A">
            <w:pPr>
              <w:pStyle w:val="dC-CommandLine"/>
              <w:rPr>
                <w:rFonts w:ascii="CiscoSansTT" w:hAnsi="CiscoSansTT" w:cs="CiscoSansTT"/>
                <w:szCs w:val="16"/>
                <w:lang w:eastAsia="zh-CN"/>
              </w:rPr>
            </w:pPr>
            <w:r w:rsidRPr="00C56949">
              <w:rPr>
                <w:rFonts w:ascii="CiscoSansTT" w:hAnsi="CiscoSansTT" w:cs="CiscoSansTT"/>
                <w:szCs w:val="16"/>
                <w:lang w:eastAsia="zh-CN"/>
              </w:rPr>
              <w:t xml:space="preserve">  loopback1: 192.168.0.100</w:t>
            </w:r>
          </w:p>
          <w:p w14:paraId="28B352AB" w14:textId="77777777" w:rsidR="001F368A" w:rsidRDefault="001F368A" w:rsidP="00DC489A">
            <w:pPr>
              <w:pStyle w:val="dC-CommandLine"/>
              <w:rPr>
                <w:ins w:id="28" w:author="Faisal Chaudhry (fchaudhr)" w:date="2019-05-19T13:26:00Z"/>
                <w:rFonts w:ascii="CiscoSansTT" w:hAnsi="CiscoSansTT" w:cs="CiscoSansTT"/>
                <w:szCs w:val="16"/>
                <w:lang w:eastAsia="zh-CN"/>
              </w:rPr>
            </w:pPr>
            <w:r w:rsidRPr="00C56949">
              <w:rPr>
                <w:rFonts w:ascii="CiscoSansTT" w:hAnsi="CiscoSansTT" w:cs="CiscoSansTT"/>
                <w:szCs w:val="16"/>
                <w:lang w:eastAsia="zh-CN"/>
              </w:rPr>
              <w:t xml:space="preserve">  </w:t>
            </w:r>
            <w:proofErr w:type="spellStart"/>
            <w:r w:rsidRPr="00C56949">
              <w:rPr>
                <w:rFonts w:ascii="CiscoSansTT" w:hAnsi="CiscoSansTT" w:cs="CiscoSansTT"/>
                <w:szCs w:val="16"/>
                <w:lang w:eastAsia="zh-CN"/>
              </w:rPr>
              <w:t>router_id</w:t>
            </w:r>
            <w:proofErr w:type="spellEnd"/>
            <w:r w:rsidRPr="00C56949">
              <w:rPr>
                <w:rFonts w:ascii="CiscoSansTT" w:hAnsi="CiscoSansTT" w:cs="CiscoSansTT"/>
                <w:szCs w:val="16"/>
                <w:lang w:eastAsia="zh-CN"/>
              </w:rPr>
              <w:t>: 192.168.0.7</w:t>
            </w:r>
          </w:p>
          <w:p w14:paraId="1B15D0AD" w14:textId="4FD83227" w:rsidR="004103E9" w:rsidRPr="00C56949" w:rsidRDefault="004103E9" w:rsidP="00DC489A">
            <w:pPr>
              <w:pStyle w:val="dC-CommandLine"/>
              <w:rPr>
                <w:rFonts w:ascii="CiscoSansTT" w:hAnsi="CiscoSansTT" w:cs="CiscoSansTT"/>
                <w:szCs w:val="16"/>
                <w:lang w:eastAsia="zh-CN"/>
              </w:rPr>
            </w:pPr>
            <w:ins w:id="29" w:author="Faisal Chaudhry (fchaudhr)" w:date="2019-05-19T13:26:00Z">
              <w:r>
                <w:rPr>
                  <w:rFonts w:ascii="CiscoSansTT" w:hAnsi="CiscoSansTT" w:cs="CiscoSansTT"/>
                  <w:szCs w:val="16"/>
                  <w:lang w:eastAsia="zh-CN"/>
                </w:rPr>
                <w:t>EOF</w:t>
              </w:r>
            </w:ins>
          </w:p>
        </w:tc>
      </w:tr>
    </w:tbl>
    <w:p w14:paraId="474BDB61" w14:textId="77777777" w:rsidR="001F368A" w:rsidRPr="00C56949" w:rsidRDefault="001F368A" w:rsidP="001F368A">
      <w:pPr>
        <w:pStyle w:val="ListParagraph"/>
        <w:numPr>
          <w:ilvl w:val="0"/>
          <w:numId w:val="62"/>
        </w:numPr>
        <w:rPr>
          <w:rFonts w:ascii="CiscoSansTT" w:hAnsi="CiscoSansTT" w:cs="CiscoSansTT"/>
          <w:lang w:eastAsia="zh-CN"/>
        </w:rPr>
      </w:pPr>
      <w:r w:rsidRPr="00C56949">
        <w:rPr>
          <w:rFonts w:ascii="CiscoSansTT" w:hAnsi="CiscoSansTT" w:cs="CiscoSansTT"/>
          <w:szCs w:val="24"/>
          <w:lang w:eastAsia="zh-CN"/>
        </w:rPr>
        <w:t xml:space="preserve">Quit and save vi editor by press ‘Esc’ key and then type </w:t>
      </w:r>
      <w:proofErr w:type="gramStart"/>
      <w:r w:rsidRPr="00C56949">
        <w:rPr>
          <w:rFonts w:ascii="CiscoSansTT" w:hAnsi="CiscoSansTT" w:cs="CiscoSansTT"/>
          <w:szCs w:val="24"/>
          <w:lang w:eastAsia="zh-CN"/>
        </w:rPr>
        <w:t>‘</w:t>
      </w:r>
      <w:r w:rsidRPr="00C56949">
        <w:rPr>
          <w:rFonts w:ascii="CiscoSansTT" w:hAnsi="CiscoSansTT" w:cs="CiscoSansTT"/>
          <w:b/>
          <w:szCs w:val="24"/>
          <w:lang w:eastAsia="zh-CN"/>
        </w:rPr>
        <w:t>:</w:t>
      </w:r>
      <w:proofErr w:type="spellStart"/>
      <w:r w:rsidRPr="00C56949">
        <w:rPr>
          <w:rFonts w:ascii="CiscoSansTT" w:hAnsi="CiscoSansTT" w:cs="CiscoSansTT"/>
          <w:b/>
          <w:szCs w:val="24"/>
          <w:lang w:eastAsia="zh-CN"/>
        </w:rPr>
        <w:t>wq</w:t>
      </w:r>
      <w:proofErr w:type="spellEnd"/>
      <w:proofErr w:type="gramEnd"/>
      <w:r w:rsidRPr="00C56949">
        <w:rPr>
          <w:rFonts w:ascii="CiscoSansTT" w:hAnsi="CiscoSansTT" w:cs="CiscoSansTT"/>
          <w:szCs w:val="24"/>
          <w:lang w:eastAsia="zh-CN"/>
        </w:rPr>
        <w:t>!’</w:t>
      </w:r>
    </w:p>
    <w:p w14:paraId="442BE903" w14:textId="77777777" w:rsidR="001F368A" w:rsidRPr="008C3C96" w:rsidRDefault="001F368A" w:rsidP="001F368A">
      <w:pPr>
        <w:pStyle w:val="Heading3"/>
        <w:rPr>
          <w:rFonts w:ascii="CiscoSansTT" w:hAnsi="CiscoSansTT" w:cs="CiscoSansTT"/>
          <w:lang w:eastAsia="zh-CN"/>
        </w:rPr>
      </w:pPr>
      <w:r w:rsidRPr="008C3C96">
        <w:rPr>
          <w:rStyle w:val="dC-H3Char"/>
          <w:rFonts w:ascii="CiscoSansTT" w:hAnsi="CiscoSansTT" w:cs="CiscoSansTT"/>
        </w:rPr>
        <w:t>Step 9:</w:t>
      </w:r>
      <w:r w:rsidRPr="008C3C96">
        <w:rPr>
          <w:rFonts w:ascii="CiscoSansTT" w:hAnsi="CiscoSansTT" w:cs="CiscoSansTT"/>
          <w:lang w:eastAsia="zh-CN"/>
        </w:rPr>
        <w:t xml:space="preserve"> </w:t>
      </w:r>
      <w:r w:rsidRPr="008C3C96">
        <w:rPr>
          <w:rStyle w:val="dC-NormalChar"/>
          <w:rFonts w:ascii="CiscoSansTT" w:eastAsiaTheme="majorEastAsia" w:hAnsi="CiscoSansTT" w:cs="CiscoSansTT"/>
          <w:sz w:val="24"/>
          <w:szCs w:val="24"/>
        </w:rPr>
        <w:t>Ansible role structure</w:t>
      </w:r>
    </w:p>
    <w:p w14:paraId="6396EA96" w14:textId="77777777" w:rsidR="001F368A" w:rsidRPr="008C3C96" w:rsidRDefault="001F368A" w:rsidP="001F368A">
      <w:pPr>
        <w:rPr>
          <w:rFonts w:ascii="CiscoSansTT" w:hAnsi="CiscoSansTT" w:cs="CiscoSansTT"/>
          <w:lang w:eastAsia="zh-CN"/>
        </w:rPr>
      </w:pPr>
    </w:p>
    <w:p w14:paraId="2FB255CF" w14:textId="77777777" w:rsidR="001F368A" w:rsidRPr="008C3C96" w:rsidRDefault="001F368A" w:rsidP="001F368A">
      <w:pPr>
        <w:ind w:left="990"/>
        <w:rPr>
          <w:rFonts w:ascii="CiscoSansTT" w:hAnsi="CiscoSansTT" w:cs="CiscoSansTT"/>
          <w:lang w:eastAsia="zh-CN"/>
        </w:rPr>
      </w:pPr>
      <w:r w:rsidRPr="008C3C96">
        <w:rPr>
          <w:rFonts w:ascii="CiscoSansTT" w:hAnsi="CiscoSansTT" w:cs="CiscoSansTT"/>
          <w:lang w:eastAsia="zh-CN"/>
        </w:rPr>
        <w:t xml:space="preserve">Role is very useful technique to manage a set of playbooks in Ansible. </w:t>
      </w:r>
    </w:p>
    <w:p w14:paraId="6792AD74" w14:textId="77777777" w:rsidR="001F368A" w:rsidRPr="008C3C96" w:rsidRDefault="001F368A" w:rsidP="001F368A">
      <w:pPr>
        <w:ind w:left="990"/>
        <w:rPr>
          <w:rFonts w:ascii="CiscoSansTT" w:hAnsi="CiscoSansTT" w:cs="CiscoSansTT"/>
          <w:lang w:eastAsia="zh-CN"/>
        </w:rPr>
      </w:pPr>
      <w:r w:rsidRPr="008C3C96">
        <w:rPr>
          <w:rFonts w:ascii="CiscoSansTT" w:hAnsi="CiscoSansTT" w:cs="CiscoSansTT"/>
          <w:lang w:eastAsia="zh-CN"/>
        </w:rPr>
        <w:t xml:space="preserve">In this lab, we will use two different playbooks to manage configuration for Spine and Leaf switches. </w:t>
      </w:r>
    </w:p>
    <w:p w14:paraId="01153162" w14:textId="77777777" w:rsidR="001F368A" w:rsidRPr="008C3C96" w:rsidRDefault="001F368A" w:rsidP="001F368A">
      <w:pPr>
        <w:ind w:left="990"/>
        <w:rPr>
          <w:rFonts w:ascii="CiscoSansTT" w:hAnsi="CiscoSansTT" w:cs="CiscoSansTT"/>
          <w:lang w:eastAsia="zh-CN"/>
        </w:rPr>
      </w:pPr>
      <w:r w:rsidRPr="008C3C96">
        <w:rPr>
          <w:rFonts w:ascii="CiscoSansTT" w:hAnsi="CiscoSansTT" w:cs="CiscoSansTT"/>
          <w:lang w:eastAsia="zh-CN"/>
        </w:rPr>
        <w:t xml:space="preserve">We will use role structure and manage the two plays into single playbook. </w:t>
      </w:r>
    </w:p>
    <w:p w14:paraId="251421D8" w14:textId="77777777" w:rsidR="001F368A" w:rsidRPr="008C3C96" w:rsidRDefault="001F368A" w:rsidP="001F368A">
      <w:pPr>
        <w:ind w:left="990"/>
        <w:rPr>
          <w:rFonts w:ascii="CiscoSansTT" w:hAnsi="CiscoSansTT" w:cs="CiscoSansTT"/>
          <w:lang w:eastAsia="zh-CN"/>
        </w:rPr>
      </w:pPr>
      <w:r w:rsidRPr="008C3C96">
        <w:rPr>
          <w:rFonts w:ascii="CiscoSansTT" w:hAnsi="CiscoSansTT" w:cs="CiscoSansTT"/>
          <w:lang w:eastAsia="zh-CN"/>
        </w:rPr>
        <w:t xml:space="preserve">A role directory structure contains several directories of defaults, vars, files, handlers, meta, tasks and templates. </w:t>
      </w:r>
    </w:p>
    <w:p w14:paraId="10631984" w14:textId="77777777" w:rsidR="001F368A" w:rsidRPr="008C3C96" w:rsidRDefault="001F368A" w:rsidP="001F368A">
      <w:pPr>
        <w:ind w:left="990"/>
        <w:rPr>
          <w:rFonts w:ascii="CiscoSansTT" w:hAnsi="CiscoSansTT" w:cs="CiscoSansTT"/>
          <w:lang w:eastAsia="zh-CN"/>
        </w:rPr>
      </w:pPr>
      <w:r w:rsidRPr="008C3C96">
        <w:rPr>
          <w:rFonts w:ascii="CiscoSansTT" w:hAnsi="CiscoSansTT" w:cs="CiscoSansTT"/>
          <w:lang w:eastAsia="zh-CN"/>
        </w:rPr>
        <w:t xml:space="preserve">In this lab, we will use vars, templates and tasks folders. </w:t>
      </w:r>
    </w:p>
    <w:p w14:paraId="44D684DA" w14:textId="77777777" w:rsidR="001F368A" w:rsidRPr="008C3C96" w:rsidRDefault="001F368A" w:rsidP="001F368A">
      <w:pPr>
        <w:ind w:left="990"/>
        <w:rPr>
          <w:rFonts w:ascii="CiscoSansTT" w:hAnsi="CiscoSansTT" w:cs="CiscoSansTT"/>
          <w:b/>
          <w:lang w:eastAsia="zh-CN"/>
        </w:rPr>
      </w:pPr>
      <w:r w:rsidRPr="008C3C96">
        <w:rPr>
          <w:rFonts w:ascii="CiscoSansTT" w:hAnsi="CiscoSansTT" w:cs="CiscoSansTT"/>
          <w:b/>
          <w:lang w:eastAsia="zh-CN"/>
        </w:rPr>
        <w:lastRenderedPageBreak/>
        <w:t xml:space="preserve">/vars </w:t>
      </w:r>
    </w:p>
    <w:p w14:paraId="74B3819C" w14:textId="77777777" w:rsidR="001F368A" w:rsidRPr="008C3C96" w:rsidRDefault="001F368A" w:rsidP="001F368A">
      <w:pPr>
        <w:ind w:left="990"/>
        <w:rPr>
          <w:rFonts w:ascii="CiscoSansTT" w:hAnsi="CiscoSansTT" w:cs="CiscoSansTT"/>
          <w:lang w:eastAsia="zh-CN"/>
        </w:rPr>
      </w:pPr>
      <w:proofErr w:type="spellStart"/>
      <w:r w:rsidRPr="008C3C96">
        <w:rPr>
          <w:rFonts w:ascii="CiscoSansTT" w:hAnsi="CiscoSansTT" w:cs="CiscoSansTT"/>
          <w:lang w:eastAsia="zh-CN"/>
        </w:rPr>
        <w:t>main.yml</w:t>
      </w:r>
      <w:proofErr w:type="spellEnd"/>
      <w:r w:rsidRPr="008C3C96">
        <w:rPr>
          <w:rFonts w:ascii="CiscoSansTT" w:hAnsi="CiscoSansTT" w:cs="CiscoSansTT"/>
          <w:lang w:eastAsia="zh-CN"/>
        </w:rPr>
        <w:t xml:space="preserve"> file in vars folder contains dictionary of variables for this role. </w:t>
      </w:r>
    </w:p>
    <w:p w14:paraId="25804119" w14:textId="77777777" w:rsidR="001F368A" w:rsidRPr="008C3C96" w:rsidRDefault="001F368A" w:rsidP="001F368A">
      <w:pPr>
        <w:ind w:left="990"/>
        <w:rPr>
          <w:rFonts w:ascii="CiscoSansTT" w:hAnsi="CiscoSansTT" w:cs="CiscoSansTT"/>
          <w:b/>
          <w:lang w:eastAsia="zh-CN"/>
        </w:rPr>
      </w:pPr>
      <w:r w:rsidRPr="008C3C96">
        <w:rPr>
          <w:rFonts w:ascii="CiscoSansTT" w:hAnsi="CiscoSansTT" w:cs="CiscoSansTT"/>
          <w:b/>
          <w:lang w:eastAsia="zh-CN"/>
        </w:rPr>
        <w:t>/tasks</w:t>
      </w:r>
    </w:p>
    <w:p w14:paraId="444E26A3" w14:textId="77777777" w:rsidR="001F368A" w:rsidRPr="008C3C96" w:rsidRDefault="001F368A" w:rsidP="001F368A">
      <w:pPr>
        <w:ind w:left="990"/>
        <w:rPr>
          <w:rFonts w:ascii="CiscoSansTT" w:hAnsi="CiscoSansTT" w:cs="CiscoSansTT"/>
          <w:lang w:eastAsia="zh-CN"/>
        </w:rPr>
      </w:pPr>
      <w:proofErr w:type="spellStart"/>
      <w:r w:rsidRPr="008C3C96">
        <w:rPr>
          <w:rFonts w:ascii="CiscoSansTT" w:hAnsi="CiscoSansTT" w:cs="CiscoSansTT"/>
          <w:lang w:eastAsia="zh-CN"/>
        </w:rPr>
        <w:t>main.yml</w:t>
      </w:r>
      <w:proofErr w:type="spellEnd"/>
      <w:r w:rsidRPr="008C3C96">
        <w:rPr>
          <w:rFonts w:ascii="CiscoSansTT" w:hAnsi="CiscoSansTT" w:cs="CiscoSansTT"/>
          <w:lang w:eastAsia="zh-CN"/>
        </w:rPr>
        <w:t xml:space="preserve"> file in tasks folder contains the Ansible playbook for this role. </w:t>
      </w:r>
    </w:p>
    <w:p w14:paraId="052D0ACB" w14:textId="77777777" w:rsidR="001F368A" w:rsidRPr="008C3C96" w:rsidRDefault="001F368A" w:rsidP="001F368A">
      <w:pPr>
        <w:ind w:left="990"/>
        <w:rPr>
          <w:rFonts w:ascii="CiscoSansTT" w:hAnsi="CiscoSansTT" w:cs="CiscoSansTT"/>
          <w:lang w:eastAsia="zh-CN"/>
        </w:rPr>
      </w:pPr>
    </w:p>
    <w:p w14:paraId="2C03BD7A" w14:textId="77777777" w:rsidR="001F368A" w:rsidRPr="008C3C96" w:rsidRDefault="001F368A" w:rsidP="001F368A">
      <w:pPr>
        <w:pStyle w:val="ListParagraph"/>
        <w:numPr>
          <w:ilvl w:val="0"/>
          <w:numId w:val="25"/>
        </w:numPr>
        <w:spacing w:after="0" w:line="240" w:lineRule="auto"/>
        <w:rPr>
          <w:rFonts w:ascii="CiscoSansTT" w:hAnsi="CiscoSansTT" w:cs="CiscoSansTT"/>
          <w:b/>
          <w:szCs w:val="24"/>
          <w:lang w:eastAsia="zh-CN"/>
        </w:rPr>
      </w:pPr>
      <w:r w:rsidRPr="008C3C96">
        <w:rPr>
          <w:rFonts w:ascii="CiscoSansTT" w:hAnsi="CiscoSansTT" w:cs="CiscoSansTT"/>
          <w:szCs w:val="24"/>
          <w:lang w:eastAsia="zh-CN"/>
        </w:rPr>
        <w:t xml:space="preserve">Create roles directory in folder </w:t>
      </w:r>
      <w:r w:rsidRPr="008C3C96">
        <w:rPr>
          <w:rFonts w:ascii="CiscoSansTT" w:hAnsi="CiscoSansTT" w:cs="CiscoSansTT"/>
          <w:b/>
          <w:szCs w:val="24"/>
          <w:lang w:eastAsia="zh-CN"/>
        </w:rPr>
        <w:t>LTRDCN-1572</w:t>
      </w:r>
    </w:p>
    <w:tbl>
      <w:tblPr>
        <w:tblStyle w:val="TableGrid"/>
        <w:tblW w:w="0" w:type="auto"/>
        <w:tblInd w:w="2068" w:type="dxa"/>
        <w:tblLook w:val="04A0" w:firstRow="1" w:lastRow="0" w:firstColumn="1" w:lastColumn="0" w:noHBand="0" w:noVBand="1"/>
      </w:tblPr>
      <w:tblGrid>
        <w:gridCol w:w="6948"/>
      </w:tblGrid>
      <w:tr w:rsidR="001F368A" w:rsidRPr="008C3C96" w14:paraId="6734A918" w14:textId="77777777" w:rsidTr="00DC489A">
        <w:trPr>
          <w:trHeight w:val="269"/>
        </w:trPr>
        <w:tc>
          <w:tcPr>
            <w:tcW w:w="8190" w:type="dxa"/>
          </w:tcPr>
          <w:p w14:paraId="223D24D0" w14:textId="77777777" w:rsidR="004103E9" w:rsidRDefault="004103E9" w:rsidP="00DC489A">
            <w:pPr>
              <w:rPr>
                <w:ins w:id="30" w:author="Faisal Chaudhry (fchaudhr)" w:date="2019-05-19T13:28:00Z"/>
                <w:rFonts w:ascii="CiscoSansTT" w:hAnsi="CiscoSansTT" w:cs="CiscoSansTT"/>
                <w:lang w:eastAsia="zh-CN"/>
              </w:rPr>
            </w:pPr>
            <w:ins w:id="31" w:author="Faisal Chaudhry (fchaudhr)" w:date="2019-05-19T13:28:00Z">
              <w:r w:rsidRPr="004103E9">
                <w:rPr>
                  <w:rFonts w:ascii="CiscoSansTT" w:hAnsi="CiscoSansTT" w:cs="CiscoSansTT"/>
                  <w:lang w:eastAsia="zh-CN"/>
                </w:rPr>
                <w:t xml:space="preserve">[root@rhel7-tools </w:t>
              </w:r>
              <w:proofErr w:type="spellStart"/>
              <w:r w:rsidRPr="004103E9">
                <w:rPr>
                  <w:rFonts w:ascii="CiscoSansTT" w:hAnsi="CiscoSansTT" w:cs="CiscoSansTT"/>
                  <w:lang w:eastAsia="zh-CN"/>
                </w:rPr>
                <w:t>host_</w:t>
              </w:r>
              <w:proofErr w:type="gramStart"/>
              <w:r w:rsidRPr="004103E9">
                <w:rPr>
                  <w:rFonts w:ascii="CiscoSansTT" w:hAnsi="CiscoSansTT" w:cs="CiscoSansTT"/>
                  <w:lang w:eastAsia="zh-CN"/>
                </w:rPr>
                <w:t>vars</w:t>
              </w:r>
              <w:proofErr w:type="spellEnd"/>
              <w:r w:rsidRPr="004103E9">
                <w:rPr>
                  <w:rFonts w:ascii="CiscoSansTT" w:hAnsi="CiscoSansTT" w:cs="CiscoSansTT"/>
                  <w:lang w:eastAsia="zh-CN"/>
                </w:rPr>
                <w:t>]#</w:t>
              </w:r>
              <w:proofErr w:type="gramEnd"/>
              <w:r w:rsidRPr="004103E9">
                <w:rPr>
                  <w:rFonts w:ascii="CiscoSansTT" w:hAnsi="CiscoSansTT" w:cs="CiscoSansTT"/>
                  <w:lang w:eastAsia="zh-CN"/>
                </w:rPr>
                <w:t xml:space="preserve"> </w:t>
              </w:r>
              <w:r w:rsidRPr="004103E9">
                <w:rPr>
                  <w:rFonts w:ascii="CiscoSansTT" w:hAnsi="CiscoSansTT" w:cs="CiscoSansTT"/>
                  <w:b/>
                  <w:bCs/>
                  <w:lang w:eastAsia="zh-CN"/>
                  <w:rPrChange w:id="32" w:author="Faisal Chaudhry (fchaudhr)" w:date="2019-05-19T13:28:00Z">
                    <w:rPr>
                      <w:rFonts w:ascii="CiscoSansTT" w:hAnsi="CiscoSansTT" w:cs="CiscoSansTT"/>
                      <w:lang w:eastAsia="zh-CN"/>
                    </w:rPr>
                  </w:rPrChange>
                </w:rPr>
                <w:t>cd ~/LTRDCN-1572/</w:t>
              </w:r>
              <w:r w:rsidRPr="004103E9">
                <w:rPr>
                  <w:rFonts w:ascii="CiscoSansTT" w:hAnsi="CiscoSansTT" w:cs="CiscoSansTT"/>
                  <w:lang w:eastAsia="zh-CN"/>
                </w:rPr>
                <w:t xml:space="preserve"> </w:t>
              </w:r>
            </w:ins>
          </w:p>
          <w:p w14:paraId="2688BFD9" w14:textId="633C7ABA" w:rsidR="001F368A" w:rsidRPr="008C3C96" w:rsidRDefault="001F368A" w:rsidP="00DC489A">
            <w:pPr>
              <w:rPr>
                <w:rFonts w:ascii="CiscoSansTT" w:hAnsi="CiscoSansTT" w:cs="CiscoSansTT"/>
                <w:lang w:eastAsia="zh-CN"/>
              </w:rPr>
            </w:pPr>
            <w:r w:rsidRPr="008C3C96">
              <w:rPr>
                <w:rFonts w:ascii="CiscoSansTT" w:hAnsi="CiscoSansTT" w:cs="CiscoSansTT"/>
                <w:lang w:eastAsia="zh-CN"/>
              </w:rPr>
              <w:t>[root@rhel7-tools LTRDCN-</w:t>
            </w:r>
            <w:proofErr w:type="gramStart"/>
            <w:r w:rsidRPr="008C3C96">
              <w:rPr>
                <w:rFonts w:ascii="CiscoSansTT" w:hAnsi="CiscoSansTT" w:cs="CiscoSansTT"/>
                <w:lang w:eastAsia="zh-CN"/>
              </w:rPr>
              <w:t>1572]#</w:t>
            </w:r>
            <w:proofErr w:type="gramEnd"/>
            <w:r w:rsidRPr="008C3C96">
              <w:rPr>
                <w:rFonts w:ascii="CiscoSansTT" w:hAnsi="CiscoSansTT" w:cs="CiscoSansTT"/>
                <w:lang w:eastAsia="zh-CN"/>
              </w:rPr>
              <w:t xml:space="preserve"> </w:t>
            </w:r>
            <w:proofErr w:type="spellStart"/>
            <w:r w:rsidRPr="008C3C96">
              <w:rPr>
                <w:rFonts w:ascii="CiscoSansTT" w:hAnsi="CiscoSansTT" w:cs="CiscoSansTT"/>
                <w:b/>
                <w:lang w:eastAsia="zh-CN"/>
              </w:rPr>
              <w:t>mkdir</w:t>
            </w:r>
            <w:proofErr w:type="spellEnd"/>
            <w:r w:rsidRPr="008C3C96">
              <w:rPr>
                <w:rFonts w:ascii="CiscoSansTT" w:hAnsi="CiscoSansTT" w:cs="CiscoSansTT"/>
                <w:b/>
                <w:lang w:eastAsia="zh-CN"/>
              </w:rPr>
              <w:t xml:space="preserve"> roles</w:t>
            </w:r>
          </w:p>
        </w:tc>
      </w:tr>
    </w:tbl>
    <w:p w14:paraId="6A47DF93" w14:textId="77777777" w:rsidR="001F368A" w:rsidRPr="008C3C96" w:rsidRDefault="001F368A" w:rsidP="001F368A">
      <w:pPr>
        <w:rPr>
          <w:rFonts w:ascii="CiscoSansTT" w:hAnsi="CiscoSansTT" w:cs="CiscoSansTT"/>
          <w:lang w:eastAsia="zh-CN"/>
        </w:rPr>
      </w:pPr>
    </w:p>
    <w:p w14:paraId="6258ECC8" w14:textId="77777777" w:rsidR="001F368A" w:rsidRPr="008C3C96" w:rsidRDefault="001F368A" w:rsidP="001F368A">
      <w:pPr>
        <w:pStyle w:val="NoSpacing"/>
        <w:rPr>
          <w:rFonts w:ascii="CiscoSansTT" w:hAnsi="CiscoSansTT" w:cs="CiscoSansTT"/>
          <w:lang w:val="en-US"/>
        </w:rPr>
      </w:pPr>
    </w:p>
    <w:p w14:paraId="0880A175" w14:textId="77777777" w:rsidR="001F368A" w:rsidRPr="008C3C96" w:rsidRDefault="001F368A" w:rsidP="001F368A">
      <w:pPr>
        <w:pStyle w:val="NoSpacing"/>
        <w:jc w:val="both"/>
        <w:rPr>
          <w:rFonts w:ascii="CiscoSansTT" w:hAnsi="CiscoSansTT" w:cs="CiscoSansTT"/>
        </w:rPr>
      </w:pPr>
    </w:p>
    <w:p w14:paraId="49BEAF17" w14:textId="77777777" w:rsidR="001F368A" w:rsidRPr="008C3C96" w:rsidRDefault="001F368A" w:rsidP="001F368A">
      <w:pPr>
        <w:pStyle w:val="NoSpacing"/>
        <w:rPr>
          <w:rFonts w:ascii="CiscoSansTT" w:hAnsi="CiscoSansTT" w:cs="CiscoSansTT"/>
        </w:rPr>
      </w:pPr>
    </w:p>
    <w:p w14:paraId="334FD7ED" w14:textId="77777777" w:rsidR="001F368A" w:rsidRPr="008C3C96" w:rsidRDefault="001F368A" w:rsidP="001F368A">
      <w:pPr>
        <w:pStyle w:val="NoSpacing"/>
        <w:rPr>
          <w:rFonts w:ascii="CiscoSansTT" w:hAnsi="CiscoSansTT" w:cs="CiscoSansTT"/>
        </w:rPr>
      </w:pPr>
    </w:p>
    <w:p w14:paraId="191B7F62" w14:textId="77777777" w:rsidR="001F368A" w:rsidRPr="008C3C96" w:rsidRDefault="001F368A" w:rsidP="001F368A">
      <w:pPr>
        <w:pStyle w:val="NoSpacing"/>
        <w:rPr>
          <w:rFonts w:ascii="CiscoSansTT" w:hAnsi="CiscoSansTT" w:cs="CiscoSansTT"/>
        </w:rPr>
      </w:pPr>
    </w:p>
    <w:p w14:paraId="4EF295BD" w14:textId="77777777" w:rsidR="001F368A" w:rsidRPr="008C3C96" w:rsidRDefault="001F368A" w:rsidP="001F368A">
      <w:pPr>
        <w:pStyle w:val="NoSpacing"/>
        <w:rPr>
          <w:rFonts w:ascii="CiscoSansTT" w:hAnsi="CiscoSansTT" w:cs="CiscoSansTT"/>
        </w:rPr>
      </w:pPr>
    </w:p>
    <w:p w14:paraId="4B6743E8" w14:textId="77777777" w:rsidR="001F368A" w:rsidRPr="008C3C96" w:rsidRDefault="001F368A" w:rsidP="001F368A">
      <w:pPr>
        <w:pStyle w:val="dC-H1"/>
        <w:rPr>
          <w:rFonts w:ascii="CiscoSansTT" w:hAnsi="CiscoSansTT" w:cs="CiscoSansTT"/>
        </w:rPr>
      </w:pPr>
      <w:bookmarkStart w:id="33" w:name="_Toc483915459"/>
      <w:bookmarkStart w:id="34" w:name="_Toc485373218"/>
      <w:bookmarkStart w:id="35" w:name="_Toc485985449"/>
      <w:r w:rsidRPr="008C3C96">
        <w:rPr>
          <w:rFonts w:ascii="CiscoSansTT" w:hAnsi="CiscoSansTT" w:cs="CiscoSansTT"/>
        </w:rPr>
        <w:t>Task 2: First simple Ansible Playbook</w:t>
      </w:r>
      <w:bookmarkEnd w:id="33"/>
      <w:bookmarkEnd w:id="34"/>
      <w:bookmarkEnd w:id="35"/>
    </w:p>
    <w:p w14:paraId="53A509BA" w14:textId="77777777" w:rsidR="001F368A" w:rsidRPr="008C3C96" w:rsidRDefault="001F368A" w:rsidP="001F368A">
      <w:pPr>
        <w:pStyle w:val="NoSpacing"/>
        <w:rPr>
          <w:rFonts w:ascii="CiscoSansTT" w:hAnsi="CiscoSansTT" w:cs="CiscoSansTT"/>
        </w:rPr>
      </w:pPr>
    </w:p>
    <w:p w14:paraId="7D72F45E" w14:textId="77777777" w:rsidR="001F368A" w:rsidRPr="008C3C96" w:rsidRDefault="001F368A" w:rsidP="001F368A">
      <w:pPr>
        <w:jc w:val="both"/>
        <w:rPr>
          <w:rFonts w:ascii="CiscoSansTT" w:hAnsi="CiscoSansTT" w:cs="CiscoSansTT"/>
        </w:rPr>
      </w:pPr>
      <w:r w:rsidRPr="008C3C96">
        <w:rPr>
          <w:rFonts w:ascii="CiscoSansTT" w:hAnsi="CiscoSansTT" w:cs="CiscoSansTT"/>
        </w:rPr>
        <w:t xml:space="preserve">In this section, we will create the first Ansible Playbook. In the playbook, we will configure VLANs on leaf switches, and assign VLANs to the server facing port. </w:t>
      </w:r>
    </w:p>
    <w:p w14:paraId="3E15A525" w14:textId="77777777" w:rsidR="001F368A" w:rsidRPr="008C3C96" w:rsidRDefault="001F368A" w:rsidP="001F368A">
      <w:pPr>
        <w:jc w:val="both"/>
        <w:rPr>
          <w:rFonts w:ascii="CiscoSansTT" w:hAnsi="CiscoSansTT" w:cs="CiscoSansTT"/>
        </w:rPr>
      </w:pPr>
    </w:p>
    <w:p w14:paraId="5F6D64F7" w14:textId="77777777" w:rsidR="001F368A" w:rsidRPr="008C3C96" w:rsidRDefault="001F368A" w:rsidP="001F368A">
      <w:pPr>
        <w:jc w:val="both"/>
        <w:rPr>
          <w:rFonts w:ascii="CiscoSansTT" w:hAnsi="CiscoSansTT" w:cs="CiscoSansTT"/>
        </w:rPr>
      </w:pPr>
      <w:r w:rsidRPr="008C3C96">
        <w:rPr>
          <w:rFonts w:ascii="CiscoSansTT" w:hAnsi="CiscoSansTT" w:cs="CiscoSansTT"/>
        </w:rPr>
        <w:t>You will learn create variables inside playbook, learn simple loop using “</w:t>
      </w:r>
      <w:proofErr w:type="spellStart"/>
      <w:r w:rsidRPr="008C3C96">
        <w:rPr>
          <w:rFonts w:ascii="CiscoSansTT" w:hAnsi="CiscoSansTT" w:cs="CiscoSansTT"/>
          <w:b/>
        </w:rPr>
        <w:t>with_items</w:t>
      </w:r>
      <w:proofErr w:type="spellEnd"/>
      <w:r w:rsidRPr="008C3C96">
        <w:rPr>
          <w:rFonts w:ascii="CiscoSansTT" w:hAnsi="CiscoSansTT" w:cs="CiscoSansTT"/>
        </w:rPr>
        <w:t>”, learn simple logical using “</w:t>
      </w:r>
      <w:r w:rsidRPr="008C3C96">
        <w:rPr>
          <w:rFonts w:ascii="CiscoSansTT" w:hAnsi="CiscoSansTT" w:cs="CiscoSansTT"/>
          <w:b/>
        </w:rPr>
        <w:t>when</w:t>
      </w:r>
      <w:r w:rsidRPr="008C3C96">
        <w:rPr>
          <w:rFonts w:ascii="CiscoSansTT" w:hAnsi="CiscoSansTT" w:cs="CiscoSansTT"/>
        </w:rPr>
        <w:t>” and learn “</w:t>
      </w:r>
      <w:r w:rsidRPr="008C3C96">
        <w:rPr>
          <w:rFonts w:ascii="CiscoSansTT" w:hAnsi="CiscoSansTT" w:cs="CiscoSansTT"/>
          <w:b/>
        </w:rPr>
        <w:t>tags</w:t>
      </w:r>
      <w:r w:rsidRPr="008C3C96">
        <w:rPr>
          <w:rFonts w:ascii="CiscoSansTT" w:hAnsi="CiscoSansTT" w:cs="CiscoSansTT"/>
        </w:rPr>
        <w:t xml:space="preserve">” to isolate tasks from whole playbook. </w:t>
      </w:r>
    </w:p>
    <w:p w14:paraId="02C7407C" w14:textId="77777777" w:rsidR="001F368A" w:rsidRPr="008C3C96" w:rsidRDefault="001F368A" w:rsidP="001F368A">
      <w:pPr>
        <w:ind w:left="1170" w:hanging="1170"/>
        <w:rPr>
          <w:rFonts w:ascii="CiscoSansTT" w:hAnsi="CiscoSansTT" w:cs="CiscoSansTT"/>
        </w:rPr>
      </w:pPr>
      <w:bookmarkStart w:id="36" w:name="_Toc485985450"/>
      <w:r w:rsidRPr="008C3C96">
        <w:rPr>
          <w:rStyle w:val="dC-H3Char"/>
          <w:rFonts w:ascii="CiscoSansTT" w:eastAsiaTheme="minorHAnsi" w:hAnsi="CiscoSansTT" w:cs="CiscoSansTT"/>
          <w:sz w:val="24"/>
          <w:szCs w:val="24"/>
        </w:rPr>
        <w:t xml:space="preserve">Step </w:t>
      </w:r>
      <w:r>
        <w:rPr>
          <w:rStyle w:val="dC-H3Char"/>
          <w:rFonts w:ascii="CiscoSansTT" w:eastAsiaTheme="minorHAnsi" w:hAnsi="CiscoSansTT" w:cs="CiscoSansTT"/>
          <w:sz w:val="24"/>
          <w:szCs w:val="24"/>
        </w:rPr>
        <w:t>1</w:t>
      </w:r>
      <w:r w:rsidRPr="008C3C96">
        <w:rPr>
          <w:rStyle w:val="Heading3Char"/>
          <w:rFonts w:ascii="CiscoSansTT" w:eastAsiaTheme="minorHAnsi" w:hAnsi="CiscoSansTT" w:cs="CiscoSansTT"/>
          <w:sz w:val="24"/>
          <w:szCs w:val="24"/>
        </w:rPr>
        <w:t>:</w:t>
      </w:r>
      <w:bookmarkEnd w:id="36"/>
      <w:r w:rsidRPr="008C3C96">
        <w:rPr>
          <w:rStyle w:val="Heading3Char"/>
          <w:rFonts w:ascii="CiscoSansTT" w:eastAsiaTheme="minorHAnsi" w:hAnsi="CiscoSansTT" w:cs="CiscoSansTT"/>
          <w:sz w:val="24"/>
          <w:szCs w:val="24"/>
        </w:rPr>
        <w:tab/>
      </w:r>
      <w:r w:rsidRPr="008C3C96">
        <w:rPr>
          <w:rFonts w:ascii="CiscoSansTT" w:hAnsi="CiscoSansTT" w:cs="CiscoSansTT"/>
        </w:rPr>
        <w:t xml:space="preserve">Open “Atom” text editor by double click the icon on desktop. Atom is the recommended text editor for this lab. </w:t>
      </w:r>
    </w:p>
    <w:p w14:paraId="310185FA" w14:textId="77777777" w:rsidR="001F368A" w:rsidRPr="008C3C96" w:rsidRDefault="001F368A" w:rsidP="001F368A">
      <w:pPr>
        <w:rPr>
          <w:rFonts w:ascii="CiscoSansTT" w:hAnsi="CiscoSansTT" w:cs="CiscoSansTT"/>
        </w:rPr>
      </w:pPr>
    </w:p>
    <w:p w14:paraId="227D92C1" w14:textId="77777777" w:rsidR="001F368A" w:rsidRPr="008C3C96" w:rsidRDefault="001F368A" w:rsidP="001F368A">
      <w:pPr>
        <w:rPr>
          <w:rFonts w:ascii="CiscoSansTT" w:hAnsi="CiscoSansTT" w:cs="CiscoSansTT"/>
          <w:b/>
        </w:rPr>
      </w:pPr>
      <w:r w:rsidRPr="008C3C96">
        <w:rPr>
          <w:rFonts w:ascii="CiscoSansTT" w:hAnsi="CiscoSansTT" w:cs="CiscoSansTT"/>
          <w:noProof/>
          <w:lang w:val="en-US" w:eastAsia="zh-CN"/>
        </w:rPr>
        <w:drawing>
          <wp:inline distT="0" distB="0" distL="0" distR="0" wp14:anchorId="64CBD6C2" wp14:editId="7AFAAB36">
            <wp:extent cx="695325" cy="819150"/>
            <wp:effectExtent l="0" t="0" r="9525" b="0"/>
            <wp:docPr id="103578764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6">
                      <a:extLst>
                        <a:ext uri="{28A0092B-C50C-407E-A947-70E740481C1C}">
                          <a14:useLocalDpi xmlns:a14="http://schemas.microsoft.com/office/drawing/2010/main" val="0"/>
                        </a:ext>
                      </a:extLst>
                    </a:blip>
                    <a:stretch>
                      <a:fillRect/>
                    </a:stretch>
                  </pic:blipFill>
                  <pic:spPr>
                    <a:xfrm>
                      <a:off x="0" y="0"/>
                      <a:ext cx="695325" cy="819150"/>
                    </a:xfrm>
                    <a:prstGeom prst="rect">
                      <a:avLst/>
                    </a:prstGeom>
                  </pic:spPr>
                </pic:pic>
              </a:graphicData>
            </a:graphic>
          </wp:inline>
        </w:drawing>
      </w:r>
    </w:p>
    <w:p w14:paraId="4673B2CE" w14:textId="77777777" w:rsidR="001F368A" w:rsidRPr="008C3C96" w:rsidRDefault="001F368A" w:rsidP="001F368A">
      <w:pPr>
        <w:rPr>
          <w:rFonts w:ascii="CiscoSansTT" w:hAnsi="CiscoSansTT" w:cs="CiscoSansTT"/>
          <w:b/>
        </w:rPr>
      </w:pPr>
    </w:p>
    <w:p w14:paraId="5F9F679E" w14:textId="77777777" w:rsidR="001F368A" w:rsidRPr="008C3C96" w:rsidRDefault="001F368A" w:rsidP="001F368A">
      <w:pPr>
        <w:pStyle w:val="dC-H3"/>
        <w:ind w:left="1440" w:hanging="1440"/>
        <w:rPr>
          <w:rFonts w:ascii="CiscoSansTT" w:hAnsi="CiscoSansTT" w:cs="CiscoSansTT"/>
          <w:color w:val="000000" w:themeColor="text1"/>
          <w:sz w:val="24"/>
          <w:szCs w:val="24"/>
        </w:rPr>
      </w:pPr>
      <w:r w:rsidRPr="008C3C96">
        <w:rPr>
          <w:rFonts w:ascii="CiscoSansTT" w:hAnsi="CiscoSansTT" w:cs="CiscoSansTT"/>
          <w:sz w:val="24"/>
          <w:szCs w:val="24"/>
        </w:rPr>
        <w:lastRenderedPageBreak/>
        <w:t xml:space="preserve">Step </w:t>
      </w:r>
      <w:r>
        <w:rPr>
          <w:rFonts w:ascii="CiscoSansTT" w:hAnsi="CiscoSansTT" w:cs="CiscoSansTT"/>
          <w:sz w:val="24"/>
          <w:szCs w:val="24"/>
        </w:rPr>
        <w:t>2</w:t>
      </w:r>
      <w:r w:rsidRPr="008C3C96">
        <w:rPr>
          <w:rFonts w:ascii="CiscoSansTT" w:hAnsi="CiscoSansTT" w:cs="CiscoSansTT"/>
        </w:rPr>
        <w:t xml:space="preserve">: </w:t>
      </w:r>
      <w:r w:rsidRPr="008C3C96">
        <w:rPr>
          <w:rFonts w:ascii="CiscoSansTT" w:hAnsi="CiscoSansTT" w:cs="CiscoSansTT"/>
        </w:rPr>
        <w:tab/>
      </w:r>
      <w:r w:rsidRPr="008C3C96">
        <w:rPr>
          <w:rFonts w:ascii="CiscoSansTT" w:hAnsi="CiscoSansTT" w:cs="CiscoSansTT"/>
          <w:color w:val="000000" w:themeColor="text1"/>
          <w:sz w:val="24"/>
          <w:szCs w:val="24"/>
        </w:rPr>
        <w:t xml:space="preserve">After opening ATOM, </w:t>
      </w:r>
      <w:proofErr w:type="gramStart"/>
      <w:r w:rsidRPr="008C3C96">
        <w:rPr>
          <w:rFonts w:ascii="CiscoSansTT" w:hAnsi="CiscoSansTT" w:cs="CiscoSansTT"/>
          <w:color w:val="000000" w:themeColor="text1"/>
          <w:sz w:val="24"/>
          <w:szCs w:val="24"/>
        </w:rPr>
        <w:t>Click</w:t>
      </w:r>
      <w:proofErr w:type="gramEnd"/>
      <w:r w:rsidRPr="008C3C96">
        <w:rPr>
          <w:rFonts w:ascii="CiscoSansTT" w:hAnsi="CiscoSansTT" w:cs="CiscoSansTT"/>
          <w:color w:val="000000" w:themeColor="text1"/>
          <w:sz w:val="24"/>
          <w:szCs w:val="24"/>
        </w:rPr>
        <w:t xml:space="preserve"> “No Never” to the “Register as default atom:// URI </w:t>
      </w:r>
      <w:proofErr w:type="spellStart"/>
      <w:r w:rsidRPr="008C3C96">
        <w:rPr>
          <w:rFonts w:ascii="CiscoSansTT" w:hAnsi="CiscoSansTT" w:cs="CiscoSansTT"/>
          <w:color w:val="000000" w:themeColor="text1"/>
          <w:sz w:val="24"/>
          <w:szCs w:val="24"/>
        </w:rPr>
        <w:t>handlre</w:t>
      </w:r>
      <w:proofErr w:type="spellEnd"/>
      <w:r w:rsidRPr="008C3C96">
        <w:rPr>
          <w:rFonts w:ascii="CiscoSansTT" w:hAnsi="CiscoSansTT" w:cs="CiscoSansTT"/>
          <w:color w:val="000000" w:themeColor="text1"/>
          <w:sz w:val="24"/>
          <w:szCs w:val="24"/>
        </w:rPr>
        <w:t>” message as show below:</w:t>
      </w:r>
    </w:p>
    <w:p w14:paraId="01570FFD" w14:textId="77777777" w:rsidR="001F368A" w:rsidRPr="008C3C96" w:rsidRDefault="001F368A" w:rsidP="001F368A">
      <w:pPr>
        <w:pStyle w:val="dC-Normal"/>
        <w:rPr>
          <w:rFonts w:ascii="CiscoSansTT" w:hAnsi="CiscoSansTT" w:cs="CiscoSansTT"/>
        </w:rPr>
      </w:pPr>
      <w:r w:rsidRPr="008C3C96">
        <w:rPr>
          <w:rFonts w:ascii="CiscoSansTT" w:hAnsi="CiscoSansTT" w:cs="CiscoSansTT"/>
          <w:noProof/>
          <w:lang w:eastAsia="zh-CN"/>
        </w:rPr>
        <w:drawing>
          <wp:inline distT="0" distB="0" distL="0" distR="0" wp14:anchorId="7D87358B" wp14:editId="471E0A4F">
            <wp:extent cx="6620510" cy="3831590"/>
            <wp:effectExtent l="0" t="0" r="889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18-01-26 at 9.43.52 AM.png"/>
                    <pic:cNvPicPr/>
                  </pic:nvPicPr>
                  <pic:blipFill>
                    <a:blip r:embed="rId27">
                      <a:extLst>
                        <a:ext uri="{28A0092B-C50C-407E-A947-70E740481C1C}">
                          <a14:useLocalDpi xmlns:a14="http://schemas.microsoft.com/office/drawing/2010/main" val="0"/>
                        </a:ext>
                      </a:extLst>
                    </a:blip>
                    <a:stretch>
                      <a:fillRect/>
                    </a:stretch>
                  </pic:blipFill>
                  <pic:spPr>
                    <a:xfrm>
                      <a:off x="0" y="0"/>
                      <a:ext cx="6620510" cy="3831590"/>
                    </a:xfrm>
                    <a:prstGeom prst="rect">
                      <a:avLst/>
                    </a:prstGeom>
                  </pic:spPr>
                </pic:pic>
              </a:graphicData>
            </a:graphic>
          </wp:inline>
        </w:drawing>
      </w:r>
    </w:p>
    <w:p w14:paraId="040D0C7E" w14:textId="77777777" w:rsidR="001F368A" w:rsidRPr="008C3C96" w:rsidRDefault="001F368A" w:rsidP="001F368A">
      <w:pPr>
        <w:pStyle w:val="dC-Normal"/>
        <w:rPr>
          <w:rFonts w:ascii="CiscoSansTT" w:hAnsi="CiscoSansTT" w:cs="CiscoSansTT"/>
        </w:rPr>
      </w:pPr>
    </w:p>
    <w:p w14:paraId="03A4FE5E" w14:textId="77777777" w:rsidR="001F368A" w:rsidRPr="008C3C96" w:rsidRDefault="001F368A" w:rsidP="001F368A">
      <w:pPr>
        <w:pStyle w:val="dC-H3"/>
        <w:ind w:left="1440" w:hanging="1440"/>
        <w:rPr>
          <w:rFonts w:ascii="CiscoSansTT" w:hAnsi="CiscoSansTT" w:cs="CiscoSansTT"/>
          <w:color w:val="000000" w:themeColor="text1"/>
          <w:sz w:val="24"/>
          <w:szCs w:val="24"/>
        </w:rPr>
      </w:pPr>
      <w:r w:rsidRPr="008C3C96">
        <w:rPr>
          <w:rFonts w:ascii="CiscoSansTT" w:hAnsi="CiscoSansTT" w:cs="CiscoSansTT"/>
          <w:sz w:val="24"/>
          <w:szCs w:val="24"/>
        </w:rPr>
        <w:t xml:space="preserve">Step </w:t>
      </w:r>
      <w:r>
        <w:rPr>
          <w:rFonts w:ascii="CiscoSansTT" w:hAnsi="CiscoSansTT" w:cs="CiscoSansTT"/>
          <w:sz w:val="24"/>
          <w:szCs w:val="24"/>
        </w:rPr>
        <w:t>3</w:t>
      </w:r>
      <w:r w:rsidRPr="008C3C96">
        <w:rPr>
          <w:rFonts w:ascii="CiscoSansTT" w:hAnsi="CiscoSansTT" w:cs="CiscoSansTT"/>
        </w:rPr>
        <w:t xml:space="preserve">: </w:t>
      </w:r>
      <w:r w:rsidRPr="008C3C96">
        <w:rPr>
          <w:rFonts w:ascii="CiscoSansTT" w:hAnsi="CiscoSansTT" w:cs="CiscoSansTT"/>
        </w:rPr>
        <w:tab/>
      </w:r>
      <w:r w:rsidRPr="008C3C96">
        <w:rPr>
          <w:rFonts w:ascii="CiscoSansTT" w:hAnsi="CiscoSansTT" w:cs="CiscoSansTT"/>
          <w:color w:val="000000" w:themeColor="text1"/>
          <w:sz w:val="24"/>
          <w:szCs w:val="24"/>
        </w:rPr>
        <w:t>After opening ATOM, there should be a folder in the left pane named “LTRDCN-1572.”</w:t>
      </w:r>
    </w:p>
    <w:p w14:paraId="6BBF0AC9" w14:textId="77777777" w:rsidR="001F368A" w:rsidRPr="008C3C96" w:rsidRDefault="001F368A" w:rsidP="001F368A">
      <w:pPr>
        <w:pStyle w:val="dC-Normal"/>
        <w:numPr>
          <w:ilvl w:val="0"/>
          <w:numId w:val="25"/>
        </w:numPr>
        <w:rPr>
          <w:rFonts w:ascii="CiscoSansTT" w:hAnsi="CiscoSansTT" w:cs="CiscoSansTT"/>
          <w:sz w:val="24"/>
          <w:szCs w:val="24"/>
        </w:rPr>
      </w:pPr>
      <w:r w:rsidRPr="008C3C96">
        <w:rPr>
          <w:rFonts w:ascii="CiscoSansTT" w:hAnsi="CiscoSansTT" w:cs="CiscoSansTT"/>
          <w:sz w:val="24"/>
          <w:szCs w:val="24"/>
        </w:rPr>
        <w:t xml:space="preserve">Right click the pre-configured project folder ‘LTRDCN-1572’ and select ‘New File’ </w:t>
      </w:r>
    </w:p>
    <w:p w14:paraId="1B0DA926" w14:textId="77777777" w:rsidR="001F368A" w:rsidRPr="008C3C96" w:rsidRDefault="001F368A" w:rsidP="001F368A">
      <w:pPr>
        <w:pStyle w:val="dC-Normal"/>
        <w:ind w:left="720" w:firstLine="720"/>
        <w:rPr>
          <w:rFonts w:ascii="CiscoSansTT" w:hAnsi="CiscoSansTT" w:cs="CiscoSansTT"/>
        </w:rPr>
      </w:pPr>
      <w:r w:rsidRPr="008C3C96">
        <w:rPr>
          <w:rFonts w:ascii="CiscoSansTT" w:hAnsi="CiscoSansTT" w:cs="CiscoSansTT"/>
          <w:noProof/>
          <w:lang w:eastAsia="zh-CN"/>
        </w:rPr>
        <w:lastRenderedPageBreak/>
        <w:drawing>
          <wp:inline distT="0" distB="0" distL="0" distR="0" wp14:anchorId="667E596E" wp14:editId="1839BDE9">
            <wp:extent cx="5992602" cy="4864100"/>
            <wp:effectExtent l="0" t="0" r="1905" b="0"/>
            <wp:docPr id="1212249210" name="picture" descr="/Users/umairarshad/Desktop/Screen Shot 2018-01-06 at 7.53.4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8">
                      <a:extLst>
                        <a:ext uri="{28A0092B-C50C-407E-A947-70E740481C1C}">
                          <a14:useLocalDpi xmlns:a14="http://schemas.microsoft.com/office/drawing/2010/main" val="0"/>
                        </a:ext>
                      </a:extLst>
                    </a:blip>
                    <a:stretch>
                      <a:fillRect/>
                    </a:stretch>
                  </pic:blipFill>
                  <pic:spPr>
                    <a:xfrm>
                      <a:off x="0" y="0"/>
                      <a:ext cx="5992602" cy="4864100"/>
                    </a:xfrm>
                    <a:prstGeom prst="rect">
                      <a:avLst/>
                    </a:prstGeom>
                  </pic:spPr>
                </pic:pic>
              </a:graphicData>
            </a:graphic>
          </wp:inline>
        </w:drawing>
      </w:r>
    </w:p>
    <w:p w14:paraId="761EDD02" w14:textId="77777777" w:rsidR="001F368A" w:rsidRPr="008C3C96" w:rsidRDefault="001F368A" w:rsidP="001F368A">
      <w:pPr>
        <w:pStyle w:val="dC-Normal"/>
        <w:rPr>
          <w:rFonts w:ascii="CiscoSansTT" w:hAnsi="CiscoSansTT" w:cs="CiscoSansTT"/>
          <w:sz w:val="24"/>
          <w:szCs w:val="24"/>
        </w:rPr>
      </w:pPr>
    </w:p>
    <w:p w14:paraId="19119D80" w14:textId="77777777" w:rsidR="001F368A" w:rsidRPr="008C3C96" w:rsidRDefault="001F368A" w:rsidP="001F368A">
      <w:pPr>
        <w:pStyle w:val="dC-Normal"/>
        <w:numPr>
          <w:ilvl w:val="0"/>
          <w:numId w:val="25"/>
        </w:numPr>
        <w:rPr>
          <w:rFonts w:ascii="CiscoSansTT" w:hAnsi="CiscoSansTT" w:cs="CiscoSansTT"/>
          <w:noProof/>
          <w:sz w:val="24"/>
          <w:szCs w:val="24"/>
          <w:lang w:eastAsia="zh-CN"/>
        </w:rPr>
      </w:pPr>
      <w:r w:rsidRPr="008C3C96">
        <w:rPr>
          <w:rFonts w:ascii="CiscoSansTT" w:hAnsi="CiscoSansTT" w:cs="CiscoSansTT"/>
          <w:sz w:val="24"/>
          <w:szCs w:val="24"/>
        </w:rPr>
        <w:t>Name the new file ‘</w:t>
      </w:r>
      <w:proofErr w:type="spellStart"/>
      <w:r w:rsidRPr="008C3C96">
        <w:rPr>
          <w:rFonts w:ascii="CiscoSansTT" w:hAnsi="CiscoSansTT" w:cs="CiscoSansTT"/>
          <w:b/>
          <w:bCs/>
          <w:sz w:val="24"/>
          <w:szCs w:val="24"/>
        </w:rPr>
        <w:t>vlan_provision.yml</w:t>
      </w:r>
      <w:proofErr w:type="spellEnd"/>
      <w:r w:rsidRPr="008C3C96">
        <w:rPr>
          <w:rFonts w:ascii="CiscoSansTT" w:hAnsi="CiscoSansTT" w:cs="CiscoSansTT"/>
          <w:sz w:val="24"/>
          <w:szCs w:val="24"/>
        </w:rPr>
        <w:t>’</w:t>
      </w:r>
      <w:r w:rsidRPr="008C3C96">
        <w:rPr>
          <w:rFonts w:ascii="CiscoSansTT" w:hAnsi="CiscoSansTT" w:cs="CiscoSansTT"/>
          <w:noProof/>
          <w:sz w:val="24"/>
          <w:szCs w:val="24"/>
          <w:lang w:eastAsia="zh-CN"/>
        </w:rPr>
        <w:t xml:space="preserve"> and hit enter. This will creat the new file</w:t>
      </w:r>
    </w:p>
    <w:p w14:paraId="53D3F012" w14:textId="77777777" w:rsidR="001F368A" w:rsidRPr="008C3C96" w:rsidRDefault="001F368A" w:rsidP="001F368A">
      <w:pPr>
        <w:pStyle w:val="dC-Normal"/>
        <w:ind w:left="90" w:firstLine="1350"/>
        <w:rPr>
          <w:rFonts w:ascii="CiscoSansTT" w:hAnsi="CiscoSansTT" w:cs="CiscoSansTT"/>
        </w:rPr>
      </w:pPr>
      <w:r w:rsidRPr="008C3C96">
        <w:rPr>
          <w:rFonts w:ascii="CiscoSansTT" w:hAnsi="CiscoSansTT" w:cs="CiscoSansTT"/>
          <w:noProof/>
          <w:lang w:eastAsia="zh-CN"/>
        </w:rPr>
        <w:drawing>
          <wp:inline distT="0" distB="0" distL="0" distR="0" wp14:anchorId="7A374B2A" wp14:editId="364B7AF3">
            <wp:extent cx="5992602" cy="1171458"/>
            <wp:effectExtent l="0" t="0" r="1905" b="0"/>
            <wp:docPr id="150123455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9">
                      <a:extLst>
                        <a:ext uri="{28A0092B-C50C-407E-A947-70E740481C1C}">
                          <a14:useLocalDpi xmlns:a14="http://schemas.microsoft.com/office/drawing/2010/main" val="0"/>
                        </a:ext>
                      </a:extLst>
                    </a:blip>
                    <a:stretch>
                      <a:fillRect/>
                    </a:stretch>
                  </pic:blipFill>
                  <pic:spPr>
                    <a:xfrm>
                      <a:off x="0" y="0"/>
                      <a:ext cx="5992602" cy="1171458"/>
                    </a:xfrm>
                    <a:prstGeom prst="rect">
                      <a:avLst/>
                    </a:prstGeom>
                  </pic:spPr>
                </pic:pic>
              </a:graphicData>
            </a:graphic>
          </wp:inline>
        </w:drawing>
      </w:r>
    </w:p>
    <w:p w14:paraId="04ADC1B4" w14:textId="77777777" w:rsidR="001F368A" w:rsidRPr="008C3C96" w:rsidRDefault="001F368A" w:rsidP="001F368A">
      <w:pPr>
        <w:pStyle w:val="dC-Normal"/>
        <w:rPr>
          <w:rFonts w:ascii="CiscoSansTT" w:hAnsi="CiscoSansTT" w:cs="CiscoSansTT"/>
        </w:rPr>
      </w:pPr>
    </w:p>
    <w:p w14:paraId="18ECBDBB" w14:textId="77777777" w:rsidR="001F368A" w:rsidRPr="008C3C96" w:rsidRDefault="001F368A" w:rsidP="001F368A">
      <w:pPr>
        <w:pStyle w:val="dC-H3"/>
        <w:rPr>
          <w:rFonts w:ascii="CiscoSansTT" w:hAnsi="CiscoSansTT" w:cs="CiscoSansTT"/>
          <w:sz w:val="24"/>
          <w:szCs w:val="24"/>
        </w:rPr>
      </w:pPr>
      <w:r w:rsidRPr="008C3C96">
        <w:rPr>
          <w:rFonts w:ascii="CiscoSansTT" w:hAnsi="CiscoSansTT" w:cs="CiscoSansTT"/>
          <w:sz w:val="24"/>
          <w:szCs w:val="24"/>
        </w:rPr>
        <w:t>Step</w:t>
      </w:r>
      <w:r>
        <w:rPr>
          <w:rFonts w:ascii="CiscoSansTT" w:hAnsi="CiscoSansTT" w:cs="CiscoSansTT"/>
          <w:sz w:val="24"/>
          <w:szCs w:val="24"/>
        </w:rPr>
        <w:t>4</w:t>
      </w:r>
      <w:r w:rsidRPr="008C3C96">
        <w:rPr>
          <w:rFonts w:ascii="CiscoSansTT" w:hAnsi="CiscoSansTT" w:cs="CiscoSansTT"/>
          <w:sz w:val="24"/>
          <w:szCs w:val="24"/>
        </w:rPr>
        <w:t xml:space="preserve">:  </w:t>
      </w:r>
      <w:r w:rsidRPr="008C3C96">
        <w:rPr>
          <w:rFonts w:ascii="CiscoSansTT" w:hAnsi="CiscoSansTT" w:cs="CiscoSansTT"/>
          <w:color w:val="000000" w:themeColor="text1"/>
          <w:sz w:val="24"/>
          <w:szCs w:val="24"/>
        </w:rPr>
        <w:t xml:space="preserve">Here, we are going to </w:t>
      </w:r>
      <w:r w:rsidRPr="008C3C96">
        <w:rPr>
          <w:rStyle w:val="dC-NormalChar"/>
          <w:rFonts w:ascii="CiscoSansTT" w:eastAsiaTheme="majorEastAsia" w:hAnsi="CiscoSansTT" w:cs="CiscoSansTT"/>
          <w:sz w:val="24"/>
          <w:szCs w:val="24"/>
        </w:rPr>
        <w:t>define the scope, variable for playbook and tasks</w:t>
      </w:r>
      <w:r w:rsidRPr="008C3C96">
        <w:rPr>
          <w:rFonts w:ascii="CiscoSansTT" w:hAnsi="CiscoSansTT" w:cs="CiscoSansTT"/>
          <w:sz w:val="24"/>
          <w:szCs w:val="24"/>
        </w:rPr>
        <w:t xml:space="preserve"> </w:t>
      </w:r>
    </w:p>
    <w:p w14:paraId="4D377045" w14:textId="77777777" w:rsidR="001F368A" w:rsidRPr="008C3C96" w:rsidRDefault="001F368A" w:rsidP="001F368A">
      <w:pPr>
        <w:pStyle w:val="dC-Normal"/>
        <w:rPr>
          <w:rFonts w:ascii="CiscoSansTT" w:hAnsi="CiscoSansTT" w:cs="CiscoSansTT"/>
          <w:sz w:val="24"/>
          <w:szCs w:val="24"/>
        </w:rPr>
      </w:pPr>
      <w:r w:rsidRPr="008C3C96">
        <w:rPr>
          <w:rFonts w:ascii="CiscoSansTT" w:hAnsi="CiscoSansTT" w:cs="CiscoSansTT"/>
          <w:sz w:val="24"/>
          <w:szCs w:val="24"/>
        </w:rPr>
        <w:tab/>
        <w:t>In the opened window for ‘</w:t>
      </w:r>
      <w:proofErr w:type="spellStart"/>
      <w:r w:rsidRPr="008C3C96">
        <w:rPr>
          <w:rFonts w:ascii="CiscoSansTT" w:hAnsi="CiscoSansTT" w:cs="CiscoSansTT"/>
          <w:b/>
          <w:bCs/>
          <w:sz w:val="24"/>
          <w:szCs w:val="24"/>
        </w:rPr>
        <w:t>vlan_provision.yml</w:t>
      </w:r>
      <w:proofErr w:type="spellEnd"/>
      <w:r w:rsidRPr="008C3C96">
        <w:rPr>
          <w:rFonts w:ascii="CiscoSansTT" w:hAnsi="CiscoSansTT" w:cs="CiscoSansTT"/>
          <w:b/>
          <w:bCs/>
          <w:sz w:val="24"/>
          <w:szCs w:val="24"/>
        </w:rPr>
        <w:t>’</w:t>
      </w:r>
      <w:r w:rsidRPr="008C3C96">
        <w:rPr>
          <w:rFonts w:ascii="CiscoSansTT" w:hAnsi="CiscoSansTT" w:cs="CiscoSansTT"/>
          <w:sz w:val="24"/>
          <w:szCs w:val="24"/>
        </w:rPr>
        <w:t xml:space="preserve"> file, type </w:t>
      </w:r>
    </w:p>
    <w:p w14:paraId="62DAEFE4" w14:textId="77777777" w:rsidR="001F368A" w:rsidRPr="008C3C96" w:rsidRDefault="001F368A" w:rsidP="001F368A">
      <w:pPr>
        <w:pStyle w:val="dC-Normal"/>
        <w:rPr>
          <w:rFonts w:ascii="CiscoSansTT" w:hAnsi="CiscoSansTT" w:cs="CiscoSansTT"/>
          <w:b/>
          <w:bCs/>
          <w:i/>
          <w:iCs/>
          <w:sz w:val="24"/>
          <w:szCs w:val="24"/>
        </w:rPr>
      </w:pPr>
      <w:r w:rsidRPr="008C3C96">
        <w:rPr>
          <w:rFonts w:ascii="CiscoSansTT" w:hAnsi="CiscoSansTT" w:cs="CiscoSansTT"/>
          <w:sz w:val="24"/>
          <w:szCs w:val="24"/>
          <w:highlight w:val="yellow"/>
        </w:rPr>
        <w:tab/>
      </w:r>
      <w:r w:rsidRPr="008C3C96">
        <w:rPr>
          <w:rFonts w:ascii="CiscoSansTT" w:hAnsi="CiscoSansTT" w:cs="CiscoSansTT"/>
          <w:b/>
          <w:bCs/>
          <w:i/>
          <w:iCs/>
          <w:sz w:val="24"/>
          <w:szCs w:val="24"/>
          <w:highlight w:val="yellow"/>
        </w:rPr>
        <w:t>NOTE: Be careful with the spaces. Use spaces in carefully as described in the below sections</w:t>
      </w:r>
    </w:p>
    <w:tbl>
      <w:tblPr>
        <w:tblStyle w:val="TableGrid"/>
        <w:tblW w:w="0" w:type="auto"/>
        <w:tblInd w:w="1438" w:type="dxa"/>
        <w:tblLook w:val="04A0" w:firstRow="1" w:lastRow="0" w:firstColumn="1" w:lastColumn="0" w:noHBand="0" w:noVBand="1"/>
      </w:tblPr>
      <w:tblGrid>
        <w:gridCol w:w="7578"/>
      </w:tblGrid>
      <w:tr w:rsidR="001F368A" w:rsidRPr="008C3C96" w14:paraId="310F9B6D" w14:textId="77777777" w:rsidTr="00DC489A">
        <w:tc>
          <w:tcPr>
            <w:tcW w:w="8370" w:type="dxa"/>
          </w:tcPr>
          <w:p w14:paraId="0431DC18" w14:textId="77777777" w:rsidR="001F368A" w:rsidRPr="008C3C96" w:rsidRDefault="001F368A" w:rsidP="00DC489A">
            <w:pPr>
              <w:pStyle w:val="dC-CommandLine"/>
              <w:rPr>
                <w:rFonts w:ascii="CiscoSansTT" w:hAnsi="CiscoSansTT" w:cs="CiscoSansTT"/>
                <w:szCs w:val="16"/>
              </w:rPr>
            </w:pPr>
            <w:r w:rsidRPr="008C3C96">
              <w:rPr>
                <w:rFonts w:ascii="CiscoSansTT" w:hAnsi="CiscoSansTT" w:cs="CiscoSansTT"/>
                <w:szCs w:val="16"/>
              </w:rPr>
              <w:t xml:space="preserve">---                     </w:t>
            </w:r>
          </w:p>
          <w:p w14:paraId="07D5252B" w14:textId="77777777" w:rsidR="001F368A" w:rsidRPr="008C3C96" w:rsidRDefault="001F368A" w:rsidP="00DC489A">
            <w:pPr>
              <w:pStyle w:val="dC-CommandLine"/>
              <w:rPr>
                <w:rFonts w:ascii="CiscoSansTT" w:hAnsi="CiscoSansTT" w:cs="CiscoSansTT"/>
                <w:szCs w:val="16"/>
              </w:rPr>
            </w:pPr>
            <w:r w:rsidRPr="008C3C96">
              <w:rPr>
                <w:rFonts w:ascii="CiscoSansTT" w:hAnsi="CiscoSansTT" w:cs="CiscoSansTT"/>
                <w:szCs w:val="16"/>
              </w:rPr>
              <w:t>#Task 2: Simple playbook assign VLAN to server facing port</w:t>
            </w:r>
          </w:p>
          <w:p w14:paraId="16FF88B0" w14:textId="77777777" w:rsidR="001F368A" w:rsidRPr="008C3C96" w:rsidRDefault="001F368A" w:rsidP="00DC489A">
            <w:pPr>
              <w:pStyle w:val="dC-CommandLine"/>
              <w:rPr>
                <w:rFonts w:ascii="CiscoSansTT" w:hAnsi="CiscoSansTT" w:cs="CiscoSansTT"/>
                <w:szCs w:val="16"/>
              </w:rPr>
            </w:pPr>
            <w:r w:rsidRPr="008C3C96">
              <w:rPr>
                <w:rFonts w:ascii="CiscoSansTT" w:hAnsi="CiscoSansTT" w:cs="CiscoSansTT"/>
                <w:szCs w:val="16"/>
              </w:rPr>
              <w:t xml:space="preserve">  - hosts: </w:t>
            </w:r>
            <w:proofErr w:type="gramStart"/>
            <w:r w:rsidRPr="008C3C96">
              <w:rPr>
                <w:rFonts w:ascii="CiscoSansTT" w:hAnsi="CiscoSansTT" w:cs="CiscoSansTT"/>
                <w:szCs w:val="16"/>
              </w:rPr>
              <w:t>leaf:jinja</w:t>
            </w:r>
            <w:proofErr w:type="gramEnd"/>
            <w:r w:rsidRPr="008C3C96">
              <w:rPr>
                <w:rFonts w:ascii="CiscoSansTT" w:hAnsi="CiscoSansTT" w:cs="CiscoSansTT"/>
                <w:szCs w:val="16"/>
              </w:rPr>
              <w:t>2_leaf</w:t>
            </w:r>
          </w:p>
          <w:p w14:paraId="642B85E7" w14:textId="77777777" w:rsidR="001F368A" w:rsidRPr="008C3C96" w:rsidRDefault="001F368A" w:rsidP="00DC489A">
            <w:pPr>
              <w:pStyle w:val="dC-CommandLine"/>
              <w:rPr>
                <w:rFonts w:ascii="CiscoSansTT" w:hAnsi="CiscoSansTT" w:cs="CiscoSansTT"/>
                <w:szCs w:val="16"/>
              </w:rPr>
            </w:pPr>
            <w:r w:rsidRPr="008C3C96">
              <w:rPr>
                <w:rFonts w:ascii="CiscoSansTT" w:hAnsi="CiscoSansTT" w:cs="CiscoSansTT"/>
                <w:szCs w:val="16"/>
              </w:rPr>
              <w:t xml:space="preserve">    vars:</w:t>
            </w:r>
          </w:p>
          <w:p w14:paraId="74BCD112" w14:textId="77777777" w:rsidR="001F368A" w:rsidRPr="008C3C96" w:rsidRDefault="001F368A" w:rsidP="00DC489A">
            <w:pPr>
              <w:pStyle w:val="dC-CommandLine"/>
              <w:rPr>
                <w:rFonts w:ascii="CiscoSansTT" w:hAnsi="CiscoSansTT" w:cs="CiscoSansTT"/>
                <w:szCs w:val="16"/>
              </w:rPr>
            </w:pPr>
            <w:r w:rsidRPr="008C3C96">
              <w:rPr>
                <w:rFonts w:ascii="CiscoSansTT" w:hAnsi="CiscoSansTT" w:cs="CiscoSansTT"/>
                <w:szCs w:val="16"/>
              </w:rPr>
              <w:t xml:space="preserve">      </w:t>
            </w:r>
            <w:proofErr w:type="spellStart"/>
            <w:r w:rsidRPr="008C3C96">
              <w:rPr>
                <w:rFonts w:ascii="CiscoSansTT" w:hAnsi="CiscoSansTT" w:cs="CiscoSansTT"/>
                <w:szCs w:val="16"/>
              </w:rPr>
              <w:t>nxos_provider</w:t>
            </w:r>
            <w:proofErr w:type="spellEnd"/>
            <w:r w:rsidRPr="008C3C96">
              <w:rPr>
                <w:rFonts w:ascii="CiscoSansTT" w:hAnsi="CiscoSansTT" w:cs="CiscoSansTT"/>
                <w:szCs w:val="16"/>
              </w:rPr>
              <w:t>:</w:t>
            </w:r>
          </w:p>
          <w:p w14:paraId="0AAD9DCC" w14:textId="77777777" w:rsidR="001F368A" w:rsidRPr="008C3C96" w:rsidRDefault="001F368A" w:rsidP="00DC489A">
            <w:pPr>
              <w:pStyle w:val="dC-CommandLine"/>
              <w:rPr>
                <w:rFonts w:ascii="CiscoSansTT" w:hAnsi="CiscoSansTT" w:cs="CiscoSansTT"/>
                <w:szCs w:val="16"/>
              </w:rPr>
            </w:pPr>
            <w:r w:rsidRPr="008C3C96">
              <w:rPr>
                <w:rFonts w:ascii="CiscoSansTT" w:hAnsi="CiscoSansTT" w:cs="CiscoSansTT"/>
                <w:szCs w:val="16"/>
              </w:rPr>
              <w:lastRenderedPageBreak/>
              <w:t xml:space="preserve">        username: "</w:t>
            </w:r>
            <w:proofErr w:type="gramStart"/>
            <w:r w:rsidRPr="008C3C96">
              <w:rPr>
                <w:rFonts w:ascii="CiscoSansTT" w:hAnsi="CiscoSansTT" w:cs="CiscoSansTT"/>
                <w:szCs w:val="16"/>
              </w:rPr>
              <w:t>{{ user</w:t>
            </w:r>
            <w:proofErr w:type="gramEnd"/>
            <w:r w:rsidRPr="008C3C96">
              <w:rPr>
                <w:rFonts w:ascii="CiscoSansTT" w:hAnsi="CiscoSansTT" w:cs="CiscoSansTT"/>
                <w:szCs w:val="16"/>
              </w:rPr>
              <w:t xml:space="preserve"> }}"</w:t>
            </w:r>
          </w:p>
          <w:p w14:paraId="418B5122" w14:textId="77777777" w:rsidR="001F368A" w:rsidRPr="008C3C96" w:rsidRDefault="001F368A" w:rsidP="00DC489A">
            <w:pPr>
              <w:pStyle w:val="dC-CommandLine"/>
              <w:rPr>
                <w:rFonts w:ascii="CiscoSansTT" w:hAnsi="CiscoSansTT" w:cs="CiscoSansTT"/>
                <w:szCs w:val="16"/>
              </w:rPr>
            </w:pPr>
            <w:r w:rsidRPr="008C3C96">
              <w:rPr>
                <w:rFonts w:ascii="CiscoSansTT" w:hAnsi="CiscoSansTT" w:cs="CiscoSansTT"/>
                <w:szCs w:val="16"/>
              </w:rPr>
              <w:t xml:space="preserve">        password: "</w:t>
            </w:r>
            <w:proofErr w:type="gramStart"/>
            <w:r w:rsidRPr="008C3C96">
              <w:rPr>
                <w:rFonts w:ascii="CiscoSansTT" w:hAnsi="CiscoSansTT" w:cs="CiscoSansTT"/>
                <w:szCs w:val="16"/>
              </w:rPr>
              <w:t xml:space="preserve">{{ </w:t>
            </w:r>
            <w:proofErr w:type="spellStart"/>
            <w:r w:rsidRPr="008C3C96">
              <w:rPr>
                <w:rFonts w:ascii="CiscoSansTT" w:hAnsi="CiscoSansTT" w:cs="CiscoSansTT"/>
                <w:szCs w:val="16"/>
              </w:rPr>
              <w:t>pwd</w:t>
            </w:r>
            <w:proofErr w:type="spellEnd"/>
            <w:proofErr w:type="gramEnd"/>
            <w:r w:rsidRPr="008C3C96">
              <w:rPr>
                <w:rFonts w:ascii="CiscoSansTT" w:hAnsi="CiscoSansTT" w:cs="CiscoSansTT"/>
                <w:szCs w:val="16"/>
              </w:rPr>
              <w:t xml:space="preserve"> }}"</w:t>
            </w:r>
          </w:p>
          <w:p w14:paraId="18B45DC5" w14:textId="77777777" w:rsidR="001F368A" w:rsidRPr="008C3C96" w:rsidRDefault="001F368A" w:rsidP="00DC489A">
            <w:pPr>
              <w:pStyle w:val="dC-CommandLine"/>
              <w:rPr>
                <w:rFonts w:ascii="CiscoSansTT" w:hAnsi="CiscoSansTT" w:cs="CiscoSansTT"/>
                <w:szCs w:val="16"/>
              </w:rPr>
            </w:pPr>
            <w:r w:rsidRPr="008C3C96">
              <w:rPr>
                <w:rFonts w:ascii="CiscoSansTT" w:hAnsi="CiscoSansTT" w:cs="CiscoSansTT"/>
                <w:szCs w:val="16"/>
              </w:rPr>
              <w:t xml:space="preserve">        transport: </w:t>
            </w:r>
            <w:proofErr w:type="spellStart"/>
            <w:r w:rsidRPr="008C3C96">
              <w:rPr>
                <w:rFonts w:ascii="CiscoSansTT" w:hAnsi="CiscoSansTT" w:cs="CiscoSansTT"/>
                <w:szCs w:val="16"/>
              </w:rPr>
              <w:t>nxapi</w:t>
            </w:r>
            <w:proofErr w:type="spellEnd"/>
          </w:p>
          <w:p w14:paraId="5A7E0EEE" w14:textId="77777777" w:rsidR="001F368A" w:rsidRPr="008C3C96" w:rsidRDefault="001F368A" w:rsidP="00DC489A">
            <w:pPr>
              <w:pStyle w:val="dC-CommandLine"/>
              <w:rPr>
                <w:rFonts w:ascii="CiscoSansTT" w:hAnsi="CiscoSansTT" w:cs="CiscoSansTT"/>
                <w:szCs w:val="16"/>
              </w:rPr>
            </w:pPr>
            <w:r w:rsidRPr="008C3C96">
              <w:rPr>
                <w:rFonts w:ascii="CiscoSansTT" w:hAnsi="CiscoSansTT" w:cs="CiscoSansTT"/>
                <w:szCs w:val="16"/>
              </w:rPr>
              <w:t xml:space="preserve">        host: "</w:t>
            </w:r>
            <w:proofErr w:type="gramStart"/>
            <w:r w:rsidRPr="008C3C96">
              <w:rPr>
                <w:rFonts w:ascii="CiscoSansTT" w:hAnsi="CiscoSansTT" w:cs="CiscoSansTT"/>
                <w:szCs w:val="16"/>
              </w:rPr>
              <w:t xml:space="preserve">{{ </w:t>
            </w:r>
            <w:proofErr w:type="spellStart"/>
            <w:r w:rsidRPr="008C3C96">
              <w:rPr>
                <w:rFonts w:ascii="CiscoSansTT" w:hAnsi="CiscoSansTT" w:cs="CiscoSansTT"/>
                <w:szCs w:val="16"/>
              </w:rPr>
              <w:t>inventory</w:t>
            </w:r>
            <w:proofErr w:type="gramEnd"/>
            <w:r w:rsidRPr="008C3C96">
              <w:rPr>
                <w:rFonts w:ascii="CiscoSansTT" w:hAnsi="CiscoSansTT" w:cs="CiscoSansTT"/>
                <w:szCs w:val="16"/>
              </w:rPr>
              <w:t>_hostname</w:t>
            </w:r>
            <w:proofErr w:type="spellEnd"/>
            <w:r w:rsidRPr="008C3C96">
              <w:rPr>
                <w:rFonts w:ascii="CiscoSansTT" w:hAnsi="CiscoSansTT" w:cs="CiscoSansTT"/>
                <w:szCs w:val="16"/>
              </w:rPr>
              <w:t xml:space="preserve"> }}"</w:t>
            </w:r>
          </w:p>
        </w:tc>
      </w:tr>
    </w:tbl>
    <w:p w14:paraId="3ECA6BB4" w14:textId="77777777" w:rsidR="001F368A" w:rsidRPr="008C3C96" w:rsidRDefault="001F368A" w:rsidP="001F368A">
      <w:pPr>
        <w:pStyle w:val="dC-Normal"/>
        <w:numPr>
          <w:ilvl w:val="0"/>
          <w:numId w:val="25"/>
        </w:numPr>
        <w:rPr>
          <w:rFonts w:ascii="CiscoSansTT" w:hAnsi="CiscoSansTT" w:cs="CiscoSansTT"/>
          <w:sz w:val="24"/>
          <w:szCs w:val="24"/>
        </w:rPr>
      </w:pPr>
      <w:r w:rsidRPr="008C3C96">
        <w:rPr>
          <w:rFonts w:ascii="CiscoSansTT" w:hAnsi="CiscoSansTT" w:cs="CiscoSansTT"/>
          <w:sz w:val="24"/>
          <w:szCs w:val="24"/>
        </w:rPr>
        <w:lastRenderedPageBreak/>
        <w:t>“</w:t>
      </w:r>
      <w:r w:rsidRPr="008C3C96">
        <w:rPr>
          <w:rFonts w:ascii="CiscoSansTT" w:hAnsi="CiscoSansTT" w:cs="CiscoSansTT"/>
          <w:b/>
          <w:bCs/>
          <w:sz w:val="24"/>
          <w:szCs w:val="24"/>
        </w:rPr>
        <w:t>hosts</w:t>
      </w:r>
      <w:r w:rsidRPr="008C3C96">
        <w:rPr>
          <w:rFonts w:ascii="CiscoSansTT" w:hAnsi="CiscoSansTT" w:cs="CiscoSansTT"/>
          <w:sz w:val="24"/>
          <w:szCs w:val="24"/>
        </w:rPr>
        <w:t xml:space="preserve">” defines the scope of this playbook applies to all switches in group ‘leaf’ and ‘jinja2_leaf’. </w:t>
      </w:r>
    </w:p>
    <w:p w14:paraId="7692C0B0" w14:textId="77777777" w:rsidR="001F368A" w:rsidRPr="008C3C96" w:rsidRDefault="001F368A" w:rsidP="001F368A">
      <w:pPr>
        <w:pStyle w:val="dC-Normal"/>
        <w:numPr>
          <w:ilvl w:val="1"/>
          <w:numId w:val="25"/>
        </w:numPr>
        <w:rPr>
          <w:rFonts w:ascii="CiscoSansTT" w:hAnsi="CiscoSansTT" w:cs="CiscoSansTT"/>
          <w:sz w:val="24"/>
          <w:szCs w:val="24"/>
        </w:rPr>
      </w:pPr>
      <w:r w:rsidRPr="008C3C96">
        <w:rPr>
          <w:rFonts w:ascii="CiscoSansTT" w:hAnsi="CiscoSansTT" w:cs="CiscoSansTT"/>
          <w:b/>
          <w:sz w:val="24"/>
          <w:szCs w:val="24"/>
        </w:rPr>
        <w:t>Note</w:t>
      </w:r>
      <w:r w:rsidRPr="008C3C96">
        <w:rPr>
          <w:rFonts w:ascii="CiscoSansTT" w:hAnsi="CiscoSansTT" w:cs="CiscoSansTT"/>
          <w:sz w:val="24"/>
          <w:szCs w:val="24"/>
        </w:rPr>
        <w:t xml:space="preserve"> you can review the IP addresses of the three (2) “leaf” and one (1) “jinja2_leaf” in the “</w:t>
      </w:r>
      <w:r w:rsidRPr="008C3C96">
        <w:rPr>
          <w:rFonts w:ascii="CiscoSansTT" w:hAnsi="CiscoSansTT" w:cs="CiscoSansTT"/>
          <w:b/>
          <w:sz w:val="24"/>
          <w:szCs w:val="24"/>
        </w:rPr>
        <w:t>hosts</w:t>
      </w:r>
      <w:r w:rsidRPr="008C3C96">
        <w:rPr>
          <w:rFonts w:ascii="CiscoSansTT" w:hAnsi="CiscoSansTT" w:cs="CiscoSansTT"/>
          <w:sz w:val="24"/>
          <w:szCs w:val="24"/>
        </w:rPr>
        <w:t>” file (configured in previous steps).  The IP addresses are:</w:t>
      </w:r>
    </w:p>
    <w:p w14:paraId="76F71A24" w14:textId="77777777" w:rsidR="001F368A" w:rsidRPr="008C3C96" w:rsidRDefault="001F368A" w:rsidP="001F368A">
      <w:pPr>
        <w:pStyle w:val="dC-Normal"/>
        <w:numPr>
          <w:ilvl w:val="2"/>
          <w:numId w:val="25"/>
        </w:numPr>
        <w:rPr>
          <w:rFonts w:ascii="CiscoSansTT" w:hAnsi="CiscoSansTT" w:cs="CiscoSansTT"/>
          <w:sz w:val="24"/>
          <w:szCs w:val="24"/>
        </w:rPr>
      </w:pPr>
      <w:r w:rsidRPr="008C3C96">
        <w:rPr>
          <w:rFonts w:ascii="CiscoSansTT" w:hAnsi="CiscoSansTT" w:cs="CiscoSansTT"/>
          <w:sz w:val="24"/>
          <w:szCs w:val="24"/>
        </w:rPr>
        <w:t>jinja2_leaf: 198.18.4.104</w:t>
      </w:r>
    </w:p>
    <w:p w14:paraId="00B2E12D" w14:textId="77777777" w:rsidR="001F368A" w:rsidRPr="008C3C96" w:rsidRDefault="001F368A" w:rsidP="001F368A">
      <w:pPr>
        <w:pStyle w:val="dC-Normal"/>
        <w:numPr>
          <w:ilvl w:val="2"/>
          <w:numId w:val="25"/>
        </w:numPr>
        <w:rPr>
          <w:rFonts w:ascii="CiscoSansTT" w:hAnsi="CiscoSansTT" w:cs="CiscoSansTT"/>
          <w:sz w:val="24"/>
          <w:szCs w:val="24"/>
        </w:rPr>
      </w:pPr>
      <w:r w:rsidRPr="008C3C96">
        <w:rPr>
          <w:rFonts w:ascii="CiscoSansTT" w:hAnsi="CiscoSansTT" w:cs="CiscoSansTT"/>
          <w:sz w:val="24"/>
          <w:szCs w:val="24"/>
        </w:rPr>
        <w:t>leaf: 198.18.4.101</w:t>
      </w:r>
    </w:p>
    <w:p w14:paraId="697525D4" w14:textId="77777777" w:rsidR="001F368A" w:rsidRPr="008C3C96" w:rsidRDefault="001F368A" w:rsidP="001F368A">
      <w:pPr>
        <w:pStyle w:val="dC-Normal"/>
        <w:numPr>
          <w:ilvl w:val="2"/>
          <w:numId w:val="25"/>
        </w:numPr>
        <w:rPr>
          <w:rFonts w:ascii="CiscoSansTT" w:hAnsi="CiscoSansTT" w:cs="CiscoSansTT"/>
          <w:sz w:val="24"/>
          <w:szCs w:val="24"/>
        </w:rPr>
      </w:pPr>
      <w:r w:rsidRPr="008C3C96">
        <w:rPr>
          <w:rFonts w:ascii="CiscoSansTT" w:hAnsi="CiscoSansTT" w:cs="CiscoSansTT"/>
          <w:sz w:val="24"/>
          <w:szCs w:val="24"/>
        </w:rPr>
        <w:t>leaf: 198.18.4.103</w:t>
      </w:r>
    </w:p>
    <w:p w14:paraId="4E3935D8" w14:textId="77777777" w:rsidR="001F368A" w:rsidRPr="008C3C96" w:rsidRDefault="001F368A" w:rsidP="001F368A">
      <w:pPr>
        <w:pStyle w:val="dC-Normal"/>
        <w:numPr>
          <w:ilvl w:val="0"/>
          <w:numId w:val="25"/>
        </w:numPr>
        <w:rPr>
          <w:rFonts w:ascii="CiscoSansTT" w:hAnsi="CiscoSansTT" w:cs="CiscoSansTT"/>
          <w:sz w:val="24"/>
          <w:szCs w:val="24"/>
        </w:rPr>
      </w:pPr>
      <w:r w:rsidRPr="008C3C96">
        <w:rPr>
          <w:rFonts w:ascii="CiscoSansTT" w:hAnsi="CiscoSansTT" w:cs="CiscoSansTT"/>
          <w:b/>
          <w:bCs/>
          <w:sz w:val="24"/>
          <w:szCs w:val="24"/>
        </w:rPr>
        <w:t xml:space="preserve">“vars” </w:t>
      </w:r>
      <w:r w:rsidRPr="008C3C96">
        <w:rPr>
          <w:rFonts w:ascii="CiscoSansTT" w:hAnsi="CiscoSansTT" w:cs="CiscoSansTT"/>
          <w:sz w:val="24"/>
          <w:szCs w:val="24"/>
        </w:rPr>
        <w:t xml:space="preserve">defines one variable </w:t>
      </w:r>
      <w:r w:rsidRPr="008C3C96">
        <w:rPr>
          <w:rFonts w:ascii="CiscoSansTT" w:hAnsi="CiscoSansTT" w:cs="CiscoSansTT"/>
          <w:b/>
          <w:bCs/>
          <w:sz w:val="24"/>
          <w:szCs w:val="24"/>
        </w:rPr>
        <w:t>“</w:t>
      </w:r>
      <w:proofErr w:type="spellStart"/>
      <w:r w:rsidRPr="008C3C96">
        <w:rPr>
          <w:rFonts w:ascii="CiscoSansTT" w:hAnsi="CiscoSansTT" w:cs="CiscoSansTT"/>
          <w:b/>
          <w:bCs/>
          <w:sz w:val="24"/>
          <w:szCs w:val="24"/>
        </w:rPr>
        <w:t>nxos_provider</w:t>
      </w:r>
      <w:proofErr w:type="spellEnd"/>
      <w:r w:rsidRPr="008C3C96">
        <w:rPr>
          <w:rFonts w:ascii="CiscoSansTT" w:hAnsi="CiscoSansTT" w:cs="CiscoSansTT"/>
          <w:b/>
          <w:bCs/>
          <w:sz w:val="24"/>
          <w:szCs w:val="24"/>
        </w:rPr>
        <w:t>”</w:t>
      </w:r>
      <w:r w:rsidRPr="008C3C96">
        <w:rPr>
          <w:rFonts w:ascii="CiscoSansTT" w:hAnsi="CiscoSansTT" w:cs="CiscoSansTT"/>
          <w:sz w:val="24"/>
          <w:szCs w:val="24"/>
        </w:rPr>
        <w:t xml:space="preserve"> that will be used in this playbook. </w:t>
      </w:r>
    </w:p>
    <w:p w14:paraId="03D38021" w14:textId="77777777" w:rsidR="001F368A" w:rsidRPr="008C3C96" w:rsidRDefault="001F368A" w:rsidP="001F368A">
      <w:pPr>
        <w:pStyle w:val="dC-Normal"/>
        <w:numPr>
          <w:ilvl w:val="0"/>
          <w:numId w:val="25"/>
        </w:numPr>
        <w:rPr>
          <w:rFonts w:ascii="CiscoSansTT" w:hAnsi="CiscoSansTT" w:cs="CiscoSansTT"/>
          <w:sz w:val="24"/>
          <w:szCs w:val="24"/>
        </w:rPr>
      </w:pPr>
      <w:r w:rsidRPr="008C3C96">
        <w:rPr>
          <w:rFonts w:ascii="CiscoSansTT" w:hAnsi="CiscoSansTT" w:cs="CiscoSansTT"/>
          <w:sz w:val="24"/>
          <w:szCs w:val="24"/>
        </w:rPr>
        <w:t>“</w:t>
      </w:r>
      <w:proofErr w:type="spellStart"/>
      <w:r w:rsidRPr="008C3C96">
        <w:rPr>
          <w:rFonts w:ascii="CiscoSansTT" w:hAnsi="CiscoSansTT" w:cs="CiscoSansTT"/>
          <w:b/>
          <w:bCs/>
          <w:sz w:val="24"/>
          <w:szCs w:val="24"/>
        </w:rPr>
        <w:t>nxos_provider</w:t>
      </w:r>
      <w:proofErr w:type="spellEnd"/>
      <w:r w:rsidRPr="008C3C96">
        <w:rPr>
          <w:rFonts w:ascii="CiscoSansTT" w:hAnsi="CiscoSansTT" w:cs="CiscoSansTT"/>
          <w:b/>
          <w:bCs/>
          <w:sz w:val="24"/>
          <w:szCs w:val="24"/>
        </w:rPr>
        <w:t xml:space="preserve">” </w:t>
      </w:r>
      <w:r w:rsidRPr="008C3C96">
        <w:rPr>
          <w:rFonts w:ascii="CiscoSansTT" w:hAnsi="CiscoSansTT" w:cs="CiscoSansTT"/>
          <w:sz w:val="24"/>
          <w:szCs w:val="24"/>
        </w:rPr>
        <w:t xml:space="preserve">is variable that includes all value that will be used for connection and </w:t>
      </w:r>
      <w:proofErr w:type="spellStart"/>
      <w:r w:rsidRPr="008C3C96">
        <w:rPr>
          <w:rFonts w:ascii="CiscoSansTT" w:hAnsi="CiscoSansTT" w:cs="CiscoSansTT"/>
          <w:sz w:val="24"/>
          <w:szCs w:val="24"/>
        </w:rPr>
        <w:t>autnentication</w:t>
      </w:r>
      <w:proofErr w:type="spellEnd"/>
      <w:r w:rsidRPr="008C3C96">
        <w:rPr>
          <w:rFonts w:ascii="CiscoSansTT" w:hAnsi="CiscoSansTT" w:cs="CiscoSansTT"/>
          <w:sz w:val="24"/>
          <w:szCs w:val="24"/>
        </w:rPr>
        <w:t xml:space="preserve">. </w:t>
      </w:r>
    </w:p>
    <w:p w14:paraId="63E7319A" w14:textId="77777777" w:rsidR="001F368A" w:rsidRPr="008C3C96" w:rsidRDefault="001F368A" w:rsidP="001F368A">
      <w:pPr>
        <w:pStyle w:val="dC-Normal"/>
        <w:numPr>
          <w:ilvl w:val="1"/>
          <w:numId w:val="25"/>
        </w:numPr>
        <w:rPr>
          <w:rFonts w:ascii="CiscoSansTT" w:hAnsi="CiscoSansTT" w:cs="CiscoSansTT"/>
          <w:sz w:val="24"/>
          <w:szCs w:val="24"/>
        </w:rPr>
      </w:pPr>
      <w:r w:rsidRPr="008C3C96">
        <w:rPr>
          <w:rFonts w:ascii="CiscoSansTT" w:hAnsi="CiscoSansTT" w:cs="CiscoSansTT"/>
          <w:sz w:val="24"/>
          <w:szCs w:val="24"/>
        </w:rPr>
        <w:t>This variable will be referenced in playbook via “</w:t>
      </w:r>
      <w:r w:rsidRPr="008C3C96">
        <w:rPr>
          <w:rFonts w:ascii="CiscoSansTT" w:hAnsi="CiscoSansTT" w:cs="CiscoSansTT"/>
          <w:b/>
          <w:bCs/>
          <w:sz w:val="24"/>
          <w:szCs w:val="24"/>
        </w:rPr>
        <w:t xml:space="preserve">provider” </w:t>
      </w:r>
      <w:r w:rsidRPr="008C3C96">
        <w:rPr>
          <w:rFonts w:ascii="CiscoSansTT" w:hAnsi="CiscoSansTT" w:cs="CiscoSansTT"/>
          <w:sz w:val="24"/>
          <w:szCs w:val="24"/>
        </w:rPr>
        <w:t xml:space="preserve">argument. </w:t>
      </w:r>
    </w:p>
    <w:p w14:paraId="3766C2F4" w14:textId="77777777" w:rsidR="001F368A" w:rsidRPr="008C3C96" w:rsidRDefault="001F368A" w:rsidP="001F368A">
      <w:pPr>
        <w:pStyle w:val="dC-H3"/>
        <w:rPr>
          <w:rFonts w:ascii="CiscoSansTT" w:hAnsi="CiscoSansTT" w:cs="CiscoSansTT"/>
          <w:color w:val="000000" w:themeColor="text1"/>
          <w:sz w:val="24"/>
          <w:szCs w:val="24"/>
        </w:rPr>
      </w:pPr>
      <w:r>
        <w:rPr>
          <w:rFonts w:ascii="CiscoSansTT" w:hAnsi="CiscoSansTT" w:cs="CiscoSansTT"/>
          <w:sz w:val="24"/>
          <w:szCs w:val="24"/>
        </w:rPr>
        <w:t>Step 5</w:t>
      </w:r>
      <w:r w:rsidRPr="008C3C96">
        <w:rPr>
          <w:rFonts w:ascii="CiscoSansTT" w:hAnsi="CiscoSansTT" w:cs="CiscoSansTT"/>
          <w:sz w:val="24"/>
          <w:szCs w:val="24"/>
        </w:rPr>
        <w:t>:</w:t>
      </w:r>
      <w:r w:rsidRPr="008C3C96">
        <w:rPr>
          <w:rFonts w:ascii="CiscoSansTT" w:hAnsi="CiscoSansTT" w:cs="CiscoSansTT"/>
          <w:color w:val="000000" w:themeColor="text1"/>
          <w:sz w:val="24"/>
          <w:szCs w:val="24"/>
        </w:rPr>
        <w:t xml:space="preserve"> Continue on the playbook with defining tasks</w:t>
      </w:r>
    </w:p>
    <w:tbl>
      <w:tblPr>
        <w:tblStyle w:val="TableGrid"/>
        <w:tblW w:w="0" w:type="auto"/>
        <w:tblInd w:w="1438" w:type="dxa"/>
        <w:tblLook w:val="04A0" w:firstRow="1" w:lastRow="0" w:firstColumn="1" w:lastColumn="0" w:noHBand="0" w:noVBand="1"/>
      </w:tblPr>
      <w:tblGrid>
        <w:gridCol w:w="7578"/>
      </w:tblGrid>
      <w:tr w:rsidR="001F368A" w:rsidRPr="008C3C96" w14:paraId="0733779C" w14:textId="77777777" w:rsidTr="00DC489A">
        <w:tc>
          <w:tcPr>
            <w:tcW w:w="8370" w:type="dxa"/>
          </w:tcPr>
          <w:p w14:paraId="7C51D497" w14:textId="77777777" w:rsidR="001F368A" w:rsidRPr="008C3C96" w:rsidRDefault="001F368A" w:rsidP="00DC489A">
            <w:pPr>
              <w:pStyle w:val="dC-CommandLine"/>
              <w:rPr>
                <w:rFonts w:ascii="CiscoSansTT" w:hAnsi="CiscoSansTT" w:cs="CiscoSansTT"/>
                <w:sz w:val="24"/>
              </w:rPr>
            </w:pPr>
            <w:r w:rsidRPr="008C3C96">
              <w:rPr>
                <w:rFonts w:ascii="CiscoSansTT" w:hAnsi="CiscoSansTT" w:cs="CiscoSansTT"/>
                <w:sz w:val="24"/>
              </w:rPr>
              <w:t xml:space="preserve">    tasks:</w:t>
            </w:r>
          </w:p>
          <w:p w14:paraId="6A55AFC5" w14:textId="77777777" w:rsidR="001F368A" w:rsidRPr="008C3C96" w:rsidRDefault="001F368A" w:rsidP="00DC489A">
            <w:pPr>
              <w:pStyle w:val="dC-CommandLine"/>
              <w:rPr>
                <w:rFonts w:ascii="CiscoSansTT" w:hAnsi="CiscoSansTT" w:cs="CiscoSansTT"/>
                <w:sz w:val="24"/>
              </w:rPr>
            </w:pPr>
            <w:r w:rsidRPr="008C3C96">
              <w:rPr>
                <w:rFonts w:ascii="CiscoSansTT" w:hAnsi="CiscoSansTT" w:cs="CiscoSansTT"/>
                <w:sz w:val="24"/>
              </w:rPr>
              <w:t xml:space="preserve">      - name: provision VLAN</w:t>
            </w:r>
          </w:p>
          <w:p w14:paraId="74450FC6" w14:textId="77777777" w:rsidR="001F368A" w:rsidRPr="008C3C96" w:rsidRDefault="001F368A" w:rsidP="00DC489A">
            <w:pPr>
              <w:pStyle w:val="dC-CommandLine"/>
              <w:rPr>
                <w:rFonts w:ascii="CiscoSansTT" w:hAnsi="CiscoSansTT" w:cs="CiscoSansTT"/>
                <w:sz w:val="24"/>
              </w:rPr>
            </w:pPr>
            <w:r w:rsidRPr="008C3C96">
              <w:rPr>
                <w:rFonts w:ascii="CiscoSansTT" w:hAnsi="CiscoSansTT" w:cs="CiscoSansTT"/>
                <w:sz w:val="24"/>
              </w:rPr>
              <w:t xml:space="preserve">        </w:t>
            </w:r>
            <w:proofErr w:type="spellStart"/>
            <w:r w:rsidRPr="008C3C96">
              <w:rPr>
                <w:rFonts w:ascii="CiscoSansTT" w:hAnsi="CiscoSansTT" w:cs="CiscoSansTT"/>
                <w:sz w:val="24"/>
              </w:rPr>
              <w:t>nxos_config</w:t>
            </w:r>
            <w:proofErr w:type="spellEnd"/>
            <w:r w:rsidRPr="008C3C96">
              <w:rPr>
                <w:rFonts w:ascii="CiscoSansTT" w:hAnsi="CiscoSansTT" w:cs="CiscoSansTT"/>
                <w:sz w:val="24"/>
              </w:rPr>
              <w:t>:</w:t>
            </w:r>
          </w:p>
          <w:p w14:paraId="187B1EC3" w14:textId="77777777" w:rsidR="001F368A" w:rsidRPr="008C3C96" w:rsidRDefault="001F368A" w:rsidP="00DC489A">
            <w:pPr>
              <w:pStyle w:val="dC-CommandLine"/>
              <w:rPr>
                <w:rFonts w:ascii="CiscoSansTT" w:hAnsi="CiscoSansTT" w:cs="CiscoSansTT"/>
                <w:sz w:val="24"/>
              </w:rPr>
            </w:pPr>
            <w:r w:rsidRPr="008C3C96">
              <w:rPr>
                <w:rFonts w:ascii="CiscoSansTT" w:hAnsi="CiscoSansTT" w:cs="CiscoSansTT"/>
                <w:sz w:val="24"/>
              </w:rPr>
              <w:t xml:space="preserve">          lines: "</w:t>
            </w:r>
            <w:proofErr w:type="spellStart"/>
            <w:r w:rsidRPr="008C3C96">
              <w:rPr>
                <w:rFonts w:ascii="CiscoSansTT" w:hAnsi="CiscoSansTT" w:cs="CiscoSansTT"/>
                <w:sz w:val="24"/>
              </w:rPr>
              <w:t>vlan</w:t>
            </w:r>
            <w:proofErr w:type="spellEnd"/>
            <w:r w:rsidRPr="008C3C96">
              <w:rPr>
                <w:rFonts w:ascii="CiscoSansTT" w:hAnsi="CiscoSansTT" w:cs="CiscoSansTT"/>
                <w:sz w:val="24"/>
              </w:rPr>
              <w:t xml:space="preserve"> {{item}}"</w:t>
            </w:r>
          </w:p>
          <w:p w14:paraId="4657CDD2" w14:textId="77777777" w:rsidR="001F368A" w:rsidRPr="008C3C96" w:rsidRDefault="001F368A" w:rsidP="00DC489A">
            <w:pPr>
              <w:pStyle w:val="dC-CommandLine"/>
              <w:rPr>
                <w:rFonts w:ascii="CiscoSansTT" w:hAnsi="CiscoSansTT" w:cs="CiscoSansTT"/>
                <w:sz w:val="24"/>
              </w:rPr>
            </w:pPr>
            <w:r w:rsidRPr="008C3C96">
              <w:rPr>
                <w:rFonts w:ascii="CiscoSansTT" w:hAnsi="CiscoSansTT" w:cs="CiscoSansTT"/>
                <w:sz w:val="24"/>
              </w:rPr>
              <w:t xml:space="preserve">          provider: "{{</w:t>
            </w:r>
            <w:proofErr w:type="spellStart"/>
            <w:r w:rsidRPr="008C3C96">
              <w:rPr>
                <w:rFonts w:ascii="CiscoSansTT" w:hAnsi="CiscoSansTT" w:cs="CiscoSansTT"/>
                <w:sz w:val="24"/>
              </w:rPr>
              <w:t>nxos_provider</w:t>
            </w:r>
            <w:proofErr w:type="spellEnd"/>
            <w:r w:rsidRPr="008C3C96">
              <w:rPr>
                <w:rFonts w:ascii="CiscoSansTT" w:hAnsi="CiscoSansTT" w:cs="CiscoSansTT"/>
                <w:sz w:val="24"/>
              </w:rPr>
              <w:t>}}"</w:t>
            </w:r>
          </w:p>
          <w:p w14:paraId="317FC6DC" w14:textId="77777777" w:rsidR="001F368A" w:rsidRPr="008C3C96" w:rsidRDefault="001F368A" w:rsidP="00DC489A">
            <w:pPr>
              <w:pStyle w:val="dC-CommandLine"/>
              <w:rPr>
                <w:rFonts w:ascii="CiscoSansTT" w:hAnsi="CiscoSansTT" w:cs="CiscoSansTT"/>
                <w:sz w:val="24"/>
              </w:rPr>
            </w:pPr>
            <w:r w:rsidRPr="008C3C96">
              <w:rPr>
                <w:rFonts w:ascii="CiscoSansTT" w:hAnsi="CiscoSansTT" w:cs="CiscoSansTT"/>
                <w:sz w:val="24"/>
              </w:rPr>
              <w:t xml:space="preserve">        </w:t>
            </w:r>
            <w:proofErr w:type="spellStart"/>
            <w:r w:rsidRPr="008C3C96">
              <w:rPr>
                <w:rFonts w:ascii="CiscoSansTT" w:hAnsi="CiscoSansTT" w:cs="CiscoSansTT"/>
                <w:sz w:val="24"/>
              </w:rPr>
              <w:t>with_items</w:t>
            </w:r>
            <w:proofErr w:type="spellEnd"/>
            <w:r w:rsidRPr="008C3C96">
              <w:rPr>
                <w:rFonts w:ascii="CiscoSansTT" w:hAnsi="CiscoSansTT" w:cs="CiscoSansTT"/>
                <w:sz w:val="24"/>
              </w:rPr>
              <w:t>:</w:t>
            </w:r>
          </w:p>
          <w:p w14:paraId="0DFCAA09" w14:textId="77777777" w:rsidR="001F368A" w:rsidRPr="008C3C96" w:rsidRDefault="001F368A" w:rsidP="00DC489A">
            <w:pPr>
              <w:pStyle w:val="dC-CommandLine"/>
              <w:rPr>
                <w:rFonts w:ascii="CiscoSansTT" w:hAnsi="CiscoSansTT" w:cs="CiscoSansTT"/>
                <w:sz w:val="24"/>
              </w:rPr>
            </w:pPr>
            <w:r w:rsidRPr="008C3C96">
              <w:rPr>
                <w:rFonts w:ascii="CiscoSansTT" w:hAnsi="CiscoSansTT" w:cs="CiscoSansTT"/>
                <w:sz w:val="24"/>
              </w:rPr>
              <w:t xml:space="preserve">          -  140</w:t>
            </w:r>
          </w:p>
          <w:p w14:paraId="3113D304" w14:textId="77777777" w:rsidR="001F368A" w:rsidRPr="008C3C96" w:rsidRDefault="001F368A" w:rsidP="00DC489A">
            <w:pPr>
              <w:pStyle w:val="dC-CommandLine"/>
              <w:rPr>
                <w:rFonts w:ascii="CiscoSansTT" w:hAnsi="CiscoSansTT" w:cs="CiscoSansTT"/>
                <w:sz w:val="24"/>
              </w:rPr>
            </w:pPr>
            <w:r w:rsidRPr="008C3C96">
              <w:rPr>
                <w:rFonts w:ascii="CiscoSansTT" w:hAnsi="CiscoSansTT" w:cs="CiscoSansTT"/>
                <w:sz w:val="24"/>
              </w:rPr>
              <w:t xml:space="preserve">          -  141</w:t>
            </w:r>
          </w:p>
          <w:p w14:paraId="60931FAF" w14:textId="77777777" w:rsidR="001F368A" w:rsidRPr="008C3C96" w:rsidRDefault="001F368A" w:rsidP="00DC489A">
            <w:pPr>
              <w:pStyle w:val="dC-CommandLine"/>
              <w:rPr>
                <w:rFonts w:ascii="CiscoSansTT" w:hAnsi="CiscoSansTT" w:cs="CiscoSansTT"/>
                <w:sz w:val="24"/>
              </w:rPr>
            </w:pPr>
            <w:r w:rsidRPr="008C3C96">
              <w:rPr>
                <w:rFonts w:ascii="CiscoSansTT" w:hAnsi="CiscoSansTT" w:cs="CiscoSansTT"/>
                <w:sz w:val="24"/>
              </w:rPr>
              <w:t xml:space="preserve">        tags: add </w:t>
            </w:r>
            <w:proofErr w:type="spellStart"/>
            <w:r w:rsidRPr="008C3C96">
              <w:rPr>
                <w:rFonts w:ascii="CiscoSansTT" w:hAnsi="CiscoSansTT" w:cs="CiscoSansTT"/>
                <w:sz w:val="24"/>
              </w:rPr>
              <w:t>vlans</w:t>
            </w:r>
            <w:proofErr w:type="spellEnd"/>
          </w:p>
        </w:tc>
      </w:tr>
    </w:tbl>
    <w:p w14:paraId="5C8058E3" w14:textId="77777777" w:rsidR="001F368A" w:rsidRPr="008C3C96" w:rsidRDefault="001F368A" w:rsidP="001F368A">
      <w:pPr>
        <w:pStyle w:val="dC-Normal"/>
        <w:rPr>
          <w:rFonts w:ascii="CiscoSansTT" w:hAnsi="CiscoSansTT" w:cs="CiscoSansTT"/>
          <w:sz w:val="24"/>
          <w:szCs w:val="24"/>
        </w:rPr>
      </w:pPr>
    </w:p>
    <w:p w14:paraId="42DEE5AA" w14:textId="77777777" w:rsidR="001F368A" w:rsidRPr="008C3C96" w:rsidRDefault="001F368A" w:rsidP="001F368A">
      <w:pPr>
        <w:pStyle w:val="dC-Normal"/>
        <w:numPr>
          <w:ilvl w:val="0"/>
          <w:numId w:val="28"/>
        </w:numPr>
        <w:rPr>
          <w:rFonts w:ascii="CiscoSansTT" w:hAnsi="CiscoSansTT" w:cs="CiscoSansTT"/>
          <w:sz w:val="24"/>
          <w:szCs w:val="24"/>
        </w:rPr>
      </w:pPr>
      <w:r w:rsidRPr="008C3C96">
        <w:rPr>
          <w:rFonts w:ascii="CiscoSansTT" w:hAnsi="CiscoSansTT" w:cs="CiscoSansTT"/>
          <w:sz w:val="24"/>
          <w:szCs w:val="24"/>
        </w:rPr>
        <w:t xml:space="preserve">Multiple plays can be defined in one playbook </w:t>
      </w:r>
      <w:proofErr w:type="spellStart"/>
      <w:proofErr w:type="gramStart"/>
      <w:r w:rsidRPr="008C3C96">
        <w:rPr>
          <w:rFonts w:ascii="CiscoSansTT" w:hAnsi="CiscoSansTT" w:cs="CiscoSansTT"/>
          <w:sz w:val="24"/>
          <w:szCs w:val="24"/>
        </w:rPr>
        <w:t>under</w:t>
      </w:r>
      <w:r w:rsidRPr="008C3C96">
        <w:rPr>
          <w:rFonts w:ascii="CiscoSansTT" w:hAnsi="CiscoSansTT" w:cs="CiscoSansTT"/>
          <w:b/>
          <w:bCs/>
          <w:sz w:val="24"/>
          <w:szCs w:val="24"/>
        </w:rPr>
        <w:t>“</w:t>
      </w:r>
      <w:proofErr w:type="gramEnd"/>
      <w:r w:rsidRPr="008C3C96">
        <w:rPr>
          <w:rFonts w:ascii="CiscoSansTT" w:hAnsi="CiscoSansTT" w:cs="CiscoSansTT"/>
          <w:b/>
          <w:bCs/>
          <w:sz w:val="24"/>
          <w:szCs w:val="24"/>
        </w:rPr>
        <w:t>tasks</w:t>
      </w:r>
      <w:proofErr w:type="spellEnd"/>
      <w:r w:rsidRPr="008C3C96">
        <w:rPr>
          <w:rFonts w:ascii="CiscoSansTT" w:hAnsi="CiscoSansTT" w:cs="CiscoSansTT"/>
          <w:b/>
          <w:bCs/>
          <w:sz w:val="24"/>
          <w:szCs w:val="24"/>
        </w:rPr>
        <w:t xml:space="preserve">”, </w:t>
      </w:r>
      <w:r w:rsidRPr="008C3C96">
        <w:rPr>
          <w:rFonts w:ascii="CiscoSansTT" w:hAnsi="CiscoSansTT" w:cs="CiscoSansTT"/>
          <w:sz w:val="24"/>
          <w:szCs w:val="24"/>
        </w:rPr>
        <w:t xml:space="preserve">each starts with “-“ . </w:t>
      </w:r>
    </w:p>
    <w:p w14:paraId="7C1D857E" w14:textId="77777777" w:rsidR="001F368A" w:rsidRPr="008C3C96" w:rsidRDefault="001F368A" w:rsidP="001F368A">
      <w:pPr>
        <w:pStyle w:val="dC-Normal"/>
        <w:numPr>
          <w:ilvl w:val="0"/>
          <w:numId w:val="28"/>
        </w:numPr>
        <w:rPr>
          <w:rFonts w:ascii="CiscoSansTT" w:hAnsi="CiscoSansTT" w:cs="CiscoSansTT"/>
          <w:sz w:val="24"/>
          <w:szCs w:val="24"/>
        </w:rPr>
      </w:pPr>
      <w:r w:rsidRPr="008C3C96">
        <w:rPr>
          <w:rFonts w:ascii="CiscoSansTT" w:hAnsi="CiscoSansTT" w:cs="CiscoSansTT"/>
          <w:sz w:val="24"/>
          <w:szCs w:val="24"/>
        </w:rPr>
        <w:t xml:space="preserve">This kind of play creates multiple VLANs using </w:t>
      </w:r>
      <w:proofErr w:type="spellStart"/>
      <w:r w:rsidRPr="008C3C96">
        <w:rPr>
          <w:rFonts w:ascii="CiscoSansTT" w:hAnsi="CiscoSansTT" w:cs="CiscoSansTT"/>
          <w:b/>
          <w:sz w:val="24"/>
          <w:szCs w:val="24"/>
        </w:rPr>
        <w:t>nxos_config</w:t>
      </w:r>
      <w:proofErr w:type="spellEnd"/>
      <w:r w:rsidRPr="008C3C96">
        <w:rPr>
          <w:rFonts w:ascii="CiscoSansTT" w:hAnsi="CiscoSansTT" w:cs="CiscoSansTT"/>
          <w:sz w:val="24"/>
          <w:szCs w:val="24"/>
        </w:rPr>
        <w:t xml:space="preserve"> module. </w:t>
      </w:r>
    </w:p>
    <w:p w14:paraId="139731B4" w14:textId="77777777" w:rsidR="001F368A" w:rsidRPr="008C3C96" w:rsidRDefault="001F368A" w:rsidP="001F368A">
      <w:pPr>
        <w:pStyle w:val="dC-Normal"/>
        <w:numPr>
          <w:ilvl w:val="1"/>
          <w:numId w:val="28"/>
        </w:numPr>
        <w:rPr>
          <w:rFonts w:ascii="CiscoSansTT" w:hAnsi="CiscoSansTT" w:cs="CiscoSansTT"/>
          <w:sz w:val="24"/>
          <w:szCs w:val="24"/>
        </w:rPr>
      </w:pPr>
      <w:r w:rsidRPr="008C3C96">
        <w:rPr>
          <w:rFonts w:ascii="CiscoSansTT" w:hAnsi="CiscoSansTT" w:cs="CiscoSansTT"/>
          <w:sz w:val="24"/>
          <w:szCs w:val="24"/>
        </w:rPr>
        <w:t xml:space="preserve">The “lines” option is used to pass only one configuration command.  </w:t>
      </w:r>
      <w:proofErr w:type="gramStart"/>
      <w:r w:rsidRPr="008C3C96">
        <w:rPr>
          <w:rFonts w:ascii="CiscoSansTT" w:hAnsi="CiscoSansTT" w:cs="CiscoSansTT"/>
          <w:sz w:val="24"/>
          <w:szCs w:val="24"/>
        </w:rPr>
        <w:t>This commands</w:t>
      </w:r>
      <w:proofErr w:type="gramEnd"/>
      <w:r w:rsidRPr="008C3C96">
        <w:rPr>
          <w:rFonts w:ascii="CiscoSansTT" w:hAnsi="CiscoSansTT" w:cs="CiscoSansTT"/>
          <w:sz w:val="24"/>
          <w:szCs w:val="24"/>
        </w:rPr>
        <w:t xml:space="preserve"> must be the exact same commands as found in the device running-config.</w:t>
      </w:r>
    </w:p>
    <w:p w14:paraId="2A5A94D8" w14:textId="77777777" w:rsidR="001F368A" w:rsidRPr="008C3C96" w:rsidRDefault="001F368A" w:rsidP="001F368A">
      <w:pPr>
        <w:pStyle w:val="dC-Normal"/>
        <w:numPr>
          <w:ilvl w:val="1"/>
          <w:numId w:val="28"/>
        </w:numPr>
        <w:rPr>
          <w:rFonts w:ascii="CiscoSansTT" w:hAnsi="CiscoSansTT" w:cs="CiscoSansTT"/>
          <w:sz w:val="24"/>
          <w:szCs w:val="24"/>
        </w:rPr>
      </w:pPr>
      <w:r w:rsidRPr="008C3C96">
        <w:rPr>
          <w:rFonts w:ascii="CiscoSansTT" w:hAnsi="CiscoSansTT" w:cs="CiscoSansTT"/>
          <w:sz w:val="24"/>
          <w:szCs w:val="24"/>
        </w:rPr>
        <w:t xml:space="preserve">Though one or multiple configuration commands can be configured under the “lines” option.   For multiple, </w:t>
      </w:r>
      <w:r w:rsidRPr="008C3C96">
        <w:rPr>
          <w:rFonts w:ascii="CiscoSansTT" w:hAnsi="CiscoSansTT" w:cs="CiscoSansTT"/>
          <w:sz w:val="24"/>
          <w:szCs w:val="24"/>
        </w:rPr>
        <w:lastRenderedPageBreak/>
        <w:t>ordered set of commands can be configured under this “line” section.</w:t>
      </w:r>
    </w:p>
    <w:p w14:paraId="700CDCC3" w14:textId="77777777" w:rsidR="001F368A" w:rsidRPr="008C3C96" w:rsidRDefault="001F368A" w:rsidP="001F368A">
      <w:pPr>
        <w:pStyle w:val="dC-Normal"/>
        <w:numPr>
          <w:ilvl w:val="0"/>
          <w:numId w:val="28"/>
        </w:numPr>
        <w:rPr>
          <w:rFonts w:ascii="CiscoSansTT" w:hAnsi="CiscoSansTT" w:cs="CiscoSansTT"/>
          <w:sz w:val="24"/>
          <w:szCs w:val="24"/>
        </w:rPr>
      </w:pPr>
      <w:r w:rsidRPr="008C3C96">
        <w:rPr>
          <w:rFonts w:ascii="CiscoSansTT" w:hAnsi="CiscoSansTT" w:cs="CiscoSansTT"/>
          <w:sz w:val="24"/>
          <w:szCs w:val="24"/>
        </w:rPr>
        <w:t xml:space="preserve">At the end of this play, we use </w:t>
      </w:r>
      <w:r w:rsidRPr="008C3C96">
        <w:rPr>
          <w:rFonts w:ascii="CiscoSansTT" w:hAnsi="CiscoSansTT" w:cs="CiscoSansTT"/>
          <w:b/>
          <w:bCs/>
          <w:sz w:val="24"/>
          <w:szCs w:val="24"/>
        </w:rPr>
        <w:t xml:space="preserve">“tags” </w:t>
      </w:r>
      <w:r w:rsidRPr="008C3C96">
        <w:rPr>
          <w:rFonts w:ascii="CiscoSansTT" w:hAnsi="CiscoSansTT" w:cs="CiscoSansTT"/>
          <w:sz w:val="24"/>
          <w:szCs w:val="24"/>
        </w:rPr>
        <w:t xml:space="preserve">to name the play </w:t>
      </w:r>
      <w:r w:rsidRPr="008C3C96">
        <w:rPr>
          <w:rFonts w:ascii="CiscoSansTT" w:hAnsi="CiscoSansTT" w:cs="CiscoSansTT"/>
          <w:b/>
          <w:bCs/>
          <w:sz w:val="24"/>
          <w:szCs w:val="24"/>
        </w:rPr>
        <w:t xml:space="preserve">“add </w:t>
      </w:r>
      <w:proofErr w:type="spellStart"/>
      <w:r w:rsidRPr="008C3C96">
        <w:rPr>
          <w:rFonts w:ascii="CiscoSansTT" w:hAnsi="CiscoSansTT" w:cs="CiscoSansTT"/>
          <w:b/>
          <w:bCs/>
          <w:sz w:val="24"/>
          <w:szCs w:val="24"/>
        </w:rPr>
        <w:t>vlans</w:t>
      </w:r>
      <w:proofErr w:type="spellEnd"/>
      <w:r w:rsidRPr="008C3C96">
        <w:rPr>
          <w:rFonts w:ascii="CiscoSansTT" w:hAnsi="CiscoSansTT" w:cs="CiscoSansTT"/>
          <w:b/>
          <w:bCs/>
          <w:sz w:val="24"/>
          <w:szCs w:val="24"/>
        </w:rPr>
        <w:t xml:space="preserve">”. </w:t>
      </w:r>
      <w:r w:rsidRPr="008C3C96">
        <w:rPr>
          <w:rFonts w:ascii="CiscoSansTT" w:hAnsi="CiscoSansTT" w:cs="CiscoSansTT"/>
          <w:sz w:val="24"/>
          <w:szCs w:val="24"/>
        </w:rPr>
        <w:t xml:space="preserve">This is useful to run a specific part of the configuration without running whole playbook. </w:t>
      </w:r>
    </w:p>
    <w:p w14:paraId="387E0AD1" w14:textId="77777777" w:rsidR="001F368A" w:rsidRPr="008C3C96" w:rsidRDefault="001F368A" w:rsidP="001F368A">
      <w:pPr>
        <w:pStyle w:val="dC-Normal"/>
        <w:ind w:left="1440"/>
        <w:jc w:val="center"/>
        <w:rPr>
          <w:rFonts w:ascii="CiscoSansTT" w:hAnsi="CiscoSansTT" w:cs="CiscoSansTT"/>
        </w:rPr>
      </w:pPr>
      <w:r w:rsidRPr="008C3C96">
        <w:rPr>
          <w:rFonts w:ascii="CiscoSansTT" w:hAnsi="CiscoSansTT" w:cs="CiscoSansTT"/>
          <w:noProof/>
          <w:lang w:eastAsia="zh-CN"/>
        </w:rPr>
        <w:drawing>
          <wp:inline distT="0" distB="0" distL="0" distR="0" wp14:anchorId="08B89D50" wp14:editId="2D77C228">
            <wp:extent cx="5765694" cy="5058410"/>
            <wp:effectExtent l="0" t="0" r="635" b="0"/>
            <wp:docPr id="680957626" name="picture" descr="/Users/umairarshad/Desktop/Screen Shot 2018-01-06 at 9.54.1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0">
                      <a:extLst>
                        <a:ext uri="{28A0092B-C50C-407E-A947-70E740481C1C}">
                          <a14:useLocalDpi xmlns:a14="http://schemas.microsoft.com/office/drawing/2010/main" val="0"/>
                        </a:ext>
                      </a:extLst>
                    </a:blip>
                    <a:stretch>
                      <a:fillRect/>
                    </a:stretch>
                  </pic:blipFill>
                  <pic:spPr>
                    <a:xfrm>
                      <a:off x="0" y="0"/>
                      <a:ext cx="5765694" cy="5058410"/>
                    </a:xfrm>
                    <a:prstGeom prst="rect">
                      <a:avLst/>
                    </a:prstGeom>
                  </pic:spPr>
                </pic:pic>
              </a:graphicData>
            </a:graphic>
          </wp:inline>
        </w:drawing>
      </w:r>
    </w:p>
    <w:p w14:paraId="5671D602" w14:textId="77777777" w:rsidR="001F368A" w:rsidRPr="008C3C96" w:rsidRDefault="001F368A" w:rsidP="001F368A">
      <w:pPr>
        <w:pStyle w:val="dC-Normal"/>
        <w:ind w:left="1440"/>
        <w:rPr>
          <w:rFonts w:ascii="CiscoSansTT" w:hAnsi="CiscoSansTT" w:cs="CiscoSansTT"/>
          <w:b/>
          <w:bCs/>
          <w:i/>
          <w:iCs/>
          <w:sz w:val="24"/>
          <w:szCs w:val="24"/>
        </w:rPr>
      </w:pPr>
      <w:r w:rsidRPr="008C3C96">
        <w:rPr>
          <w:rFonts w:ascii="CiscoSansTT" w:hAnsi="CiscoSansTT" w:cs="CiscoSansTT"/>
          <w:b/>
          <w:bCs/>
          <w:i/>
          <w:iCs/>
          <w:sz w:val="24"/>
          <w:szCs w:val="24"/>
          <w:highlight w:val="yellow"/>
        </w:rPr>
        <w:t xml:space="preserve">NOTE: Formatting is </w:t>
      </w:r>
      <w:proofErr w:type="spellStart"/>
      <w:r w:rsidRPr="008C3C96">
        <w:rPr>
          <w:rFonts w:ascii="CiscoSansTT" w:hAnsi="CiscoSansTT" w:cs="CiscoSansTT"/>
          <w:b/>
          <w:bCs/>
          <w:i/>
          <w:iCs/>
          <w:sz w:val="24"/>
          <w:szCs w:val="24"/>
          <w:highlight w:val="yellow"/>
        </w:rPr>
        <w:t>extremenly</w:t>
      </w:r>
      <w:proofErr w:type="spellEnd"/>
      <w:r w:rsidRPr="008C3C96">
        <w:rPr>
          <w:rFonts w:ascii="CiscoSansTT" w:hAnsi="CiscoSansTT" w:cs="CiscoSansTT"/>
          <w:b/>
          <w:bCs/>
          <w:i/>
          <w:iCs/>
          <w:sz w:val="24"/>
          <w:szCs w:val="24"/>
          <w:highlight w:val="yellow"/>
        </w:rPr>
        <w:t xml:space="preserve"> important when working with Ansible. Ansible playbook would return errors if the spaces are not properly </w:t>
      </w:r>
      <w:proofErr w:type="spellStart"/>
      <w:r w:rsidRPr="008C3C96">
        <w:rPr>
          <w:rFonts w:ascii="CiscoSansTT" w:hAnsi="CiscoSansTT" w:cs="CiscoSansTT"/>
          <w:b/>
          <w:bCs/>
          <w:i/>
          <w:iCs/>
          <w:sz w:val="24"/>
          <w:szCs w:val="24"/>
          <w:highlight w:val="yellow"/>
        </w:rPr>
        <w:t>alighed</w:t>
      </w:r>
      <w:proofErr w:type="spellEnd"/>
      <w:r w:rsidRPr="008C3C96">
        <w:rPr>
          <w:rFonts w:ascii="CiscoSansTT" w:hAnsi="CiscoSansTT" w:cs="CiscoSansTT"/>
          <w:b/>
          <w:bCs/>
          <w:i/>
          <w:iCs/>
          <w:sz w:val="24"/>
          <w:szCs w:val="24"/>
          <w:highlight w:val="yellow"/>
        </w:rPr>
        <w:t xml:space="preserve"> or formatting is not correct</w:t>
      </w:r>
    </w:p>
    <w:p w14:paraId="682BDBA6" w14:textId="77777777" w:rsidR="001F368A" w:rsidRPr="008C3C96" w:rsidRDefault="001F368A" w:rsidP="001F368A">
      <w:pPr>
        <w:pStyle w:val="dC-Normal"/>
        <w:ind w:left="1440"/>
        <w:rPr>
          <w:rFonts w:ascii="CiscoSansTT" w:hAnsi="CiscoSansTT" w:cs="CiscoSansTT"/>
          <w:sz w:val="24"/>
          <w:szCs w:val="24"/>
        </w:rPr>
      </w:pPr>
    </w:p>
    <w:p w14:paraId="75964FBC" w14:textId="77777777" w:rsidR="001F368A" w:rsidRPr="008C3C96" w:rsidRDefault="001F368A" w:rsidP="001F368A">
      <w:pPr>
        <w:pStyle w:val="dC-Normal"/>
        <w:numPr>
          <w:ilvl w:val="0"/>
          <w:numId w:val="28"/>
        </w:numPr>
        <w:rPr>
          <w:rFonts w:ascii="CiscoSansTT" w:hAnsi="CiscoSansTT" w:cs="CiscoSansTT"/>
          <w:sz w:val="24"/>
          <w:szCs w:val="24"/>
        </w:rPr>
      </w:pPr>
      <w:r w:rsidRPr="008C3C96">
        <w:rPr>
          <w:rFonts w:ascii="CiscoSansTT" w:hAnsi="CiscoSansTT" w:cs="CiscoSansTT"/>
          <w:sz w:val="24"/>
          <w:szCs w:val="24"/>
        </w:rPr>
        <w:t xml:space="preserve">Click </w:t>
      </w:r>
      <w:r w:rsidRPr="008C3C96">
        <w:rPr>
          <w:rFonts w:ascii="CiscoSansTT" w:hAnsi="CiscoSansTT" w:cs="CiscoSansTT"/>
          <w:b/>
          <w:bCs/>
          <w:sz w:val="24"/>
          <w:szCs w:val="24"/>
        </w:rPr>
        <w:t>“File” “Save</w:t>
      </w:r>
      <w:proofErr w:type="gramStart"/>
      <w:r w:rsidRPr="008C3C96">
        <w:rPr>
          <w:rFonts w:ascii="CiscoSansTT" w:hAnsi="CiscoSansTT" w:cs="CiscoSansTT"/>
          <w:b/>
          <w:bCs/>
          <w:sz w:val="24"/>
          <w:szCs w:val="24"/>
        </w:rPr>
        <w:t>”</w:t>
      </w:r>
      <w:r w:rsidRPr="008C3C96">
        <w:rPr>
          <w:rFonts w:ascii="CiscoSansTT" w:hAnsi="CiscoSansTT" w:cs="CiscoSansTT"/>
          <w:sz w:val="24"/>
          <w:szCs w:val="24"/>
        </w:rPr>
        <w:t xml:space="preserve"> .</w:t>
      </w:r>
      <w:proofErr w:type="gramEnd"/>
      <w:r w:rsidRPr="008C3C96">
        <w:rPr>
          <w:rFonts w:ascii="CiscoSansTT" w:hAnsi="CiscoSansTT" w:cs="CiscoSansTT"/>
          <w:sz w:val="24"/>
          <w:szCs w:val="24"/>
        </w:rPr>
        <w:t xml:space="preserve"> This will save the playbook, and also ftp the playbook to Ansible server using pre-configured “</w:t>
      </w:r>
      <w:r w:rsidRPr="008C3C96">
        <w:rPr>
          <w:rFonts w:ascii="CiscoSansTT" w:hAnsi="CiscoSansTT" w:cs="CiscoSansTT"/>
          <w:b/>
          <w:bCs/>
          <w:sz w:val="24"/>
          <w:szCs w:val="24"/>
        </w:rPr>
        <w:t>remote-sync”</w:t>
      </w:r>
      <w:r w:rsidRPr="008C3C96">
        <w:rPr>
          <w:rFonts w:ascii="CiscoSansTT" w:hAnsi="CiscoSansTT" w:cs="CiscoSansTT"/>
          <w:sz w:val="24"/>
          <w:szCs w:val="24"/>
        </w:rPr>
        <w:t xml:space="preserve"> package. </w:t>
      </w:r>
    </w:p>
    <w:p w14:paraId="227DD6BC" w14:textId="77777777" w:rsidR="001F368A" w:rsidRPr="008C3C96" w:rsidRDefault="001F368A" w:rsidP="001F368A">
      <w:pPr>
        <w:pStyle w:val="ListParagraph"/>
        <w:jc w:val="center"/>
        <w:rPr>
          <w:rFonts w:ascii="CiscoSansTT" w:hAnsi="CiscoSansTT" w:cs="CiscoSansTT"/>
          <w:szCs w:val="24"/>
        </w:rPr>
      </w:pPr>
      <w:r w:rsidRPr="008C3C96">
        <w:rPr>
          <w:rFonts w:ascii="CiscoSansTT" w:hAnsi="CiscoSansTT" w:cs="CiscoSansTT"/>
          <w:noProof/>
          <w:lang w:val="en-US" w:eastAsia="zh-CN"/>
        </w:rPr>
        <w:drawing>
          <wp:inline distT="0" distB="0" distL="0" distR="0" wp14:anchorId="666045EE" wp14:editId="1667ADA8">
            <wp:extent cx="5412196" cy="976438"/>
            <wp:effectExtent l="0" t="0" r="0" b="0"/>
            <wp:docPr id="1212249187" name="Picture 1212249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39679" cy="981396"/>
                    </a:xfrm>
                    <a:prstGeom prst="rect">
                      <a:avLst/>
                    </a:prstGeom>
                  </pic:spPr>
                </pic:pic>
              </a:graphicData>
            </a:graphic>
          </wp:inline>
        </w:drawing>
      </w:r>
    </w:p>
    <w:p w14:paraId="50A3B274" w14:textId="77777777" w:rsidR="001F368A" w:rsidRPr="008C3C96" w:rsidRDefault="001F368A" w:rsidP="001F368A">
      <w:pPr>
        <w:pStyle w:val="dC-Normal"/>
        <w:ind w:left="1440"/>
        <w:rPr>
          <w:rFonts w:ascii="CiscoSansTT" w:hAnsi="CiscoSansTT" w:cs="CiscoSansTT"/>
          <w:b/>
          <w:i/>
          <w:sz w:val="24"/>
          <w:szCs w:val="24"/>
        </w:rPr>
      </w:pPr>
      <w:r w:rsidRPr="008C3C96">
        <w:rPr>
          <w:rFonts w:ascii="CiscoSansTT" w:hAnsi="CiscoSansTT" w:cs="CiscoSansTT"/>
          <w:b/>
          <w:i/>
          <w:sz w:val="24"/>
          <w:szCs w:val="24"/>
          <w:highlight w:val="yellow"/>
        </w:rPr>
        <w:lastRenderedPageBreak/>
        <w:t xml:space="preserve">NOTE: Once the Save button is pressed, then at the lower part of ATOM app, you will see message about connecting to </w:t>
      </w:r>
      <w:proofErr w:type="spellStart"/>
      <w:r w:rsidRPr="008C3C96">
        <w:rPr>
          <w:rFonts w:ascii="CiscoSansTT" w:hAnsi="CiscoSansTT" w:cs="CiscoSansTT"/>
          <w:b/>
          <w:i/>
          <w:sz w:val="24"/>
          <w:szCs w:val="24"/>
          <w:highlight w:val="yellow"/>
        </w:rPr>
        <w:t>Ansibe</w:t>
      </w:r>
      <w:proofErr w:type="spellEnd"/>
      <w:r w:rsidRPr="008C3C96">
        <w:rPr>
          <w:rFonts w:ascii="CiscoSansTT" w:hAnsi="CiscoSansTT" w:cs="CiscoSansTT"/>
          <w:b/>
          <w:i/>
          <w:sz w:val="24"/>
          <w:szCs w:val="24"/>
          <w:highlight w:val="yellow"/>
        </w:rPr>
        <w:t xml:space="preserve"> host (198.18.134.150) and saving the </w:t>
      </w:r>
      <w:proofErr w:type="spellStart"/>
      <w:r w:rsidRPr="008C3C96">
        <w:rPr>
          <w:rFonts w:ascii="CiscoSansTT" w:hAnsi="CiscoSansTT" w:cs="CiscoSansTT"/>
          <w:b/>
          <w:i/>
          <w:sz w:val="24"/>
          <w:szCs w:val="24"/>
          <w:highlight w:val="yellow"/>
        </w:rPr>
        <w:t>vlan_provision.yml</w:t>
      </w:r>
      <w:proofErr w:type="spellEnd"/>
      <w:r w:rsidRPr="008C3C96">
        <w:rPr>
          <w:rFonts w:ascii="CiscoSansTT" w:hAnsi="CiscoSansTT" w:cs="CiscoSansTT"/>
          <w:b/>
          <w:i/>
          <w:sz w:val="24"/>
          <w:szCs w:val="24"/>
          <w:highlight w:val="yellow"/>
        </w:rPr>
        <w:t xml:space="preserve"> file</w:t>
      </w:r>
    </w:p>
    <w:p w14:paraId="3301E2E9" w14:textId="77777777" w:rsidR="001F368A" w:rsidRPr="008C3C96" w:rsidRDefault="001F368A" w:rsidP="001F368A">
      <w:pPr>
        <w:pStyle w:val="dC-H3"/>
        <w:rPr>
          <w:rFonts w:ascii="CiscoSansTT" w:hAnsi="CiscoSansTT" w:cs="CiscoSansTT"/>
          <w:color w:val="000000" w:themeColor="text1"/>
          <w:sz w:val="24"/>
          <w:szCs w:val="24"/>
        </w:rPr>
      </w:pPr>
      <w:r>
        <w:rPr>
          <w:rFonts w:ascii="CiscoSansTT" w:hAnsi="CiscoSansTT" w:cs="CiscoSansTT"/>
          <w:sz w:val="24"/>
          <w:szCs w:val="24"/>
        </w:rPr>
        <w:t>Step 6</w:t>
      </w:r>
      <w:r w:rsidRPr="008C3C96">
        <w:rPr>
          <w:rFonts w:ascii="CiscoSansTT" w:hAnsi="CiscoSansTT" w:cs="CiscoSansTT"/>
          <w:sz w:val="24"/>
          <w:szCs w:val="24"/>
        </w:rPr>
        <w:t xml:space="preserve">: </w:t>
      </w:r>
      <w:r w:rsidRPr="008C3C96">
        <w:rPr>
          <w:rFonts w:ascii="CiscoSansTT" w:hAnsi="CiscoSansTT" w:cs="CiscoSansTT"/>
          <w:sz w:val="24"/>
          <w:szCs w:val="24"/>
        </w:rPr>
        <w:tab/>
      </w:r>
      <w:r w:rsidRPr="008C3C96">
        <w:rPr>
          <w:rFonts w:ascii="CiscoSansTT" w:hAnsi="CiscoSansTT" w:cs="CiscoSansTT"/>
          <w:color w:val="000000" w:themeColor="text1"/>
          <w:sz w:val="24"/>
          <w:szCs w:val="24"/>
        </w:rPr>
        <w:t xml:space="preserve">After creating the playbook, it is now time to execute the playbook. </w:t>
      </w:r>
    </w:p>
    <w:p w14:paraId="6A6AC528" w14:textId="77777777" w:rsidR="001F368A" w:rsidRPr="008C3C96" w:rsidRDefault="001F368A" w:rsidP="001F368A">
      <w:pPr>
        <w:pStyle w:val="dC-Normal"/>
        <w:numPr>
          <w:ilvl w:val="0"/>
          <w:numId w:val="38"/>
        </w:numPr>
        <w:rPr>
          <w:rFonts w:ascii="CiscoSansTT" w:hAnsi="CiscoSansTT" w:cs="CiscoSansTT"/>
          <w:sz w:val="24"/>
          <w:szCs w:val="24"/>
        </w:rPr>
      </w:pPr>
      <w:r w:rsidRPr="008C3C96">
        <w:rPr>
          <w:rFonts w:ascii="CiscoSansTT" w:hAnsi="CiscoSansTT" w:cs="CiscoSansTT"/>
          <w:sz w:val="24"/>
          <w:szCs w:val="24"/>
        </w:rPr>
        <w:t xml:space="preserve">Before executing the playbook, we will verify the leaf switch if it has any </w:t>
      </w:r>
      <w:proofErr w:type="spellStart"/>
      <w:r w:rsidRPr="008C3C96">
        <w:rPr>
          <w:rFonts w:ascii="CiscoSansTT" w:hAnsi="CiscoSansTT" w:cs="CiscoSansTT"/>
          <w:sz w:val="24"/>
          <w:szCs w:val="24"/>
        </w:rPr>
        <w:t>vlan</w:t>
      </w:r>
      <w:proofErr w:type="spellEnd"/>
      <w:r w:rsidRPr="008C3C96">
        <w:rPr>
          <w:rFonts w:ascii="CiscoSansTT" w:hAnsi="CiscoSansTT" w:cs="CiscoSansTT"/>
          <w:sz w:val="24"/>
          <w:szCs w:val="24"/>
        </w:rPr>
        <w:t xml:space="preserve"> configuration present on it.</w:t>
      </w:r>
    </w:p>
    <w:p w14:paraId="1D1A786F" w14:textId="77777777" w:rsidR="001F368A" w:rsidRPr="008C3C96" w:rsidRDefault="001F368A" w:rsidP="001F368A">
      <w:pPr>
        <w:pStyle w:val="dC-Normal"/>
        <w:numPr>
          <w:ilvl w:val="0"/>
          <w:numId w:val="38"/>
        </w:numPr>
        <w:rPr>
          <w:rFonts w:ascii="CiscoSansTT" w:hAnsi="CiscoSansTT" w:cs="CiscoSansTT"/>
          <w:sz w:val="24"/>
          <w:szCs w:val="24"/>
        </w:rPr>
      </w:pPr>
      <w:r w:rsidRPr="008C3C96">
        <w:rPr>
          <w:rFonts w:ascii="CiscoSansTT" w:hAnsi="CiscoSansTT" w:cs="CiscoSansTT"/>
          <w:sz w:val="24"/>
          <w:szCs w:val="24"/>
        </w:rPr>
        <w:t xml:space="preserve">Login to leaf-3 </w:t>
      </w:r>
      <w:proofErr w:type="gramStart"/>
      <w:r w:rsidRPr="008C3C96">
        <w:rPr>
          <w:rFonts w:ascii="CiscoSansTT" w:hAnsi="CiscoSansTT" w:cs="CiscoSansTT"/>
          <w:sz w:val="24"/>
          <w:szCs w:val="24"/>
        </w:rPr>
        <w:t>switch  using</w:t>
      </w:r>
      <w:proofErr w:type="gramEnd"/>
      <w:r w:rsidRPr="008C3C96">
        <w:rPr>
          <w:rFonts w:ascii="CiscoSansTT" w:hAnsi="CiscoSansTT" w:cs="CiscoSansTT"/>
          <w:sz w:val="24"/>
          <w:szCs w:val="24"/>
        </w:rPr>
        <w:t xml:space="preserve"> the </w:t>
      </w:r>
      <w:proofErr w:type="spellStart"/>
      <w:r w:rsidRPr="008C3C96">
        <w:rPr>
          <w:rFonts w:ascii="CiscoSansTT" w:hAnsi="CiscoSansTT" w:cs="CiscoSansTT"/>
          <w:sz w:val="24"/>
          <w:szCs w:val="24"/>
        </w:rPr>
        <w:t>Mputty</w:t>
      </w:r>
      <w:proofErr w:type="spellEnd"/>
      <w:r w:rsidRPr="008C3C96">
        <w:rPr>
          <w:rFonts w:ascii="CiscoSansTT" w:hAnsi="CiscoSansTT" w:cs="CiscoSansTT"/>
          <w:sz w:val="24"/>
          <w:szCs w:val="24"/>
        </w:rPr>
        <w:t xml:space="preserve"> client, or any leaf switch and execute "</w:t>
      </w:r>
      <w:r w:rsidRPr="008C3C96">
        <w:rPr>
          <w:rFonts w:ascii="CiscoSansTT" w:hAnsi="CiscoSansTT" w:cs="CiscoSansTT"/>
          <w:b/>
          <w:sz w:val="24"/>
          <w:szCs w:val="24"/>
        </w:rPr>
        <w:t xml:space="preserve">show </w:t>
      </w:r>
      <w:proofErr w:type="spellStart"/>
      <w:r w:rsidRPr="008C3C96">
        <w:rPr>
          <w:rFonts w:ascii="CiscoSansTT" w:hAnsi="CiscoSansTT" w:cs="CiscoSansTT"/>
          <w:b/>
          <w:sz w:val="24"/>
          <w:szCs w:val="24"/>
        </w:rPr>
        <w:t>vlan</w:t>
      </w:r>
      <w:proofErr w:type="spellEnd"/>
      <w:r w:rsidRPr="008C3C96">
        <w:rPr>
          <w:rFonts w:ascii="CiscoSansTT" w:hAnsi="CiscoSansTT" w:cs="CiscoSansTT"/>
          <w:b/>
          <w:sz w:val="24"/>
          <w:szCs w:val="24"/>
        </w:rPr>
        <w:t xml:space="preserve"> brief</w:t>
      </w:r>
      <w:r w:rsidRPr="008C3C96">
        <w:rPr>
          <w:rFonts w:ascii="CiscoSansTT" w:hAnsi="CiscoSansTT" w:cs="CiscoSansTT"/>
          <w:sz w:val="24"/>
          <w:szCs w:val="24"/>
        </w:rPr>
        <w:t xml:space="preserve">". This will show us the </w:t>
      </w:r>
      <w:proofErr w:type="spellStart"/>
      <w:r w:rsidRPr="008C3C96">
        <w:rPr>
          <w:rFonts w:ascii="CiscoSansTT" w:hAnsi="CiscoSansTT" w:cs="CiscoSansTT"/>
          <w:sz w:val="24"/>
          <w:szCs w:val="24"/>
        </w:rPr>
        <w:t>vlans</w:t>
      </w:r>
      <w:proofErr w:type="spellEnd"/>
      <w:r w:rsidRPr="008C3C96">
        <w:rPr>
          <w:rFonts w:ascii="CiscoSansTT" w:hAnsi="CiscoSansTT" w:cs="CiscoSansTT"/>
          <w:sz w:val="24"/>
          <w:szCs w:val="24"/>
        </w:rPr>
        <w:t xml:space="preserve"> that currently exist on the leaf switch.  As you note from below screenshot only the default VLAN (</w:t>
      </w:r>
      <w:proofErr w:type="spellStart"/>
      <w:r w:rsidRPr="008C3C96">
        <w:rPr>
          <w:rFonts w:ascii="CiscoSansTT" w:hAnsi="CiscoSansTT" w:cs="CiscoSansTT"/>
          <w:sz w:val="24"/>
          <w:szCs w:val="24"/>
        </w:rPr>
        <w:t>vlan</w:t>
      </w:r>
      <w:proofErr w:type="spellEnd"/>
      <w:r w:rsidRPr="008C3C96">
        <w:rPr>
          <w:rFonts w:ascii="CiscoSansTT" w:hAnsi="CiscoSansTT" w:cs="CiscoSansTT"/>
          <w:sz w:val="24"/>
          <w:szCs w:val="24"/>
        </w:rPr>
        <w:t xml:space="preserve"> number 1) is configured</w:t>
      </w:r>
    </w:p>
    <w:p w14:paraId="1B8AF931" w14:textId="77777777" w:rsidR="001F368A" w:rsidRPr="008C3C96" w:rsidRDefault="001F368A" w:rsidP="001F368A">
      <w:pPr>
        <w:pStyle w:val="dC-Normal"/>
        <w:jc w:val="center"/>
        <w:rPr>
          <w:rFonts w:ascii="CiscoSansTT" w:hAnsi="CiscoSansTT" w:cs="CiscoSansTT"/>
          <w:color w:val="000000" w:themeColor="text1"/>
          <w:sz w:val="24"/>
          <w:szCs w:val="24"/>
        </w:rPr>
      </w:pPr>
      <w:r w:rsidRPr="008C3C96">
        <w:rPr>
          <w:rFonts w:ascii="CiscoSansTT" w:hAnsi="CiscoSansTT" w:cs="CiscoSansTT"/>
          <w:noProof/>
          <w:lang w:eastAsia="zh-CN"/>
        </w:rPr>
        <w:drawing>
          <wp:inline distT="0" distB="0" distL="0" distR="0" wp14:anchorId="227DB29E" wp14:editId="4B3A0DCC">
            <wp:extent cx="5187013" cy="2811415"/>
            <wp:effectExtent l="0" t="0" r="0"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 Shot 2018-01-26 at 9.48.10 AM.png"/>
                    <pic:cNvPicPr/>
                  </pic:nvPicPr>
                  <pic:blipFill>
                    <a:blip r:embed="rId32">
                      <a:extLst>
                        <a:ext uri="{28A0092B-C50C-407E-A947-70E740481C1C}">
                          <a14:useLocalDpi xmlns:a14="http://schemas.microsoft.com/office/drawing/2010/main" val="0"/>
                        </a:ext>
                      </a:extLst>
                    </a:blip>
                    <a:stretch>
                      <a:fillRect/>
                    </a:stretch>
                  </pic:blipFill>
                  <pic:spPr>
                    <a:xfrm>
                      <a:off x="0" y="0"/>
                      <a:ext cx="5189950" cy="2813007"/>
                    </a:xfrm>
                    <a:prstGeom prst="rect">
                      <a:avLst/>
                    </a:prstGeom>
                  </pic:spPr>
                </pic:pic>
              </a:graphicData>
            </a:graphic>
          </wp:inline>
        </w:drawing>
      </w:r>
    </w:p>
    <w:p w14:paraId="3D868F7D" w14:textId="77777777" w:rsidR="001F368A" w:rsidRPr="008C3C96" w:rsidRDefault="001F368A" w:rsidP="001F368A">
      <w:pPr>
        <w:pStyle w:val="dC-Normal"/>
        <w:numPr>
          <w:ilvl w:val="0"/>
          <w:numId w:val="42"/>
        </w:numPr>
        <w:rPr>
          <w:rFonts w:ascii="CiscoSansTT" w:hAnsi="CiscoSansTT" w:cs="CiscoSansTT"/>
          <w:sz w:val="24"/>
          <w:szCs w:val="24"/>
        </w:rPr>
      </w:pPr>
      <w:r w:rsidRPr="008C3C96">
        <w:rPr>
          <w:rFonts w:ascii="CiscoSansTT" w:hAnsi="CiscoSansTT" w:cs="CiscoSansTT"/>
          <w:sz w:val="24"/>
          <w:szCs w:val="24"/>
        </w:rPr>
        <w:t xml:space="preserve">Now, go to </w:t>
      </w:r>
      <w:proofErr w:type="spellStart"/>
      <w:r w:rsidRPr="008C3C96">
        <w:rPr>
          <w:rFonts w:ascii="CiscoSansTT" w:hAnsi="CiscoSansTT" w:cs="CiscoSansTT"/>
          <w:sz w:val="24"/>
          <w:szCs w:val="24"/>
        </w:rPr>
        <w:t>mputty</w:t>
      </w:r>
      <w:proofErr w:type="spellEnd"/>
      <w:r w:rsidRPr="008C3C96">
        <w:rPr>
          <w:rFonts w:ascii="CiscoSansTT" w:hAnsi="CiscoSansTT" w:cs="CiscoSansTT"/>
          <w:sz w:val="24"/>
          <w:szCs w:val="24"/>
        </w:rPr>
        <w:t xml:space="preserve">, login or launch a new </w:t>
      </w:r>
      <w:proofErr w:type="spellStart"/>
      <w:r w:rsidRPr="008C3C96">
        <w:rPr>
          <w:rFonts w:ascii="CiscoSansTT" w:hAnsi="CiscoSansTT" w:cs="CiscoSansTT"/>
          <w:sz w:val="24"/>
          <w:szCs w:val="24"/>
        </w:rPr>
        <w:t>ssh</w:t>
      </w:r>
      <w:proofErr w:type="spellEnd"/>
      <w:r w:rsidRPr="008C3C96">
        <w:rPr>
          <w:rFonts w:ascii="CiscoSansTT" w:hAnsi="CiscoSansTT" w:cs="CiscoSansTT"/>
          <w:sz w:val="24"/>
          <w:szCs w:val="24"/>
        </w:rPr>
        <w:t xml:space="preserve"> into Ansible node (198.18.134.150) </w:t>
      </w:r>
    </w:p>
    <w:p w14:paraId="6E3B7B36" w14:textId="77777777" w:rsidR="001F368A" w:rsidRPr="008C3C96" w:rsidRDefault="001F368A" w:rsidP="001F368A">
      <w:pPr>
        <w:pStyle w:val="dC-Normal"/>
        <w:numPr>
          <w:ilvl w:val="0"/>
          <w:numId w:val="29"/>
        </w:numPr>
        <w:rPr>
          <w:rFonts w:ascii="CiscoSansTT" w:hAnsi="CiscoSansTT" w:cs="CiscoSansTT"/>
          <w:color w:val="000000" w:themeColor="text1"/>
          <w:sz w:val="24"/>
          <w:szCs w:val="24"/>
        </w:rPr>
      </w:pPr>
      <w:r w:rsidRPr="008C3C96">
        <w:rPr>
          <w:rFonts w:ascii="CiscoSansTT" w:hAnsi="CiscoSansTT" w:cs="CiscoSansTT"/>
          <w:sz w:val="24"/>
          <w:szCs w:val="24"/>
        </w:rPr>
        <w:t xml:space="preserve">Use command </w:t>
      </w:r>
      <w:r w:rsidRPr="008C3C96">
        <w:rPr>
          <w:rFonts w:ascii="CiscoSansTT" w:hAnsi="CiscoSansTT" w:cs="CiscoSansTT"/>
          <w:b/>
          <w:sz w:val="24"/>
          <w:szCs w:val="24"/>
        </w:rPr>
        <w:t xml:space="preserve">ansible-playbook </w:t>
      </w:r>
      <w:proofErr w:type="spellStart"/>
      <w:r w:rsidRPr="008C3C96">
        <w:rPr>
          <w:rFonts w:ascii="CiscoSansTT" w:hAnsi="CiscoSansTT" w:cs="CiscoSansTT"/>
          <w:b/>
          <w:sz w:val="24"/>
          <w:szCs w:val="24"/>
        </w:rPr>
        <w:t>vlan_provision.yml</w:t>
      </w:r>
      <w:proofErr w:type="spellEnd"/>
      <w:r w:rsidRPr="008C3C96">
        <w:rPr>
          <w:rFonts w:ascii="CiscoSansTT" w:hAnsi="CiscoSansTT" w:cs="CiscoSansTT"/>
          <w:b/>
          <w:sz w:val="24"/>
          <w:szCs w:val="24"/>
        </w:rPr>
        <w:t xml:space="preserve"> --tags "add </w:t>
      </w:r>
      <w:proofErr w:type="spellStart"/>
      <w:r w:rsidRPr="008C3C96">
        <w:rPr>
          <w:rFonts w:ascii="CiscoSansTT" w:hAnsi="CiscoSansTT" w:cs="CiscoSansTT"/>
          <w:b/>
          <w:sz w:val="24"/>
          <w:szCs w:val="24"/>
        </w:rPr>
        <w:t>vlans</w:t>
      </w:r>
      <w:proofErr w:type="spellEnd"/>
      <w:r w:rsidRPr="008C3C96">
        <w:rPr>
          <w:rFonts w:ascii="CiscoSansTT" w:hAnsi="CiscoSansTT" w:cs="CiscoSansTT"/>
          <w:b/>
          <w:sz w:val="24"/>
          <w:szCs w:val="24"/>
        </w:rPr>
        <w:t>"</w:t>
      </w:r>
      <w:r w:rsidRPr="008C3C96">
        <w:rPr>
          <w:rFonts w:ascii="CiscoSansTT" w:hAnsi="CiscoSansTT" w:cs="CiscoSansTT"/>
          <w:sz w:val="24"/>
          <w:szCs w:val="24"/>
        </w:rPr>
        <w:t xml:space="preserve"> under folder "LTRDCN-1572"</w:t>
      </w:r>
    </w:p>
    <w:p w14:paraId="7AF2A76C" w14:textId="77777777" w:rsidR="001F368A" w:rsidRPr="008C3C96" w:rsidRDefault="001F368A" w:rsidP="001F368A">
      <w:pPr>
        <w:pStyle w:val="ListParagraph"/>
        <w:ind w:left="1800"/>
        <w:rPr>
          <w:rFonts w:ascii="CiscoSansTT" w:hAnsi="CiscoSansTT" w:cs="CiscoSansTT"/>
          <w:lang w:eastAsia="zh-CN"/>
        </w:rPr>
      </w:pPr>
    </w:p>
    <w:tbl>
      <w:tblPr>
        <w:tblStyle w:val="TableGrid"/>
        <w:tblW w:w="0" w:type="auto"/>
        <w:tblInd w:w="2068" w:type="dxa"/>
        <w:tblLook w:val="04A0" w:firstRow="1" w:lastRow="0" w:firstColumn="1" w:lastColumn="0" w:noHBand="0" w:noVBand="1"/>
      </w:tblPr>
      <w:tblGrid>
        <w:gridCol w:w="6948"/>
      </w:tblGrid>
      <w:tr w:rsidR="001F368A" w:rsidRPr="008C3C96" w14:paraId="0EAA61A6" w14:textId="77777777" w:rsidTr="00DC489A">
        <w:tc>
          <w:tcPr>
            <w:tcW w:w="8100" w:type="dxa"/>
          </w:tcPr>
          <w:p w14:paraId="4A0DCE26" w14:textId="77777777" w:rsidR="001F368A" w:rsidRPr="008C3C96" w:rsidRDefault="001F368A" w:rsidP="00DC489A">
            <w:pPr>
              <w:rPr>
                <w:rFonts w:ascii="CiscoSansTT" w:hAnsi="CiscoSansTT" w:cs="CiscoSansTT"/>
                <w:lang w:eastAsia="zh-CN"/>
              </w:rPr>
            </w:pPr>
            <w:r w:rsidRPr="008C3C96">
              <w:rPr>
                <w:rFonts w:ascii="CiscoSansTT" w:hAnsi="CiscoSansTT" w:cs="CiscoSansTT"/>
                <w:lang w:eastAsia="zh-CN"/>
              </w:rPr>
              <w:t>[</w:t>
            </w:r>
            <w:r w:rsidRPr="008C3C96">
              <w:rPr>
                <w:rFonts w:ascii="CiscoSansTT" w:hAnsi="CiscoSansTT" w:cs="CiscoSansTT"/>
                <w:sz w:val="20"/>
                <w:lang w:eastAsia="zh-CN"/>
              </w:rPr>
              <w:t>root@rhel7-tools LTRDCN-</w:t>
            </w:r>
            <w:proofErr w:type="gramStart"/>
            <w:r w:rsidRPr="008C3C96">
              <w:rPr>
                <w:rFonts w:ascii="CiscoSansTT" w:hAnsi="CiscoSansTT" w:cs="CiscoSansTT"/>
                <w:sz w:val="20"/>
                <w:lang w:eastAsia="zh-CN"/>
              </w:rPr>
              <w:t>1572]#</w:t>
            </w:r>
            <w:proofErr w:type="gramEnd"/>
            <w:r w:rsidRPr="008C3C96">
              <w:rPr>
                <w:rFonts w:ascii="CiscoSansTT" w:hAnsi="CiscoSansTT" w:cs="CiscoSansTT"/>
                <w:sz w:val="20"/>
                <w:lang w:eastAsia="zh-CN"/>
              </w:rPr>
              <w:t xml:space="preserve"> </w:t>
            </w:r>
            <w:r w:rsidRPr="008C3C96">
              <w:rPr>
                <w:rFonts w:ascii="CiscoSansTT" w:hAnsi="CiscoSansTT" w:cs="CiscoSansTT"/>
                <w:b/>
                <w:bCs/>
                <w:sz w:val="20"/>
              </w:rPr>
              <w:t xml:space="preserve">ansible-playbook </w:t>
            </w:r>
            <w:proofErr w:type="spellStart"/>
            <w:r w:rsidRPr="008C3C96">
              <w:rPr>
                <w:rFonts w:ascii="CiscoSansTT" w:hAnsi="CiscoSansTT" w:cs="CiscoSansTT"/>
                <w:b/>
                <w:bCs/>
                <w:sz w:val="20"/>
              </w:rPr>
              <w:t>vlan_provision.yml</w:t>
            </w:r>
            <w:proofErr w:type="spellEnd"/>
            <w:r w:rsidRPr="008C3C96">
              <w:rPr>
                <w:rFonts w:ascii="CiscoSansTT" w:hAnsi="CiscoSansTT" w:cs="CiscoSansTT"/>
                <w:b/>
                <w:bCs/>
                <w:sz w:val="20"/>
              </w:rPr>
              <w:t xml:space="preserve"> --tags "add </w:t>
            </w:r>
            <w:proofErr w:type="spellStart"/>
            <w:r w:rsidRPr="008C3C96">
              <w:rPr>
                <w:rFonts w:ascii="CiscoSansTT" w:hAnsi="CiscoSansTT" w:cs="CiscoSansTT"/>
                <w:b/>
                <w:bCs/>
                <w:sz w:val="20"/>
              </w:rPr>
              <w:t>vlans</w:t>
            </w:r>
            <w:proofErr w:type="spellEnd"/>
            <w:r w:rsidRPr="008C3C96">
              <w:rPr>
                <w:rFonts w:ascii="CiscoSansTT" w:hAnsi="CiscoSansTT" w:cs="CiscoSansTT"/>
                <w:b/>
                <w:bCs/>
                <w:sz w:val="20"/>
              </w:rPr>
              <w:t>"</w:t>
            </w:r>
          </w:p>
        </w:tc>
      </w:tr>
    </w:tbl>
    <w:p w14:paraId="3970C89D" w14:textId="77777777" w:rsidR="001F368A" w:rsidRPr="008C3C96" w:rsidRDefault="001F368A" w:rsidP="001F368A">
      <w:pPr>
        <w:pStyle w:val="ListParagraph"/>
        <w:ind w:left="1800"/>
        <w:rPr>
          <w:rFonts w:ascii="CiscoSansTT" w:hAnsi="CiscoSansTT" w:cs="CiscoSansTT"/>
          <w:lang w:eastAsia="zh-CN"/>
        </w:rPr>
      </w:pPr>
    </w:p>
    <w:p w14:paraId="36CD086D" w14:textId="77777777" w:rsidR="001F368A" w:rsidRPr="008C3C96" w:rsidRDefault="001F368A" w:rsidP="001F368A">
      <w:pPr>
        <w:pStyle w:val="dC-Normal"/>
        <w:ind w:left="1800"/>
        <w:rPr>
          <w:rFonts w:ascii="CiscoSansTT" w:hAnsi="CiscoSansTT" w:cs="CiscoSansTT"/>
          <w:color w:val="000000" w:themeColor="text1"/>
          <w:sz w:val="24"/>
          <w:szCs w:val="24"/>
        </w:rPr>
      </w:pPr>
    </w:p>
    <w:p w14:paraId="72C90BD2" w14:textId="77777777" w:rsidR="001F368A" w:rsidRPr="008C3C96" w:rsidRDefault="001F368A" w:rsidP="001F368A">
      <w:pPr>
        <w:pStyle w:val="dC-Normal"/>
        <w:ind w:left="1440"/>
        <w:rPr>
          <w:rFonts w:ascii="CiscoSansTT" w:hAnsi="CiscoSansTT" w:cs="CiscoSansTT"/>
          <w:b/>
          <w:bCs/>
          <w:i/>
          <w:iCs/>
          <w:sz w:val="24"/>
          <w:szCs w:val="24"/>
          <w:highlight w:val="yellow"/>
        </w:rPr>
      </w:pPr>
      <w:r w:rsidRPr="008C3C96">
        <w:rPr>
          <w:rFonts w:ascii="CiscoSansTT" w:hAnsi="CiscoSansTT" w:cs="CiscoSansTT"/>
          <w:b/>
          <w:bCs/>
          <w:i/>
          <w:iCs/>
          <w:sz w:val="24"/>
          <w:szCs w:val="24"/>
          <w:highlight w:val="yellow"/>
        </w:rPr>
        <w:t>NOTE:</w:t>
      </w:r>
    </w:p>
    <w:p w14:paraId="25D76968" w14:textId="77777777" w:rsidR="001F368A" w:rsidRPr="008C3C96" w:rsidRDefault="001F368A" w:rsidP="001F368A">
      <w:pPr>
        <w:pStyle w:val="dC-Normal"/>
        <w:numPr>
          <w:ilvl w:val="0"/>
          <w:numId w:val="29"/>
        </w:numPr>
        <w:rPr>
          <w:rFonts w:ascii="CiscoSansTT" w:hAnsi="CiscoSansTT" w:cs="CiscoSansTT"/>
          <w:b/>
          <w:bCs/>
          <w:i/>
          <w:iCs/>
          <w:sz w:val="24"/>
          <w:szCs w:val="24"/>
          <w:highlight w:val="yellow"/>
        </w:rPr>
      </w:pPr>
      <w:r w:rsidRPr="008C3C96">
        <w:rPr>
          <w:rFonts w:ascii="CiscoSansTT" w:hAnsi="CiscoSansTT" w:cs="CiscoSansTT"/>
          <w:b/>
          <w:bCs/>
          <w:i/>
          <w:iCs/>
          <w:sz w:val="24"/>
          <w:szCs w:val="24"/>
          <w:highlight w:val="yellow"/>
        </w:rPr>
        <w:t xml:space="preserve">If the playbook fails first time, re-run the playbook again. </w:t>
      </w:r>
    </w:p>
    <w:p w14:paraId="53F386D5" w14:textId="77777777" w:rsidR="001F368A" w:rsidRPr="008C3C96" w:rsidRDefault="001F368A" w:rsidP="001F368A">
      <w:pPr>
        <w:pStyle w:val="dC-Normal"/>
        <w:numPr>
          <w:ilvl w:val="0"/>
          <w:numId w:val="29"/>
        </w:numPr>
        <w:rPr>
          <w:rFonts w:ascii="CiscoSansTT" w:hAnsi="CiscoSansTT" w:cs="CiscoSansTT"/>
          <w:b/>
          <w:bCs/>
          <w:i/>
          <w:iCs/>
          <w:sz w:val="24"/>
          <w:szCs w:val="24"/>
        </w:rPr>
      </w:pPr>
      <w:r w:rsidRPr="008C3C96">
        <w:rPr>
          <w:rFonts w:ascii="CiscoSansTT" w:hAnsi="CiscoSansTT" w:cs="CiscoSansTT"/>
          <w:b/>
          <w:bCs/>
          <w:i/>
          <w:iCs/>
          <w:sz w:val="24"/>
          <w:szCs w:val="24"/>
          <w:highlight w:val="yellow"/>
        </w:rPr>
        <w:t>Make sure to save all the changes in the playbook first before executing the playbook in Ansible</w:t>
      </w:r>
    </w:p>
    <w:p w14:paraId="4088813B" w14:textId="77777777" w:rsidR="001F368A" w:rsidRPr="008C3C96" w:rsidRDefault="001F368A" w:rsidP="001F368A">
      <w:pPr>
        <w:pStyle w:val="dC-Normal"/>
        <w:ind w:firstLine="1620"/>
        <w:rPr>
          <w:rFonts w:ascii="CiscoSansTT" w:hAnsi="CiscoSansTT" w:cs="CiscoSansTT"/>
        </w:rPr>
      </w:pPr>
      <w:r w:rsidRPr="008C3C96">
        <w:rPr>
          <w:rFonts w:ascii="CiscoSansTT" w:hAnsi="CiscoSansTT" w:cs="CiscoSansTT"/>
          <w:noProof/>
          <w:lang w:eastAsia="zh-CN"/>
        </w:rPr>
        <w:lastRenderedPageBreak/>
        <w:drawing>
          <wp:inline distT="0" distB="0" distL="0" distR="0" wp14:anchorId="0D302002" wp14:editId="0A48987D">
            <wp:extent cx="5306972" cy="2211154"/>
            <wp:effectExtent l="0" t="0" r="190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 Shot 2018-01-26 at 9.52.47 AM.png"/>
                    <pic:cNvPicPr/>
                  </pic:nvPicPr>
                  <pic:blipFill>
                    <a:blip r:embed="rId33">
                      <a:extLst>
                        <a:ext uri="{28A0092B-C50C-407E-A947-70E740481C1C}">
                          <a14:useLocalDpi xmlns:a14="http://schemas.microsoft.com/office/drawing/2010/main" val="0"/>
                        </a:ext>
                      </a:extLst>
                    </a:blip>
                    <a:stretch>
                      <a:fillRect/>
                    </a:stretch>
                  </pic:blipFill>
                  <pic:spPr>
                    <a:xfrm>
                      <a:off x="0" y="0"/>
                      <a:ext cx="5312406" cy="2213418"/>
                    </a:xfrm>
                    <a:prstGeom prst="rect">
                      <a:avLst/>
                    </a:prstGeom>
                  </pic:spPr>
                </pic:pic>
              </a:graphicData>
            </a:graphic>
          </wp:inline>
        </w:drawing>
      </w:r>
    </w:p>
    <w:p w14:paraId="4FD284D5" w14:textId="77777777" w:rsidR="001F368A" w:rsidRPr="008C3C96" w:rsidRDefault="001F368A" w:rsidP="001F368A">
      <w:pPr>
        <w:pStyle w:val="dC-Normal"/>
        <w:numPr>
          <w:ilvl w:val="0"/>
          <w:numId w:val="43"/>
        </w:numPr>
        <w:rPr>
          <w:rFonts w:ascii="CiscoSansTT" w:hAnsi="CiscoSansTT" w:cs="CiscoSansTT"/>
          <w:sz w:val="24"/>
          <w:szCs w:val="24"/>
        </w:rPr>
      </w:pPr>
      <w:r w:rsidRPr="008C3C96">
        <w:rPr>
          <w:rFonts w:ascii="CiscoSansTT" w:hAnsi="CiscoSansTT" w:cs="CiscoSansTT"/>
          <w:sz w:val="24"/>
          <w:szCs w:val="24"/>
        </w:rPr>
        <w:t xml:space="preserve">After playbook is run successfully, login to leaf 3 again and check if </w:t>
      </w:r>
      <w:proofErr w:type="spellStart"/>
      <w:r w:rsidRPr="008C3C96">
        <w:rPr>
          <w:rFonts w:ascii="CiscoSansTT" w:hAnsi="CiscoSansTT" w:cs="CiscoSansTT"/>
          <w:sz w:val="24"/>
          <w:szCs w:val="24"/>
        </w:rPr>
        <w:t>vlan</w:t>
      </w:r>
      <w:proofErr w:type="spellEnd"/>
      <w:r w:rsidRPr="008C3C96">
        <w:rPr>
          <w:rFonts w:ascii="CiscoSansTT" w:hAnsi="CiscoSansTT" w:cs="CiscoSansTT"/>
          <w:sz w:val="24"/>
          <w:szCs w:val="24"/>
        </w:rPr>
        <w:t xml:space="preserve"> 140 and </w:t>
      </w:r>
      <w:proofErr w:type="spellStart"/>
      <w:r w:rsidRPr="008C3C96">
        <w:rPr>
          <w:rFonts w:ascii="CiscoSansTT" w:hAnsi="CiscoSansTT" w:cs="CiscoSansTT"/>
          <w:sz w:val="24"/>
          <w:szCs w:val="24"/>
        </w:rPr>
        <w:t>vlan</w:t>
      </w:r>
      <w:proofErr w:type="spellEnd"/>
      <w:r w:rsidRPr="008C3C96">
        <w:rPr>
          <w:rFonts w:ascii="CiscoSansTT" w:hAnsi="CiscoSansTT" w:cs="CiscoSansTT"/>
          <w:sz w:val="24"/>
          <w:szCs w:val="24"/>
        </w:rPr>
        <w:t xml:space="preserve"> 141 appears. There would also be a log message on the screen indicating a configuration change was pushed to the device</w:t>
      </w:r>
    </w:p>
    <w:p w14:paraId="5A3EB565" w14:textId="77777777" w:rsidR="001F368A" w:rsidRPr="008C3C96" w:rsidRDefault="001F368A" w:rsidP="001F368A">
      <w:pPr>
        <w:pStyle w:val="dC-Normal"/>
        <w:ind w:firstLine="1440"/>
        <w:jc w:val="center"/>
        <w:rPr>
          <w:rFonts w:ascii="CiscoSansTT" w:hAnsi="CiscoSansTT" w:cs="CiscoSansTT"/>
          <w:color w:val="000000" w:themeColor="text1"/>
          <w:sz w:val="24"/>
          <w:szCs w:val="24"/>
        </w:rPr>
      </w:pPr>
      <w:r w:rsidRPr="008C3C96">
        <w:rPr>
          <w:rFonts w:ascii="CiscoSansTT" w:hAnsi="CiscoSansTT" w:cs="CiscoSansTT"/>
          <w:noProof/>
          <w:lang w:eastAsia="zh-CN"/>
        </w:rPr>
        <w:drawing>
          <wp:inline distT="0" distB="0" distL="0" distR="0" wp14:anchorId="1E0EA9E3" wp14:editId="33981EF7">
            <wp:extent cx="5577495" cy="2906439"/>
            <wp:effectExtent l="0" t="0" r="1079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 Shot 2018-01-26 at 9.54.10 AM.png"/>
                    <pic:cNvPicPr/>
                  </pic:nvPicPr>
                  <pic:blipFill>
                    <a:blip r:embed="rId34">
                      <a:extLst>
                        <a:ext uri="{28A0092B-C50C-407E-A947-70E740481C1C}">
                          <a14:useLocalDpi xmlns:a14="http://schemas.microsoft.com/office/drawing/2010/main" val="0"/>
                        </a:ext>
                      </a:extLst>
                    </a:blip>
                    <a:stretch>
                      <a:fillRect/>
                    </a:stretch>
                  </pic:blipFill>
                  <pic:spPr>
                    <a:xfrm>
                      <a:off x="0" y="0"/>
                      <a:ext cx="5583919" cy="2909787"/>
                    </a:xfrm>
                    <a:prstGeom prst="rect">
                      <a:avLst/>
                    </a:prstGeom>
                  </pic:spPr>
                </pic:pic>
              </a:graphicData>
            </a:graphic>
          </wp:inline>
        </w:drawing>
      </w:r>
    </w:p>
    <w:p w14:paraId="32C1D19D" w14:textId="77777777" w:rsidR="001F368A" w:rsidRPr="008C3C96" w:rsidRDefault="001F368A" w:rsidP="001F368A">
      <w:pPr>
        <w:pStyle w:val="dC-H3"/>
        <w:ind w:left="1440" w:hanging="1440"/>
        <w:rPr>
          <w:rFonts w:ascii="CiscoSansTT" w:hAnsi="CiscoSansTT" w:cs="CiscoSansTT"/>
          <w:color w:val="000000" w:themeColor="text1"/>
          <w:sz w:val="24"/>
          <w:szCs w:val="24"/>
        </w:rPr>
      </w:pPr>
      <w:r w:rsidRPr="008C3C96">
        <w:rPr>
          <w:rFonts w:ascii="CiscoSansTT" w:hAnsi="CiscoSansTT" w:cs="CiscoSansTT"/>
          <w:sz w:val="24"/>
          <w:szCs w:val="24"/>
        </w:rPr>
        <w:t xml:space="preserve">Step </w:t>
      </w:r>
      <w:r>
        <w:rPr>
          <w:rFonts w:ascii="CiscoSansTT" w:hAnsi="CiscoSansTT" w:cs="CiscoSansTT"/>
          <w:sz w:val="24"/>
          <w:szCs w:val="24"/>
        </w:rPr>
        <w:t>7</w:t>
      </w:r>
      <w:r w:rsidRPr="008C3C96">
        <w:rPr>
          <w:rFonts w:ascii="CiscoSansTT" w:hAnsi="CiscoSansTT" w:cs="CiscoSansTT"/>
          <w:sz w:val="24"/>
          <w:szCs w:val="24"/>
        </w:rPr>
        <w:t>:</w:t>
      </w:r>
      <w:r w:rsidRPr="008C3C96">
        <w:rPr>
          <w:rFonts w:ascii="CiscoSansTT" w:hAnsi="CiscoSansTT" w:cs="CiscoSansTT"/>
          <w:sz w:val="24"/>
          <w:szCs w:val="24"/>
        </w:rPr>
        <w:tab/>
      </w:r>
      <w:r w:rsidRPr="008C3C96">
        <w:rPr>
          <w:rFonts w:ascii="CiscoSansTT" w:hAnsi="CiscoSansTT" w:cs="CiscoSansTT"/>
          <w:sz w:val="24"/>
          <w:szCs w:val="24"/>
        </w:rPr>
        <w:tab/>
      </w:r>
      <w:r w:rsidRPr="008C3C96">
        <w:rPr>
          <w:rFonts w:ascii="CiscoSansTT" w:hAnsi="CiscoSansTT" w:cs="CiscoSansTT"/>
          <w:color w:val="000000" w:themeColor="text1"/>
          <w:sz w:val="24"/>
          <w:szCs w:val="24"/>
        </w:rPr>
        <w:t xml:space="preserve">Now, we have tested our first playbook with basic configuration </w:t>
      </w:r>
      <w:proofErr w:type="gramStart"/>
      <w:r w:rsidRPr="008C3C96">
        <w:rPr>
          <w:rFonts w:ascii="CiscoSansTT" w:hAnsi="CiscoSansTT" w:cs="CiscoSansTT"/>
          <w:color w:val="000000" w:themeColor="text1"/>
          <w:sz w:val="24"/>
          <w:szCs w:val="24"/>
        </w:rPr>
        <w:t>( adding</w:t>
      </w:r>
      <w:proofErr w:type="gramEnd"/>
      <w:r w:rsidRPr="008C3C96">
        <w:rPr>
          <w:rFonts w:ascii="CiscoSansTT" w:hAnsi="CiscoSansTT" w:cs="CiscoSansTT"/>
          <w:color w:val="000000" w:themeColor="text1"/>
          <w:sz w:val="24"/>
          <w:szCs w:val="24"/>
        </w:rPr>
        <w:t xml:space="preserve"> 2 VLANS), we are now going to add more tasks in our existing playbook “</w:t>
      </w:r>
      <w:proofErr w:type="spellStart"/>
      <w:r w:rsidRPr="008C3C96">
        <w:rPr>
          <w:rFonts w:ascii="CiscoSansTT" w:hAnsi="CiscoSansTT" w:cs="CiscoSansTT"/>
          <w:b/>
          <w:color w:val="000000" w:themeColor="text1"/>
          <w:sz w:val="24"/>
          <w:szCs w:val="24"/>
        </w:rPr>
        <w:t>vlan_provision.yml</w:t>
      </w:r>
      <w:proofErr w:type="spellEnd"/>
      <w:r w:rsidRPr="008C3C96">
        <w:rPr>
          <w:rFonts w:ascii="CiscoSansTT" w:hAnsi="CiscoSansTT" w:cs="CiscoSansTT"/>
          <w:color w:val="000000" w:themeColor="text1"/>
          <w:sz w:val="24"/>
          <w:szCs w:val="24"/>
        </w:rPr>
        <w:t xml:space="preserve">” </w:t>
      </w:r>
    </w:p>
    <w:p w14:paraId="5093396B" w14:textId="77777777" w:rsidR="001F368A" w:rsidRPr="008C3C96" w:rsidRDefault="001F368A" w:rsidP="001F368A">
      <w:pPr>
        <w:pStyle w:val="dC-Normal"/>
        <w:numPr>
          <w:ilvl w:val="0"/>
          <w:numId w:val="29"/>
        </w:numPr>
        <w:rPr>
          <w:rFonts w:ascii="CiscoSansTT" w:hAnsi="CiscoSansTT" w:cs="CiscoSansTT"/>
          <w:sz w:val="24"/>
          <w:szCs w:val="24"/>
        </w:rPr>
      </w:pPr>
      <w:r w:rsidRPr="008C3C96">
        <w:rPr>
          <w:rFonts w:ascii="CiscoSansTT" w:hAnsi="CiscoSansTT" w:cs="CiscoSansTT"/>
          <w:sz w:val="24"/>
          <w:szCs w:val="24"/>
        </w:rPr>
        <w:t xml:space="preserve">we will add new plays in the playbook to assign VLANs to server facing port. This time, we will configure VLAN towards the server facing ports </w:t>
      </w:r>
    </w:p>
    <w:p w14:paraId="3B0E9F5A" w14:textId="77777777" w:rsidR="001F368A" w:rsidRPr="008C3C96" w:rsidRDefault="001F368A" w:rsidP="001F368A">
      <w:pPr>
        <w:pStyle w:val="dC-Normal"/>
        <w:numPr>
          <w:ilvl w:val="0"/>
          <w:numId w:val="29"/>
        </w:numPr>
        <w:rPr>
          <w:rFonts w:ascii="CiscoSansTT" w:hAnsi="CiscoSansTT" w:cs="CiscoSansTT"/>
          <w:sz w:val="24"/>
          <w:szCs w:val="24"/>
        </w:rPr>
      </w:pPr>
      <w:r w:rsidRPr="008C3C96">
        <w:rPr>
          <w:rFonts w:ascii="CiscoSansTT" w:hAnsi="CiscoSansTT" w:cs="CiscoSansTT"/>
          <w:sz w:val="24"/>
          <w:szCs w:val="24"/>
        </w:rPr>
        <w:t xml:space="preserve">Go back to </w:t>
      </w:r>
      <w:r w:rsidRPr="008C3C96">
        <w:rPr>
          <w:rFonts w:ascii="CiscoSansTT" w:hAnsi="CiscoSansTT" w:cs="CiscoSansTT"/>
          <w:b/>
          <w:sz w:val="24"/>
          <w:szCs w:val="24"/>
        </w:rPr>
        <w:t>ATOM</w:t>
      </w:r>
      <w:r w:rsidRPr="008C3C96">
        <w:rPr>
          <w:rFonts w:ascii="CiscoSansTT" w:hAnsi="CiscoSansTT" w:cs="CiscoSansTT"/>
          <w:sz w:val="24"/>
          <w:szCs w:val="24"/>
        </w:rPr>
        <w:t xml:space="preserve"> and </w:t>
      </w:r>
      <w:r w:rsidRPr="008C3C96">
        <w:rPr>
          <w:rFonts w:ascii="CiscoSansTT" w:hAnsi="CiscoSansTT" w:cs="CiscoSansTT"/>
          <w:b/>
          <w:sz w:val="24"/>
          <w:szCs w:val="24"/>
        </w:rPr>
        <w:t>add</w:t>
      </w:r>
      <w:r w:rsidRPr="008C3C96">
        <w:rPr>
          <w:rFonts w:ascii="CiscoSansTT" w:hAnsi="CiscoSansTT" w:cs="CiscoSansTT"/>
          <w:sz w:val="24"/>
          <w:szCs w:val="24"/>
        </w:rPr>
        <w:t xml:space="preserve"> the following plays to the </w:t>
      </w:r>
      <w:r w:rsidRPr="008C3C96">
        <w:rPr>
          <w:rFonts w:ascii="CiscoSansTT" w:hAnsi="CiscoSansTT" w:cs="CiscoSansTT"/>
          <w:b/>
          <w:sz w:val="24"/>
          <w:szCs w:val="24"/>
        </w:rPr>
        <w:t>existing playbook</w:t>
      </w:r>
    </w:p>
    <w:tbl>
      <w:tblPr>
        <w:tblStyle w:val="TableGrid"/>
        <w:tblW w:w="0" w:type="auto"/>
        <w:tblInd w:w="1438" w:type="dxa"/>
        <w:tblLook w:val="04A0" w:firstRow="1" w:lastRow="0" w:firstColumn="1" w:lastColumn="0" w:noHBand="0" w:noVBand="1"/>
      </w:tblPr>
      <w:tblGrid>
        <w:gridCol w:w="7578"/>
      </w:tblGrid>
      <w:tr w:rsidR="001F368A" w:rsidRPr="008C3C96" w14:paraId="4C091977" w14:textId="77777777" w:rsidTr="00DC489A">
        <w:tc>
          <w:tcPr>
            <w:tcW w:w="8978" w:type="dxa"/>
          </w:tcPr>
          <w:p w14:paraId="3B042599" w14:textId="77777777" w:rsidR="001F368A" w:rsidRPr="008C3C96" w:rsidRDefault="001F368A" w:rsidP="00DC489A">
            <w:pPr>
              <w:pStyle w:val="dC-Normal"/>
              <w:rPr>
                <w:rFonts w:ascii="CiscoSansTT" w:hAnsi="CiscoSansTT" w:cs="CiscoSansTT"/>
              </w:rPr>
            </w:pPr>
            <w:r w:rsidRPr="008C3C96">
              <w:rPr>
                <w:rFonts w:ascii="CiscoSansTT" w:hAnsi="CiscoSansTT" w:cs="CiscoSansTT"/>
              </w:rPr>
              <w:t xml:space="preserve">      - name: configure server facing port to L2</w:t>
            </w:r>
          </w:p>
          <w:p w14:paraId="2923399F" w14:textId="77777777" w:rsidR="001F368A" w:rsidRPr="008C3C96" w:rsidRDefault="001F368A" w:rsidP="00DC489A">
            <w:pPr>
              <w:pStyle w:val="dC-Normal"/>
              <w:rPr>
                <w:rFonts w:ascii="CiscoSansTT" w:hAnsi="CiscoSansTT" w:cs="CiscoSansTT"/>
              </w:rPr>
            </w:pPr>
            <w:r w:rsidRPr="008C3C96">
              <w:rPr>
                <w:rFonts w:ascii="CiscoSansTT" w:hAnsi="CiscoSansTT" w:cs="CiscoSansTT"/>
              </w:rPr>
              <w:t xml:space="preserve">        </w:t>
            </w:r>
            <w:proofErr w:type="spellStart"/>
            <w:r w:rsidRPr="008C3C96">
              <w:rPr>
                <w:rFonts w:ascii="CiscoSansTT" w:hAnsi="CiscoSansTT" w:cs="CiscoSansTT"/>
              </w:rPr>
              <w:t>nxos_interface</w:t>
            </w:r>
            <w:proofErr w:type="spellEnd"/>
            <w:r w:rsidRPr="008C3C96">
              <w:rPr>
                <w:rFonts w:ascii="CiscoSansTT" w:hAnsi="CiscoSansTT" w:cs="CiscoSansTT"/>
              </w:rPr>
              <w:t>:</w:t>
            </w:r>
          </w:p>
          <w:p w14:paraId="476656D6" w14:textId="77777777" w:rsidR="001F368A" w:rsidRPr="008C3C96" w:rsidRDefault="001F368A" w:rsidP="00DC489A">
            <w:pPr>
              <w:pStyle w:val="dC-Normal"/>
              <w:rPr>
                <w:rFonts w:ascii="CiscoSansTT" w:hAnsi="CiscoSansTT" w:cs="CiscoSansTT"/>
              </w:rPr>
            </w:pPr>
            <w:r w:rsidRPr="008C3C96">
              <w:rPr>
                <w:rFonts w:ascii="CiscoSansTT" w:hAnsi="CiscoSansTT" w:cs="CiscoSansTT"/>
              </w:rPr>
              <w:t xml:space="preserve">          interface: eth1/3</w:t>
            </w:r>
          </w:p>
          <w:p w14:paraId="3C1E33EC" w14:textId="77777777" w:rsidR="001F368A" w:rsidRPr="008C3C96" w:rsidRDefault="001F368A" w:rsidP="00DC489A">
            <w:pPr>
              <w:pStyle w:val="dC-Normal"/>
              <w:rPr>
                <w:rFonts w:ascii="CiscoSansTT" w:hAnsi="CiscoSansTT" w:cs="CiscoSansTT"/>
              </w:rPr>
            </w:pPr>
            <w:r w:rsidRPr="008C3C96">
              <w:rPr>
                <w:rFonts w:ascii="CiscoSansTT" w:hAnsi="CiscoSansTT" w:cs="CiscoSansTT"/>
              </w:rPr>
              <w:t xml:space="preserve">          mode: layer2</w:t>
            </w:r>
          </w:p>
          <w:p w14:paraId="6DBAB8F4" w14:textId="77777777" w:rsidR="001F368A" w:rsidRPr="008C3C96" w:rsidRDefault="001F368A" w:rsidP="00DC489A">
            <w:pPr>
              <w:pStyle w:val="dC-Normal"/>
              <w:rPr>
                <w:rFonts w:ascii="CiscoSansTT" w:hAnsi="CiscoSansTT" w:cs="CiscoSansTT"/>
              </w:rPr>
            </w:pPr>
            <w:r w:rsidRPr="008C3C96">
              <w:rPr>
                <w:rFonts w:ascii="CiscoSansTT" w:hAnsi="CiscoSansTT" w:cs="CiscoSansTT"/>
              </w:rPr>
              <w:lastRenderedPageBreak/>
              <w:t xml:space="preserve">          provider: "{{</w:t>
            </w:r>
            <w:proofErr w:type="spellStart"/>
            <w:r w:rsidRPr="008C3C96">
              <w:rPr>
                <w:rFonts w:ascii="CiscoSansTT" w:hAnsi="CiscoSansTT" w:cs="CiscoSansTT"/>
              </w:rPr>
              <w:t>nxos_provider</w:t>
            </w:r>
            <w:proofErr w:type="spellEnd"/>
            <w:r w:rsidRPr="008C3C96">
              <w:rPr>
                <w:rFonts w:ascii="CiscoSansTT" w:hAnsi="CiscoSansTT" w:cs="CiscoSansTT"/>
              </w:rPr>
              <w:t>}}"</w:t>
            </w:r>
          </w:p>
          <w:p w14:paraId="2F5648C6" w14:textId="77777777" w:rsidR="001F368A" w:rsidRPr="008C3C96" w:rsidRDefault="001F368A" w:rsidP="00DC489A">
            <w:pPr>
              <w:pStyle w:val="dC-Normal"/>
              <w:rPr>
                <w:rFonts w:ascii="CiscoSansTT" w:hAnsi="CiscoSansTT" w:cs="CiscoSansTT"/>
              </w:rPr>
            </w:pPr>
            <w:r w:rsidRPr="008C3C96">
              <w:rPr>
                <w:rFonts w:ascii="CiscoSansTT" w:hAnsi="CiscoSansTT" w:cs="CiscoSansTT"/>
              </w:rPr>
              <w:t xml:space="preserve">      - name: configure VLAN for server port</w:t>
            </w:r>
          </w:p>
          <w:p w14:paraId="1C32AF92" w14:textId="77777777" w:rsidR="001F368A" w:rsidRPr="008C3C96" w:rsidRDefault="001F368A" w:rsidP="00DC489A">
            <w:pPr>
              <w:pStyle w:val="dC-Normal"/>
              <w:rPr>
                <w:rFonts w:ascii="CiscoSansTT" w:hAnsi="CiscoSansTT" w:cs="CiscoSansTT"/>
              </w:rPr>
            </w:pPr>
            <w:r w:rsidRPr="008C3C96">
              <w:rPr>
                <w:rFonts w:ascii="CiscoSansTT" w:hAnsi="CiscoSansTT" w:cs="CiscoSansTT"/>
              </w:rPr>
              <w:t xml:space="preserve">        when: ("101" in </w:t>
            </w:r>
            <w:proofErr w:type="spellStart"/>
            <w:r w:rsidRPr="008C3C96">
              <w:rPr>
                <w:rFonts w:ascii="CiscoSansTT" w:hAnsi="CiscoSansTT" w:cs="CiscoSansTT"/>
              </w:rPr>
              <w:t>inventory_hostname</w:t>
            </w:r>
            <w:proofErr w:type="spellEnd"/>
            <w:r w:rsidRPr="008C3C96">
              <w:rPr>
                <w:rFonts w:ascii="CiscoSansTT" w:hAnsi="CiscoSansTT" w:cs="CiscoSansTT"/>
              </w:rPr>
              <w:t xml:space="preserve">) or ("103" in </w:t>
            </w:r>
            <w:proofErr w:type="spellStart"/>
            <w:r w:rsidRPr="008C3C96">
              <w:rPr>
                <w:rFonts w:ascii="CiscoSansTT" w:hAnsi="CiscoSansTT" w:cs="CiscoSansTT"/>
              </w:rPr>
              <w:t>inventory_hostname</w:t>
            </w:r>
            <w:proofErr w:type="spellEnd"/>
            <w:r w:rsidRPr="008C3C96">
              <w:rPr>
                <w:rFonts w:ascii="CiscoSansTT" w:hAnsi="CiscoSansTT" w:cs="CiscoSansTT"/>
              </w:rPr>
              <w:t>)</w:t>
            </w:r>
          </w:p>
          <w:p w14:paraId="5F862D22" w14:textId="77777777" w:rsidR="001F368A" w:rsidRPr="008C3C96" w:rsidRDefault="001F368A" w:rsidP="00DC489A">
            <w:pPr>
              <w:pStyle w:val="dC-Normal"/>
              <w:rPr>
                <w:rFonts w:ascii="CiscoSansTT" w:hAnsi="CiscoSansTT" w:cs="CiscoSansTT"/>
              </w:rPr>
            </w:pPr>
            <w:r w:rsidRPr="008C3C96">
              <w:rPr>
                <w:rFonts w:ascii="CiscoSansTT" w:hAnsi="CiscoSansTT" w:cs="CiscoSansTT"/>
              </w:rPr>
              <w:t xml:space="preserve">        </w:t>
            </w:r>
            <w:proofErr w:type="spellStart"/>
            <w:r w:rsidRPr="008C3C96">
              <w:rPr>
                <w:rFonts w:ascii="CiscoSansTT" w:hAnsi="CiscoSansTT" w:cs="CiscoSansTT"/>
              </w:rPr>
              <w:t>nxos_switchport</w:t>
            </w:r>
            <w:proofErr w:type="spellEnd"/>
            <w:r w:rsidRPr="008C3C96">
              <w:rPr>
                <w:rFonts w:ascii="CiscoSansTT" w:hAnsi="CiscoSansTT" w:cs="CiscoSansTT"/>
              </w:rPr>
              <w:t>:</w:t>
            </w:r>
          </w:p>
          <w:p w14:paraId="397E5AED" w14:textId="77777777" w:rsidR="001F368A" w:rsidRPr="008C3C96" w:rsidRDefault="001F368A" w:rsidP="00DC489A">
            <w:pPr>
              <w:pStyle w:val="dC-Normal"/>
              <w:rPr>
                <w:rFonts w:ascii="CiscoSansTT" w:hAnsi="CiscoSansTT" w:cs="CiscoSansTT"/>
              </w:rPr>
            </w:pPr>
            <w:r w:rsidRPr="008C3C96">
              <w:rPr>
                <w:rFonts w:ascii="CiscoSansTT" w:hAnsi="CiscoSansTT" w:cs="CiscoSansTT"/>
              </w:rPr>
              <w:t xml:space="preserve">          interface: eth1/3</w:t>
            </w:r>
          </w:p>
          <w:p w14:paraId="3F730D51" w14:textId="77777777" w:rsidR="001F368A" w:rsidRPr="008C3C96" w:rsidRDefault="001F368A" w:rsidP="00DC489A">
            <w:pPr>
              <w:pStyle w:val="dC-Normal"/>
              <w:rPr>
                <w:rFonts w:ascii="CiscoSansTT" w:hAnsi="CiscoSansTT" w:cs="CiscoSansTT"/>
              </w:rPr>
            </w:pPr>
            <w:r w:rsidRPr="008C3C96">
              <w:rPr>
                <w:rFonts w:ascii="CiscoSansTT" w:hAnsi="CiscoSansTT" w:cs="CiscoSansTT"/>
              </w:rPr>
              <w:t xml:space="preserve">          mode: access</w:t>
            </w:r>
          </w:p>
          <w:p w14:paraId="3BD2A063" w14:textId="77777777" w:rsidR="001F368A" w:rsidRPr="008C3C96" w:rsidRDefault="001F368A" w:rsidP="00DC489A">
            <w:pPr>
              <w:pStyle w:val="dC-Normal"/>
              <w:rPr>
                <w:rFonts w:ascii="CiscoSansTT" w:hAnsi="CiscoSansTT" w:cs="CiscoSansTT"/>
              </w:rPr>
            </w:pPr>
            <w:r w:rsidRPr="008C3C96">
              <w:rPr>
                <w:rFonts w:ascii="CiscoSansTT" w:hAnsi="CiscoSansTT" w:cs="CiscoSansTT"/>
              </w:rPr>
              <w:t xml:space="preserve">          </w:t>
            </w:r>
            <w:proofErr w:type="spellStart"/>
            <w:r w:rsidRPr="008C3C96">
              <w:rPr>
                <w:rFonts w:ascii="CiscoSansTT" w:hAnsi="CiscoSansTT" w:cs="CiscoSansTT"/>
              </w:rPr>
              <w:t>access_vlan</w:t>
            </w:r>
            <w:proofErr w:type="spellEnd"/>
            <w:r w:rsidRPr="008C3C96">
              <w:rPr>
                <w:rFonts w:ascii="CiscoSansTT" w:hAnsi="CiscoSansTT" w:cs="CiscoSansTT"/>
              </w:rPr>
              <w:t>: 140</w:t>
            </w:r>
          </w:p>
          <w:p w14:paraId="1A5FC624" w14:textId="77777777" w:rsidR="001F368A" w:rsidRPr="008C3C96" w:rsidRDefault="001F368A" w:rsidP="00DC489A">
            <w:pPr>
              <w:pStyle w:val="dC-Normal"/>
              <w:rPr>
                <w:rFonts w:ascii="CiscoSansTT" w:hAnsi="CiscoSansTT" w:cs="CiscoSansTT"/>
              </w:rPr>
            </w:pPr>
            <w:r w:rsidRPr="008C3C96">
              <w:rPr>
                <w:rFonts w:ascii="CiscoSansTT" w:hAnsi="CiscoSansTT" w:cs="CiscoSansTT"/>
              </w:rPr>
              <w:t xml:space="preserve">          provider: "{{</w:t>
            </w:r>
            <w:proofErr w:type="spellStart"/>
            <w:r w:rsidRPr="008C3C96">
              <w:rPr>
                <w:rFonts w:ascii="CiscoSansTT" w:hAnsi="CiscoSansTT" w:cs="CiscoSansTT"/>
              </w:rPr>
              <w:t>nxos_provider</w:t>
            </w:r>
            <w:proofErr w:type="spellEnd"/>
            <w:r w:rsidRPr="008C3C96">
              <w:rPr>
                <w:rFonts w:ascii="CiscoSansTT" w:hAnsi="CiscoSansTT" w:cs="CiscoSansTT"/>
              </w:rPr>
              <w:t>}}"</w:t>
            </w:r>
          </w:p>
          <w:p w14:paraId="67411430" w14:textId="77777777" w:rsidR="001F368A" w:rsidRPr="008C3C96" w:rsidRDefault="001F368A" w:rsidP="00DC489A">
            <w:pPr>
              <w:pStyle w:val="dC-Normal"/>
              <w:rPr>
                <w:rFonts w:ascii="CiscoSansTT" w:hAnsi="CiscoSansTT" w:cs="CiscoSansTT"/>
              </w:rPr>
            </w:pPr>
            <w:r w:rsidRPr="008C3C96">
              <w:rPr>
                <w:rFonts w:ascii="CiscoSansTT" w:hAnsi="CiscoSansTT" w:cs="CiscoSansTT"/>
              </w:rPr>
              <w:t xml:space="preserve">      - name: configure VLAN for server port</w:t>
            </w:r>
          </w:p>
          <w:p w14:paraId="46B06FB8" w14:textId="77777777" w:rsidR="001F368A" w:rsidRPr="008C3C96" w:rsidRDefault="001F368A" w:rsidP="00DC489A">
            <w:pPr>
              <w:pStyle w:val="dC-Normal"/>
              <w:rPr>
                <w:rFonts w:ascii="CiscoSansTT" w:eastAsia="calibiri" w:hAnsi="CiscoSansTT" w:cs="CiscoSansTT"/>
              </w:rPr>
            </w:pPr>
            <w:r w:rsidRPr="008C3C96">
              <w:rPr>
                <w:rFonts w:ascii="CiscoSansTT" w:hAnsi="CiscoSansTT" w:cs="CiscoSansTT"/>
              </w:rPr>
              <w:t xml:space="preserve">        </w:t>
            </w:r>
            <w:r w:rsidRPr="008C3C96">
              <w:rPr>
                <w:rFonts w:ascii="CiscoSansTT" w:eastAsia="calibiri" w:hAnsi="CiscoSansTT" w:cs="CiscoSansTT"/>
              </w:rPr>
              <w:t xml:space="preserve">when: ("102" in </w:t>
            </w:r>
            <w:proofErr w:type="spellStart"/>
            <w:r w:rsidRPr="008C3C96">
              <w:rPr>
                <w:rFonts w:ascii="CiscoSansTT" w:eastAsia="calibiri" w:hAnsi="CiscoSansTT" w:cs="CiscoSansTT"/>
              </w:rPr>
              <w:t>inventory_hostname</w:t>
            </w:r>
            <w:proofErr w:type="spellEnd"/>
            <w:r w:rsidRPr="008C3C96">
              <w:rPr>
                <w:rFonts w:ascii="CiscoSansTT" w:eastAsia="calibiri" w:hAnsi="CiscoSansTT" w:cs="CiscoSansTT"/>
              </w:rPr>
              <w:t xml:space="preserve">) or ("104" in </w:t>
            </w:r>
            <w:proofErr w:type="spellStart"/>
            <w:r w:rsidRPr="008C3C96">
              <w:rPr>
                <w:rFonts w:ascii="CiscoSansTT" w:eastAsia="calibiri" w:hAnsi="CiscoSansTT" w:cs="CiscoSansTT"/>
              </w:rPr>
              <w:t>inventory_hostname</w:t>
            </w:r>
            <w:proofErr w:type="spellEnd"/>
            <w:r w:rsidRPr="008C3C96">
              <w:rPr>
                <w:rFonts w:ascii="CiscoSansTT" w:eastAsia="calibiri" w:hAnsi="CiscoSansTT" w:cs="CiscoSansTT"/>
              </w:rPr>
              <w:t>)</w:t>
            </w:r>
          </w:p>
          <w:p w14:paraId="79BAD077" w14:textId="77777777" w:rsidR="001F368A" w:rsidRPr="008C3C96" w:rsidRDefault="001F368A" w:rsidP="00DC489A">
            <w:pPr>
              <w:pStyle w:val="dC-Normal"/>
              <w:rPr>
                <w:rFonts w:ascii="CiscoSansTT" w:hAnsi="CiscoSansTT" w:cs="CiscoSansTT"/>
              </w:rPr>
            </w:pPr>
            <w:r w:rsidRPr="008C3C96">
              <w:rPr>
                <w:rFonts w:ascii="CiscoSansTT" w:hAnsi="CiscoSansTT" w:cs="CiscoSansTT"/>
              </w:rPr>
              <w:t xml:space="preserve">        </w:t>
            </w:r>
            <w:proofErr w:type="spellStart"/>
            <w:r w:rsidRPr="008C3C96">
              <w:rPr>
                <w:rFonts w:ascii="CiscoSansTT" w:hAnsi="CiscoSansTT" w:cs="CiscoSansTT"/>
              </w:rPr>
              <w:t>nxos_switchport</w:t>
            </w:r>
            <w:proofErr w:type="spellEnd"/>
            <w:r w:rsidRPr="008C3C96">
              <w:rPr>
                <w:rFonts w:ascii="CiscoSansTT" w:hAnsi="CiscoSansTT" w:cs="CiscoSansTT"/>
              </w:rPr>
              <w:t>:</w:t>
            </w:r>
          </w:p>
          <w:p w14:paraId="0EDC5148" w14:textId="77777777" w:rsidR="001F368A" w:rsidRPr="008C3C96" w:rsidRDefault="001F368A" w:rsidP="00DC489A">
            <w:pPr>
              <w:pStyle w:val="dC-Normal"/>
              <w:rPr>
                <w:rFonts w:ascii="CiscoSansTT" w:hAnsi="CiscoSansTT" w:cs="CiscoSansTT"/>
              </w:rPr>
            </w:pPr>
            <w:r w:rsidRPr="008C3C96">
              <w:rPr>
                <w:rFonts w:ascii="CiscoSansTT" w:hAnsi="CiscoSansTT" w:cs="CiscoSansTT"/>
              </w:rPr>
              <w:t xml:space="preserve">          interface: eth1/3</w:t>
            </w:r>
          </w:p>
          <w:p w14:paraId="3526E7F0" w14:textId="77777777" w:rsidR="001F368A" w:rsidRPr="008C3C96" w:rsidRDefault="001F368A" w:rsidP="00DC489A">
            <w:pPr>
              <w:pStyle w:val="dC-Normal"/>
              <w:rPr>
                <w:rFonts w:ascii="CiscoSansTT" w:hAnsi="CiscoSansTT" w:cs="CiscoSansTT"/>
              </w:rPr>
            </w:pPr>
            <w:r w:rsidRPr="008C3C96">
              <w:rPr>
                <w:rFonts w:ascii="CiscoSansTT" w:hAnsi="CiscoSansTT" w:cs="CiscoSansTT"/>
              </w:rPr>
              <w:t xml:space="preserve">          mode: access</w:t>
            </w:r>
          </w:p>
          <w:p w14:paraId="309C9F2E" w14:textId="77777777" w:rsidR="001F368A" w:rsidRPr="008C3C96" w:rsidRDefault="001F368A" w:rsidP="00DC489A">
            <w:pPr>
              <w:pStyle w:val="dC-Normal"/>
              <w:rPr>
                <w:rFonts w:ascii="CiscoSansTT" w:hAnsi="CiscoSansTT" w:cs="CiscoSansTT"/>
              </w:rPr>
            </w:pPr>
            <w:r w:rsidRPr="008C3C96">
              <w:rPr>
                <w:rFonts w:ascii="CiscoSansTT" w:hAnsi="CiscoSansTT" w:cs="CiscoSansTT"/>
              </w:rPr>
              <w:t xml:space="preserve">          </w:t>
            </w:r>
            <w:proofErr w:type="spellStart"/>
            <w:r w:rsidRPr="008C3C96">
              <w:rPr>
                <w:rFonts w:ascii="CiscoSansTT" w:hAnsi="CiscoSansTT" w:cs="CiscoSansTT"/>
              </w:rPr>
              <w:t>access_vlan</w:t>
            </w:r>
            <w:proofErr w:type="spellEnd"/>
            <w:r w:rsidRPr="008C3C96">
              <w:rPr>
                <w:rFonts w:ascii="CiscoSansTT" w:hAnsi="CiscoSansTT" w:cs="CiscoSansTT"/>
              </w:rPr>
              <w:t>: 141</w:t>
            </w:r>
          </w:p>
          <w:p w14:paraId="03937C02" w14:textId="77777777" w:rsidR="001F368A" w:rsidRPr="008C3C96" w:rsidRDefault="001F368A" w:rsidP="00DC489A">
            <w:pPr>
              <w:pStyle w:val="dC-Normal"/>
              <w:rPr>
                <w:rFonts w:ascii="CiscoSansTT" w:hAnsi="CiscoSansTT" w:cs="CiscoSansTT"/>
              </w:rPr>
            </w:pPr>
            <w:r w:rsidRPr="008C3C96">
              <w:rPr>
                <w:rFonts w:ascii="CiscoSansTT" w:hAnsi="CiscoSansTT" w:cs="CiscoSansTT"/>
              </w:rPr>
              <w:t xml:space="preserve">          provider: "{{</w:t>
            </w:r>
            <w:proofErr w:type="spellStart"/>
            <w:r w:rsidRPr="008C3C96">
              <w:rPr>
                <w:rFonts w:ascii="CiscoSansTT" w:hAnsi="CiscoSansTT" w:cs="CiscoSansTT"/>
              </w:rPr>
              <w:t>nxos_provider</w:t>
            </w:r>
            <w:proofErr w:type="spellEnd"/>
            <w:r w:rsidRPr="008C3C96">
              <w:rPr>
                <w:rFonts w:ascii="CiscoSansTT" w:hAnsi="CiscoSansTT" w:cs="CiscoSansTT"/>
              </w:rPr>
              <w:t>}}"</w:t>
            </w:r>
          </w:p>
        </w:tc>
      </w:tr>
    </w:tbl>
    <w:p w14:paraId="1422C1AD" w14:textId="77777777" w:rsidR="001F368A" w:rsidRPr="008C3C96" w:rsidRDefault="001F368A" w:rsidP="001F368A">
      <w:pPr>
        <w:pStyle w:val="dC-Normal"/>
        <w:numPr>
          <w:ilvl w:val="0"/>
          <w:numId w:val="30"/>
        </w:numPr>
        <w:rPr>
          <w:rFonts w:ascii="CiscoSansTT" w:hAnsi="CiscoSansTT" w:cs="CiscoSansTT"/>
          <w:sz w:val="24"/>
          <w:szCs w:val="24"/>
        </w:rPr>
      </w:pPr>
      <w:r w:rsidRPr="008C3C96">
        <w:rPr>
          <w:rFonts w:ascii="CiscoSansTT" w:hAnsi="CiscoSansTT" w:cs="CiscoSansTT"/>
          <w:sz w:val="24"/>
          <w:szCs w:val="24"/>
        </w:rPr>
        <w:lastRenderedPageBreak/>
        <w:t xml:space="preserve">In this new play, we used </w:t>
      </w:r>
      <w:proofErr w:type="spellStart"/>
      <w:r w:rsidRPr="008C3C96">
        <w:rPr>
          <w:rFonts w:ascii="CiscoSansTT" w:hAnsi="CiscoSansTT" w:cs="CiscoSansTT"/>
          <w:sz w:val="24"/>
          <w:szCs w:val="24"/>
        </w:rPr>
        <w:t>nxos</w:t>
      </w:r>
      <w:proofErr w:type="spellEnd"/>
      <w:r w:rsidRPr="008C3C96">
        <w:rPr>
          <w:rFonts w:ascii="CiscoSansTT" w:hAnsi="CiscoSansTT" w:cs="CiscoSansTT"/>
          <w:sz w:val="24"/>
          <w:szCs w:val="24"/>
        </w:rPr>
        <w:t xml:space="preserve"> module “</w:t>
      </w:r>
      <w:proofErr w:type="spellStart"/>
      <w:r w:rsidRPr="008C3C96">
        <w:rPr>
          <w:rFonts w:ascii="CiscoSansTT" w:hAnsi="CiscoSansTT" w:cs="CiscoSansTT"/>
          <w:b/>
          <w:bCs/>
          <w:sz w:val="24"/>
          <w:szCs w:val="24"/>
        </w:rPr>
        <w:t>nxos_interface</w:t>
      </w:r>
      <w:proofErr w:type="spellEnd"/>
      <w:r w:rsidRPr="008C3C96">
        <w:rPr>
          <w:rFonts w:ascii="CiscoSansTT" w:hAnsi="CiscoSansTT" w:cs="CiscoSansTT"/>
          <w:sz w:val="24"/>
          <w:szCs w:val="24"/>
        </w:rPr>
        <w:t>” and “</w:t>
      </w:r>
      <w:proofErr w:type="spellStart"/>
      <w:r w:rsidRPr="008C3C96">
        <w:rPr>
          <w:rFonts w:ascii="CiscoSansTT" w:hAnsi="CiscoSansTT" w:cs="CiscoSansTT"/>
          <w:b/>
          <w:bCs/>
          <w:sz w:val="24"/>
          <w:szCs w:val="24"/>
        </w:rPr>
        <w:t>nxos_switchport</w:t>
      </w:r>
      <w:proofErr w:type="spellEnd"/>
      <w:r w:rsidRPr="008C3C96">
        <w:rPr>
          <w:rFonts w:ascii="CiscoSansTT" w:hAnsi="CiscoSansTT" w:cs="CiscoSansTT"/>
          <w:sz w:val="24"/>
          <w:szCs w:val="24"/>
        </w:rPr>
        <w:t xml:space="preserve">”. </w:t>
      </w:r>
    </w:p>
    <w:p w14:paraId="146CBC5A" w14:textId="77777777" w:rsidR="001F368A" w:rsidRPr="008C3C96" w:rsidRDefault="001F368A" w:rsidP="001F368A">
      <w:pPr>
        <w:pStyle w:val="dC-Normal"/>
        <w:numPr>
          <w:ilvl w:val="0"/>
          <w:numId w:val="30"/>
        </w:numPr>
        <w:rPr>
          <w:rFonts w:ascii="CiscoSansTT" w:hAnsi="CiscoSansTT" w:cs="CiscoSansTT"/>
          <w:sz w:val="24"/>
          <w:szCs w:val="24"/>
        </w:rPr>
      </w:pPr>
      <w:r w:rsidRPr="008C3C96">
        <w:rPr>
          <w:rFonts w:ascii="CiscoSansTT" w:hAnsi="CiscoSansTT" w:cs="CiscoSansTT"/>
          <w:sz w:val="24"/>
          <w:szCs w:val="24"/>
        </w:rPr>
        <w:t>“</w:t>
      </w:r>
      <w:proofErr w:type="spellStart"/>
      <w:r w:rsidRPr="008C3C96">
        <w:rPr>
          <w:rFonts w:ascii="CiscoSansTT" w:hAnsi="CiscoSansTT" w:cs="CiscoSansTT"/>
          <w:b/>
          <w:bCs/>
          <w:sz w:val="24"/>
          <w:szCs w:val="24"/>
        </w:rPr>
        <w:t>nxos_interface</w:t>
      </w:r>
      <w:proofErr w:type="spellEnd"/>
      <w:r w:rsidRPr="008C3C96">
        <w:rPr>
          <w:rFonts w:ascii="CiscoSansTT" w:hAnsi="CiscoSansTT" w:cs="CiscoSansTT"/>
          <w:sz w:val="24"/>
          <w:szCs w:val="24"/>
        </w:rPr>
        <w:t>” provides the capability to manage the physical attributes of an interface</w:t>
      </w:r>
    </w:p>
    <w:p w14:paraId="2A828C82" w14:textId="77777777" w:rsidR="001F368A" w:rsidRPr="008C3C96" w:rsidRDefault="001F368A" w:rsidP="001F368A">
      <w:pPr>
        <w:pStyle w:val="dC-Normal"/>
        <w:numPr>
          <w:ilvl w:val="1"/>
          <w:numId w:val="30"/>
        </w:numPr>
        <w:rPr>
          <w:rFonts w:ascii="CiscoSansTT" w:hAnsi="CiscoSansTT" w:cs="CiscoSansTT"/>
          <w:sz w:val="24"/>
          <w:szCs w:val="24"/>
        </w:rPr>
      </w:pPr>
      <w:r w:rsidRPr="008C3C96">
        <w:rPr>
          <w:rFonts w:ascii="CiscoSansTT" w:hAnsi="CiscoSansTT" w:cs="CiscoSansTT"/>
          <w:sz w:val="24"/>
          <w:szCs w:val="24"/>
        </w:rPr>
        <w:t>In this example, it is used to configure “layer 2” on interface Ethernet 1/3</w:t>
      </w:r>
    </w:p>
    <w:p w14:paraId="6D551976" w14:textId="77777777" w:rsidR="001F368A" w:rsidRPr="008C3C96" w:rsidRDefault="001F368A" w:rsidP="001F368A">
      <w:pPr>
        <w:pStyle w:val="dC-Normal"/>
        <w:numPr>
          <w:ilvl w:val="0"/>
          <w:numId w:val="30"/>
        </w:numPr>
        <w:rPr>
          <w:rFonts w:ascii="CiscoSansTT" w:hAnsi="CiscoSansTT" w:cs="CiscoSansTT"/>
          <w:sz w:val="24"/>
          <w:szCs w:val="24"/>
        </w:rPr>
      </w:pPr>
      <w:r w:rsidRPr="008C3C96">
        <w:rPr>
          <w:rFonts w:ascii="CiscoSansTT" w:hAnsi="CiscoSansTT" w:cs="CiscoSansTT"/>
          <w:sz w:val="24"/>
          <w:szCs w:val="24"/>
        </w:rPr>
        <w:t>“</w:t>
      </w:r>
      <w:proofErr w:type="spellStart"/>
      <w:r w:rsidRPr="008C3C96">
        <w:rPr>
          <w:rFonts w:ascii="CiscoSansTT" w:hAnsi="CiscoSansTT" w:cs="CiscoSansTT"/>
          <w:b/>
          <w:bCs/>
          <w:sz w:val="24"/>
          <w:szCs w:val="24"/>
        </w:rPr>
        <w:t>nxos_switchport</w:t>
      </w:r>
      <w:proofErr w:type="spellEnd"/>
      <w:r w:rsidRPr="008C3C96">
        <w:rPr>
          <w:rFonts w:ascii="CiscoSansTT" w:hAnsi="CiscoSansTT" w:cs="CiscoSansTT"/>
          <w:sz w:val="24"/>
          <w:szCs w:val="24"/>
        </w:rPr>
        <w:t>” provides the capability to manage the Layer 2 switchport attributes</w:t>
      </w:r>
    </w:p>
    <w:p w14:paraId="74BEB395" w14:textId="77777777" w:rsidR="001F368A" w:rsidRPr="008C3C96" w:rsidRDefault="001F368A" w:rsidP="001F368A">
      <w:pPr>
        <w:pStyle w:val="dC-Normal"/>
        <w:numPr>
          <w:ilvl w:val="1"/>
          <w:numId w:val="30"/>
        </w:numPr>
        <w:rPr>
          <w:rFonts w:ascii="CiscoSansTT" w:hAnsi="CiscoSansTT" w:cs="CiscoSansTT"/>
          <w:sz w:val="24"/>
          <w:szCs w:val="24"/>
        </w:rPr>
      </w:pPr>
      <w:r w:rsidRPr="008C3C96">
        <w:rPr>
          <w:rFonts w:ascii="CiscoSansTT" w:hAnsi="CiscoSansTT" w:cs="CiscoSansTT"/>
          <w:sz w:val="24"/>
          <w:szCs w:val="24"/>
        </w:rPr>
        <w:t>In this example, it is used to configuration it is used to configure mode access on Ethernet ports 1/3</w:t>
      </w:r>
    </w:p>
    <w:p w14:paraId="52FC54BD" w14:textId="77777777" w:rsidR="001F368A" w:rsidRPr="008C3C96" w:rsidRDefault="001F368A" w:rsidP="001F368A">
      <w:pPr>
        <w:pStyle w:val="dC-Normal"/>
        <w:numPr>
          <w:ilvl w:val="0"/>
          <w:numId w:val="30"/>
        </w:numPr>
        <w:rPr>
          <w:rFonts w:ascii="CiscoSansTT" w:hAnsi="CiscoSansTT" w:cs="CiscoSansTT"/>
          <w:sz w:val="24"/>
          <w:szCs w:val="24"/>
        </w:rPr>
      </w:pPr>
      <w:r w:rsidRPr="008C3C96">
        <w:rPr>
          <w:rFonts w:ascii="CiscoSansTT" w:hAnsi="CiscoSansTT" w:cs="CiscoSansTT"/>
          <w:sz w:val="24"/>
          <w:szCs w:val="24"/>
        </w:rPr>
        <w:t xml:space="preserve">We used </w:t>
      </w:r>
      <w:r w:rsidRPr="008C3C96">
        <w:rPr>
          <w:rFonts w:ascii="CiscoSansTT" w:hAnsi="CiscoSansTT" w:cs="CiscoSansTT"/>
          <w:b/>
          <w:bCs/>
          <w:sz w:val="24"/>
          <w:szCs w:val="24"/>
        </w:rPr>
        <w:t xml:space="preserve">“when” </w:t>
      </w:r>
      <w:r w:rsidRPr="008C3C96">
        <w:rPr>
          <w:rFonts w:ascii="CiscoSansTT" w:hAnsi="CiscoSansTT" w:cs="CiscoSansTT"/>
          <w:sz w:val="24"/>
          <w:szCs w:val="24"/>
        </w:rPr>
        <w:t xml:space="preserve">argument to provide little logic of the play. </w:t>
      </w:r>
    </w:p>
    <w:p w14:paraId="354BA902" w14:textId="77777777" w:rsidR="001F368A" w:rsidRPr="008C3C96" w:rsidRDefault="001F368A" w:rsidP="001F368A">
      <w:pPr>
        <w:pStyle w:val="dC-Normal"/>
        <w:numPr>
          <w:ilvl w:val="1"/>
          <w:numId w:val="30"/>
        </w:numPr>
        <w:rPr>
          <w:rFonts w:ascii="CiscoSansTT" w:hAnsi="CiscoSansTT" w:cs="CiscoSansTT"/>
          <w:sz w:val="24"/>
          <w:szCs w:val="24"/>
        </w:rPr>
      </w:pPr>
      <w:r w:rsidRPr="008C3C96">
        <w:rPr>
          <w:rFonts w:ascii="CiscoSansTT" w:hAnsi="CiscoSansTT" w:cs="CiscoSansTT"/>
          <w:sz w:val="24"/>
          <w:szCs w:val="24"/>
        </w:rPr>
        <w:t xml:space="preserve">In our example, the playbook </w:t>
      </w:r>
      <w:proofErr w:type="gramStart"/>
      <w:r w:rsidRPr="008C3C96">
        <w:rPr>
          <w:rFonts w:ascii="CiscoSansTT" w:hAnsi="CiscoSansTT" w:cs="CiscoSansTT"/>
          <w:sz w:val="24"/>
          <w:szCs w:val="24"/>
        </w:rPr>
        <w:t>assign</w:t>
      </w:r>
      <w:proofErr w:type="gramEnd"/>
      <w:r w:rsidRPr="008C3C96">
        <w:rPr>
          <w:rFonts w:ascii="CiscoSansTT" w:hAnsi="CiscoSansTT" w:cs="CiscoSansTT"/>
          <w:sz w:val="24"/>
          <w:szCs w:val="24"/>
        </w:rPr>
        <w:t xml:space="preserve"> VLAN 140 on leaf1 and leaf3 switches; assign VLAN 141 on leaf2 and leaf4 switches. </w:t>
      </w:r>
    </w:p>
    <w:p w14:paraId="329F7D1B" w14:textId="77777777" w:rsidR="001F368A" w:rsidRPr="008C3C96" w:rsidRDefault="001F368A" w:rsidP="001F368A">
      <w:pPr>
        <w:pStyle w:val="dC-Normal"/>
        <w:numPr>
          <w:ilvl w:val="0"/>
          <w:numId w:val="30"/>
        </w:numPr>
        <w:rPr>
          <w:rFonts w:ascii="CiscoSansTT" w:hAnsi="CiscoSansTT" w:cs="CiscoSansTT"/>
          <w:sz w:val="24"/>
          <w:szCs w:val="24"/>
        </w:rPr>
      </w:pPr>
      <w:r w:rsidRPr="008C3C96">
        <w:rPr>
          <w:rFonts w:ascii="CiscoSansTT" w:hAnsi="CiscoSansTT" w:cs="CiscoSansTT"/>
          <w:sz w:val="24"/>
          <w:szCs w:val="24"/>
        </w:rPr>
        <w:t xml:space="preserve">Click </w:t>
      </w:r>
      <w:r w:rsidRPr="008C3C96">
        <w:rPr>
          <w:rFonts w:ascii="CiscoSansTT" w:hAnsi="CiscoSansTT" w:cs="CiscoSansTT"/>
          <w:b/>
          <w:bCs/>
          <w:sz w:val="24"/>
          <w:szCs w:val="24"/>
        </w:rPr>
        <w:t>“File” “Save”</w:t>
      </w:r>
      <w:r w:rsidRPr="008C3C96">
        <w:rPr>
          <w:rFonts w:ascii="CiscoSansTT" w:hAnsi="CiscoSansTT" w:cs="CiscoSansTT"/>
          <w:sz w:val="24"/>
          <w:szCs w:val="24"/>
        </w:rPr>
        <w:t xml:space="preserve"> will save the playbook, and also ftp the playbook to Ansible server using pre-configured “</w:t>
      </w:r>
      <w:r w:rsidRPr="008C3C96">
        <w:rPr>
          <w:rFonts w:ascii="CiscoSansTT" w:hAnsi="CiscoSansTT" w:cs="CiscoSansTT"/>
          <w:b/>
          <w:bCs/>
          <w:sz w:val="24"/>
          <w:szCs w:val="24"/>
        </w:rPr>
        <w:t>remote-sync”</w:t>
      </w:r>
      <w:r w:rsidRPr="008C3C96">
        <w:rPr>
          <w:rFonts w:ascii="CiscoSansTT" w:hAnsi="CiscoSansTT" w:cs="CiscoSansTT"/>
          <w:sz w:val="24"/>
          <w:szCs w:val="24"/>
        </w:rPr>
        <w:t xml:space="preserve"> package. </w:t>
      </w:r>
    </w:p>
    <w:p w14:paraId="2B8F444F" w14:textId="77777777" w:rsidR="001F368A" w:rsidRPr="008C3C96" w:rsidRDefault="001F368A" w:rsidP="001F368A">
      <w:pPr>
        <w:pStyle w:val="dC-H3"/>
        <w:ind w:left="1440" w:hanging="1440"/>
        <w:rPr>
          <w:rFonts w:ascii="CiscoSansTT" w:hAnsi="CiscoSansTT" w:cs="CiscoSansTT"/>
          <w:sz w:val="24"/>
          <w:szCs w:val="24"/>
        </w:rPr>
      </w:pPr>
      <w:r w:rsidRPr="008C3C96">
        <w:rPr>
          <w:rFonts w:ascii="CiscoSansTT" w:hAnsi="CiscoSansTT" w:cs="CiscoSansTT"/>
          <w:sz w:val="24"/>
          <w:szCs w:val="24"/>
        </w:rPr>
        <w:t xml:space="preserve">Step </w:t>
      </w:r>
      <w:r>
        <w:rPr>
          <w:rFonts w:ascii="CiscoSansTT" w:hAnsi="CiscoSansTT" w:cs="CiscoSansTT"/>
          <w:sz w:val="24"/>
          <w:szCs w:val="24"/>
        </w:rPr>
        <w:t>8</w:t>
      </w:r>
      <w:r w:rsidRPr="008C3C96">
        <w:rPr>
          <w:rFonts w:ascii="CiscoSansTT" w:hAnsi="CiscoSansTT" w:cs="CiscoSansTT"/>
          <w:sz w:val="24"/>
          <w:szCs w:val="24"/>
        </w:rPr>
        <w:t xml:space="preserve">: </w:t>
      </w:r>
      <w:r w:rsidRPr="008C3C96">
        <w:rPr>
          <w:rFonts w:ascii="CiscoSansTT" w:hAnsi="CiscoSansTT" w:cs="CiscoSansTT"/>
          <w:sz w:val="24"/>
          <w:szCs w:val="24"/>
        </w:rPr>
        <w:tab/>
      </w:r>
      <w:r w:rsidRPr="008C3C96">
        <w:rPr>
          <w:rFonts w:ascii="CiscoSansTT" w:hAnsi="CiscoSansTT" w:cs="CiscoSansTT"/>
          <w:sz w:val="24"/>
          <w:szCs w:val="24"/>
        </w:rPr>
        <w:tab/>
      </w:r>
      <w:r w:rsidRPr="008C3C96">
        <w:rPr>
          <w:rFonts w:ascii="CiscoSansTT" w:hAnsi="CiscoSansTT" w:cs="CiscoSansTT"/>
          <w:color w:val="000000" w:themeColor="text1"/>
          <w:sz w:val="24"/>
          <w:szCs w:val="24"/>
        </w:rPr>
        <w:t>Now, we are going to execute the playbook with the command “</w:t>
      </w:r>
      <w:r w:rsidRPr="008C3C96">
        <w:rPr>
          <w:rFonts w:ascii="CiscoSansTT" w:hAnsi="CiscoSansTT" w:cs="CiscoSansTT"/>
          <w:b/>
          <w:color w:val="000000" w:themeColor="text1"/>
          <w:sz w:val="24"/>
          <w:szCs w:val="24"/>
        </w:rPr>
        <w:t xml:space="preserve">ansible-playbook </w:t>
      </w:r>
      <w:proofErr w:type="spellStart"/>
      <w:r w:rsidRPr="008C3C96">
        <w:rPr>
          <w:rFonts w:ascii="CiscoSansTT" w:hAnsi="CiscoSansTT" w:cs="CiscoSansTT"/>
          <w:b/>
          <w:color w:val="000000" w:themeColor="text1"/>
          <w:sz w:val="24"/>
          <w:szCs w:val="24"/>
        </w:rPr>
        <w:t>vlan_provision.yml</w:t>
      </w:r>
      <w:proofErr w:type="spellEnd"/>
      <w:r w:rsidRPr="008C3C96">
        <w:rPr>
          <w:rFonts w:ascii="CiscoSansTT" w:hAnsi="CiscoSansTT" w:cs="CiscoSansTT"/>
          <w:color w:val="000000" w:themeColor="text1"/>
          <w:sz w:val="24"/>
          <w:szCs w:val="24"/>
        </w:rPr>
        <w:t xml:space="preserve">”. </w:t>
      </w:r>
    </w:p>
    <w:p w14:paraId="323C59D3" w14:textId="77777777" w:rsidR="001F368A" w:rsidRPr="008C3C96" w:rsidRDefault="001F368A" w:rsidP="001F368A">
      <w:pPr>
        <w:pStyle w:val="dC-Normal"/>
        <w:numPr>
          <w:ilvl w:val="0"/>
          <w:numId w:val="31"/>
        </w:numPr>
        <w:rPr>
          <w:rFonts w:ascii="CiscoSansTT" w:hAnsi="CiscoSansTT" w:cs="CiscoSansTT"/>
          <w:sz w:val="24"/>
          <w:szCs w:val="24"/>
        </w:rPr>
      </w:pPr>
      <w:r w:rsidRPr="008C3C96">
        <w:rPr>
          <w:rFonts w:ascii="CiscoSansTT" w:hAnsi="CiscoSansTT" w:cs="CiscoSansTT"/>
          <w:sz w:val="24"/>
          <w:szCs w:val="24"/>
        </w:rPr>
        <w:t xml:space="preserve">Open </w:t>
      </w:r>
      <w:proofErr w:type="spellStart"/>
      <w:r w:rsidRPr="008C3C96">
        <w:rPr>
          <w:rFonts w:ascii="CiscoSansTT" w:hAnsi="CiscoSansTT" w:cs="CiscoSansTT"/>
          <w:sz w:val="24"/>
          <w:szCs w:val="24"/>
        </w:rPr>
        <w:t>MTPuttY</w:t>
      </w:r>
      <w:proofErr w:type="spellEnd"/>
      <w:r w:rsidRPr="008C3C96">
        <w:rPr>
          <w:rFonts w:ascii="CiscoSansTT" w:hAnsi="CiscoSansTT" w:cs="CiscoSansTT"/>
          <w:sz w:val="24"/>
          <w:szCs w:val="24"/>
        </w:rPr>
        <w:t xml:space="preserve"> and log back into (or launch a new </w:t>
      </w:r>
      <w:proofErr w:type="spellStart"/>
      <w:r w:rsidRPr="008C3C96">
        <w:rPr>
          <w:rFonts w:ascii="CiscoSansTT" w:hAnsi="CiscoSansTT" w:cs="CiscoSansTT"/>
          <w:sz w:val="24"/>
          <w:szCs w:val="24"/>
        </w:rPr>
        <w:t>ssh</w:t>
      </w:r>
      <w:proofErr w:type="spellEnd"/>
      <w:r w:rsidRPr="008C3C96">
        <w:rPr>
          <w:rFonts w:ascii="CiscoSansTT" w:hAnsi="CiscoSansTT" w:cs="CiscoSansTT"/>
          <w:sz w:val="24"/>
          <w:szCs w:val="24"/>
        </w:rPr>
        <w:t xml:space="preserve">) into </w:t>
      </w:r>
      <w:r w:rsidRPr="008C3C96">
        <w:rPr>
          <w:rFonts w:ascii="CiscoSansTT" w:hAnsi="CiscoSansTT" w:cs="CiscoSansTT"/>
          <w:b/>
          <w:bCs/>
          <w:sz w:val="24"/>
          <w:szCs w:val="24"/>
        </w:rPr>
        <w:t xml:space="preserve">“Ansible” </w:t>
      </w:r>
      <w:r w:rsidRPr="008C3C96">
        <w:rPr>
          <w:rFonts w:ascii="CiscoSansTT" w:hAnsi="CiscoSansTT" w:cs="CiscoSansTT"/>
          <w:sz w:val="24"/>
          <w:szCs w:val="24"/>
        </w:rPr>
        <w:t>node.</w:t>
      </w:r>
    </w:p>
    <w:p w14:paraId="504EC64C" w14:textId="77777777" w:rsidR="001F368A" w:rsidRPr="008C3C96" w:rsidRDefault="001F368A" w:rsidP="001F368A">
      <w:pPr>
        <w:pStyle w:val="dC-Normal"/>
        <w:numPr>
          <w:ilvl w:val="0"/>
          <w:numId w:val="31"/>
        </w:numPr>
        <w:rPr>
          <w:rFonts w:ascii="CiscoSansTT" w:hAnsi="CiscoSansTT" w:cs="CiscoSansTT"/>
          <w:sz w:val="24"/>
          <w:szCs w:val="24"/>
        </w:rPr>
      </w:pPr>
      <w:r w:rsidRPr="008C3C96">
        <w:rPr>
          <w:rFonts w:ascii="CiscoSansTT" w:hAnsi="CiscoSansTT" w:cs="CiscoSansTT"/>
          <w:sz w:val="24"/>
          <w:szCs w:val="24"/>
        </w:rPr>
        <w:lastRenderedPageBreak/>
        <w:t>Execute command “</w:t>
      </w:r>
      <w:r w:rsidRPr="008C3C96">
        <w:rPr>
          <w:rFonts w:ascii="CiscoSansTT" w:hAnsi="CiscoSansTT" w:cs="CiscoSansTT"/>
          <w:b/>
          <w:bCs/>
          <w:sz w:val="24"/>
          <w:szCs w:val="24"/>
        </w:rPr>
        <w:t xml:space="preserve">ansible-playbook </w:t>
      </w:r>
      <w:proofErr w:type="spellStart"/>
      <w:r w:rsidRPr="008C3C96">
        <w:rPr>
          <w:rFonts w:ascii="CiscoSansTT" w:hAnsi="CiscoSansTT" w:cs="CiscoSansTT"/>
          <w:b/>
          <w:bCs/>
          <w:sz w:val="24"/>
          <w:szCs w:val="24"/>
        </w:rPr>
        <w:t>vlan_provision.yml</w:t>
      </w:r>
      <w:proofErr w:type="spellEnd"/>
      <w:r w:rsidRPr="008C3C96">
        <w:rPr>
          <w:rFonts w:ascii="CiscoSansTT" w:hAnsi="CiscoSansTT" w:cs="CiscoSansTT"/>
          <w:sz w:val="24"/>
          <w:szCs w:val="24"/>
        </w:rPr>
        <w:t>” in the “LTRDCN-1572” directory as show below:</w:t>
      </w:r>
    </w:p>
    <w:p w14:paraId="791A38DB" w14:textId="77777777" w:rsidR="001F368A" w:rsidRPr="008C3C96" w:rsidRDefault="001F368A" w:rsidP="001F368A">
      <w:pPr>
        <w:pStyle w:val="dC-Normal"/>
        <w:pBdr>
          <w:top w:val="single" w:sz="4" w:space="1" w:color="auto"/>
          <w:left w:val="single" w:sz="4" w:space="4" w:color="auto"/>
          <w:bottom w:val="single" w:sz="4" w:space="1" w:color="auto"/>
          <w:right w:val="single" w:sz="4" w:space="4" w:color="auto"/>
        </w:pBdr>
        <w:ind w:left="1800"/>
        <w:rPr>
          <w:rFonts w:ascii="CiscoSansTT" w:hAnsi="CiscoSansTT" w:cs="CiscoSansTT"/>
          <w:sz w:val="24"/>
          <w:szCs w:val="24"/>
        </w:rPr>
      </w:pPr>
      <w:r w:rsidRPr="008C3C96">
        <w:rPr>
          <w:rFonts w:ascii="CiscoSansTT" w:hAnsi="CiscoSansTT" w:cs="CiscoSansTT"/>
          <w:sz w:val="24"/>
          <w:szCs w:val="24"/>
          <w:lang w:eastAsia="zh-CN"/>
        </w:rPr>
        <w:t>[root@rhel7-tools LTRDCN-</w:t>
      </w:r>
      <w:proofErr w:type="gramStart"/>
      <w:r w:rsidRPr="008C3C96">
        <w:rPr>
          <w:rFonts w:ascii="CiscoSansTT" w:hAnsi="CiscoSansTT" w:cs="CiscoSansTT"/>
          <w:sz w:val="24"/>
          <w:szCs w:val="24"/>
          <w:lang w:eastAsia="zh-CN"/>
        </w:rPr>
        <w:t>1572]#</w:t>
      </w:r>
      <w:proofErr w:type="gramEnd"/>
      <w:r w:rsidRPr="008C3C96">
        <w:rPr>
          <w:rFonts w:ascii="CiscoSansTT" w:hAnsi="CiscoSansTT" w:cs="CiscoSansTT"/>
          <w:sz w:val="24"/>
          <w:szCs w:val="24"/>
          <w:lang w:eastAsia="zh-CN"/>
        </w:rPr>
        <w:t xml:space="preserve"> </w:t>
      </w:r>
      <w:r w:rsidRPr="008C3C96">
        <w:rPr>
          <w:rFonts w:ascii="CiscoSansTT" w:hAnsi="CiscoSansTT" w:cs="CiscoSansTT"/>
          <w:b/>
          <w:bCs/>
          <w:sz w:val="24"/>
          <w:szCs w:val="24"/>
        </w:rPr>
        <w:t xml:space="preserve">ansible-playbook </w:t>
      </w:r>
      <w:proofErr w:type="spellStart"/>
      <w:r w:rsidRPr="008C3C96">
        <w:rPr>
          <w:rFonts w:ascii="CiscoSansTT" w:hAnsi="CiscoSansTT" w:cs="CiscoSansTT"/>
          <w:b/>
          <w:bCs/>
          <w:sz w:val="24"/>
          <w:szCs w:val="24"/>
        </w:rPr>
        <w:t>vlan_provision.yml</w:t>
      </w:r>
      <w:proofErr w:type="spellEnd"/>
    </w:p>
    <w:p w14:paraId="7E04354C" w14:textId="77777777" w:rsidR="001F368A" w:rsidRPr="008C3C96" w:rsidRDefault="001F368A" w:rsidP="001F368A">
      <w:pPr>
        <w:rPr>
          <w:rFonts w:ascii="CiscoSansTT" w:hAnsi="CiscoSansTT" w:cs="CiscoSansTT"/>
        </w:rPr>
      </w:pPr>
    </w:p>
    <w:p w14:paraId="027D9BAD" w14:textId="022A0CA8" w:rsidR="001F368A" w:rsidRPr="008C3C96" w:rsidRDefault="00966A7E" w:rsidP="001F368A">
      <w:pPr>
        <w:pStyle w:val="dC-Normal"/>
        <w:ind w:firstLine="1440"/>
        <w:jc w:val="center"/>
        <w:rPr>
          <w:rFonts w:ascii="CiscoSansTT" w:hAnsi="CiscoSansTT" w:cs="CiscoSansTT"/>
        </w:rPr>
      </w:pPr>
      <w:bookmarkStart w:id="37" w:name="_Toc485985453"/>
      <w:ins w:id="38" w:author="Faisal Chaudhry (fchaudhr)" w:date="2019-05-19T13:39:00Z">
        <w:r w:rsidRPr="00966A7E">
          <w:rPr>
            <w:rFonts w:ascii="CiscoSansTT" w:hAnsi="CiscoSansTT" w:cs="CiscoSansTT"/>
            <w:noProof/>
            <w:lang w:val="en-GB" w:eastAsia="zh-CN"/>
          </w:rPr>
          <w:drawing>
            <wp:inline distT="0" distB="0" distL="0" distR="0" wp14:anchorId="0251A7F7" wp14:editId="7B6C4700">
              <wp:extent cx="5731510" cy="3084195"/>
              <wp:effectExtent l="0" t="0" r="0" b="1905"/>
              <wp:docPr id="3" name="Picture 1">
                <a:extLst xmlns:a="http://schemas.openxmlformats.org/drawingml/2006/main">
                  <a:ext uri="{FF2B5EF4-FFF2-40B4-BE49-F238E27FC236}">
                    <a16:creationId xmlns:a16="http://schemas.microsoft.com/office/drawing/2014/main" id="{760B152A-1558-CE4D-AF21-A801615EECD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760B152A-1558-CE4D-AF21-A801615EECD5}"/>
                          </a:ext>
                        </a:extLst>
                      </pic:cNvPr>
                      <pic:cNvPicPr>
                        <a:picLocks noChangeAspect="1"/>
                      </pic:cNvPicPr>
                    </pic:nvPicPr>
                    <pic:blipFill>
                      <a:blip r:embed="rId35"/>
                      <a:stretch>
                        <a:fillRect/>
                      </a:stretch>
                    </pic:blipFill>
                    <pic:spPr>
                      <a:xfrm>
                        <a:off x="0" y="0"/>
                        <a:ext cx="5731510" cy="3084195"/>
                      </a:xfrm>
                      <a:prstGeom prst="rect">
                        <a:avLst/>
                      </a:prstGeom>
                    </pic:spPr>
                  </pic:pic>
                </a:graphicData>
              </a:graphic>
            </wp:inline>
          </w:drawing>
        </w:r>
      </w:ins>
      <w:del w:id="39" w:author="Faisal Chaudhry (fchaudhr)" w:date="2019-05-19T13:39:00Z">
        <w:r w:rsidR="001F368A" w:rsidRPr="008C3C96" w:rsidDel="00966A7E">
          <w:rPr>
            <w:rFonts w:ascii="CiscoSansTT" w:hAnsi="CiscoSansTT" w:cs="CiscoSansTT"/>
            <w:noProof/>
            <w:lang w:eastAsia="zh-CN"/>
          </w:rPr>
          <w:drawing>
            <wp:inline distT="0" distB="0" distL="0" distR="0" wp14:anchorId="6DE8B7BA" wp14:editId="22342A00">
              <wp:extent cx="5260573" cy="4507789"/>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 Shot 2018-01-26 at 9.57.39 AM.png"/>
                      <pic:cNvPicPr/>
                    </pic:nvPicPr>
                    <pic:blipFill rotWithShape="1">
                      <a:blip r:embed="rId36">
                        <a:extLst>
                          <a:ext uri="{28A0092B-C50C-407E-A947-70E740481C1C}">
                            <a14:useLocalDpi xmlns:a14="http://schemas.microsoft.com/office/drawing/2010/main" val="0"/>
                          </a:ext>
                        </a:extLst>
                      </a:blip>
                      <a:srcRect r="23786"/>
                      <a:stretch/>
                    </pic:blipFill>
                    <pic:spPr bwMode="auto">
                      <a:xfrm>
                        <a:off x="0" y="0"/>
                        <a:ext cx="5267054" cy="4513343"/>
                      </a:xfrm>
                      <a:prstGeom prst="rect">
                        <a:avLst/>
                      </a:prstGeom>
                      <a:ln>
                        <a:noFill/>
                      </a:ln>
                      <a:extLst>
                        <a:ext uri="{53640926-AAD7-44D8-BBD7-CCE9431645EC}">
                          <a14:shadowObscured xmlns:a14="http://schemas.microsoft.com/office/drawing/2010/main"/>
                        </a:ext>
                      </a:extLst>
                    </pic:spPr>
                  </pic:pic>
                </a:graphicData>
              </a:graphic>
            </wp:inline>
          </w:drawing>
        </w:r>
      </w:del>
    </w:p>
    <w:p w14:paraId="27C9E117" w14:textId="77777777" w:rsidR="001F368A" w:rsidRPr="008C3C96" w:rsidRDefault="001F368A" w:rsidP="001F368A">
      <w:pPr>
        <w:pStyle w:val="dC-Normal"/>
        <w:numPr>
          <w:ilvl w:val="0"/>
          <w:numId w:val="58"/>
        </w:numPr>
        <w:rPr>
          <w:rFonts w:ascii="CiscoSansTT" w:hAnsi="CiscoSansTT" w:cs="CiscoSansTT"/>
          <w:sz w:val="24"/>
          <w:szCs w:val="24"/>
          <w:highlight w:val="red"/>
        </w:rPr>
      </w:pPr>
      <w:r w:rsidRPr="008C3C96">
        <w:rPr>
          <w:rFonts w:ascii="CiscoSansTT" w:hAnsi="CiscoSansTT" w:cs="CiscoSansTT"/>
          <w:sz w:val="24"/>
          <w:szCs w:val="24"/>
        </w:rPr>
        <w:t xml:space="preserve">After we push the configuration, </w:t>
      </w:r>
      <w:r w:rsidRPr="008C3C96">
        <w:rPr>
          <w:rFonts w:ascii="CiscoSansTT" w:hAnsi="CiscoSansTT" w:cs="CiscoSansTT"/>
          <w:b/>
          <w:sz w:val="24"/>
          <w:szCs w:val="24"/>
        </w:rPr>
        <w:t>login</w:t>
      </w:r>
      <w:r w:rsidRPr="008C3C96">
        <w:rPr>
          <w:rFonts w:ascii="CiscoSansTT" w:hAnsi="CiscoSansTT" w:cs="CiscoSansTT"/>
          <w:sz w:val="24"/>
          <w:szCs w:val="24"/>
        </w:rPr>
        <w:t xml:space="preserve"> to </w:t>
      </w:r>
      <w:r w:rsidRPr="008C3C96">
        <w:rPr>
          <w:rFonts w:ascii="CiscoSansTT" w:hAnsi="CiscoSansTT" w:cs="CiscoSansTT"/>
          <w:b/>
          <w:sz w:val="24"/>
          <w:szCs w:val="24"/>
        </w:rPr>
        <w:t>leaf-3</w:t>
      </w:r>
      <w:r w:rsidRPr="008C3C96">
        <w:rPr>
          <w:rFonts w:ascii="CiscoSansTT" w:hAnsi="CiscoSansTT" w:cs="CiscoSansTT"/>
          <w:sz w:val="24"/>
          <w:szCs w:val="24"/>
        </w:rPr>
        <w:t xml:space="preserve"> switch, and check if the server facing port has the access </w:t>
      </w:r>
      <w:proofErr w:type="spellStart"/>
      <w:r w:rsidRPr="008C3C96">
        <w:rPr>
          <w:rFonts w:ascii="CiscoSansTT" w:hAnsi="CiscoSansTT" w:cs="CiscoSansTT"/>
          <w:sz w:val="24"/>
          <w:szCs w:val="24"/>
        </w:rPr>
        <w:t>vlan</w:t>
      </w:r>
      <w:proofErr w:type="spellEnd"/>
      <w:r w:rsidRPr="008C3C96">
        <w:rPr>
          <w:rFonts w:ascii="CiscoSansTT" w:hAnsi="CiscoSansTT" w:cs="CiscoSansTT"/>
          <w:sz w:val="24"/>
          <w:szCs w:val="24"/>
        </w:rPr>
        <w:t xml:space="preserve"> configured with the below command:</w:t>
      </w:r>
    </w:p>
    <w:p w14:paraId="06CCED67" w14:textId="77777777" w:rsidR="001F368A" w:rsidRPr="008C3C96" w:rsidRDefault="001F368A" w:rsidP="001F368A">
      <w:pPr>
        <w:pStyle w:val="dC-Normal"/>
        <w:pBdr>
          <w:top w:val="single" w:sz="4" w:space="1" w:color="auto"/>
          <w:left w:val="single" w:sz="4" w:space="4" w:color="auto"/>
          <w:bottom w:val="single" w:sz="4" w:space="1" w:color="auto"/>
          <w:right w:val="single" w:sz="4" w:space="4" w:color="auto"/>
        </w:pBdr>
        <w:ind w:left="1800"/>
        <w:rPr>
          <w:rFonts w:ascii="CiscoSansTT" w:hAnsi="CiscoSansTT" w:cs="CiscoSansTT"/>
        </w:rPr>
      </w:pPr>
      <w:r w:rsidRPr="008C3C96">
        <w:rPr>
          <w:rFonts w:ascii="CiscoSansTT" w:hAnsi="CiscoSansTT" w:cs="CiscoSansTT"/>
        </w:rPr>
        <w:t>show run interface ethernet1/3</w:t>
      </w:r>
    </w:p>
    <w:p w14:paraId="7EBC3BD1" w14:textId="77777777" w:rsidR="001F368A" w:rsidRPr="008C3C96" w:rsidRDefault="001F368A" w:rsidP="001F368A">
      <w:pPr>
        <w:pStyle w:val="dC-Normal"/>
        <w:spacing w:before="200" w:after="200"/>
        <w:jc w:val="center"/>
        <w:rPr>
          <w:rFonts w:ascii="CiscoSansTT" w:hAnsi="CiscoSansTT" w:cs="CiscoSansTT"/>
          <w:color w:val="000000" w:themeColor="text1"/>
          <w:sz w:val="24"/>
          <w:szCs w:val="24"/>
        </w:rPr>
      </w:pPr>
      <w:r w:rsidRPr="008C3C96">
        <w:rPr>
          <w:rFonts w:ascii="CiscoSansTT" w:hAnsi="CiscoSansTT" w:cs="CiscoSansTT"/>
          <w:noProof/>
          <w:lang w:eastAsia="zh-CN"/>
        </w:rPr>
        <w:drawing>
          <wp:inline distT="0" distB="0" distL="0" distR="0" wp14:anchorId="2E7189C9" wp14:editId="54BF9D6A">
            <wp:extent cx="5774633" cy="1689853"/>
            <wp:effectExtent l="0" t="0" r="0" b="1206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 Shot 2018-01-26 at 10.11.19 AM.png"/>
                    <pic:cNvPicPr/>
                  </pic:nvPicPr>
                  <pic:blipFill>
                    <a:blip r:embed="rId37">
                      <a:extLst>
                        <a:ext uri="{28A0092B-C50C-407E-A947-70E740481C1C}">
                          <a14:useLocalDpi xmlns:a14="http://schemas.microsoft.com/office/drawing/2010/main" val="0"/>
                        </a:ext>
                      </a:extLst>
                    </a:blip>
                    <a:stretch>
                      <a:fillRect/>
                    </a:stretch>
                  </pic:blipFill>
                  <pic:spPr>
                    <a:xfrm>
                      <a:off x="0" y="0"/>
                      <a:ext cx="5790160" cy="1694397"/>
                    </a:xfrm>
                    <a:prstGeom prst="rect">
                      <a:avLst/>
                    </a:prstGeom>
                  </pic:spPr>
                </pic:pic>
              </a:graphicData>
            </a:graphic>
          </wp:inline>
        </w:drawing>
      </w:r>
    </w:p>
    <w:p w14:paraId="164FB1FF" w14:textId="77777777" w:rsidR="001F368A" w:rsidRPr="008C3C96" w:rsidRDefault="001F368A" w:rsidP="001F368A">
      <w:pPr>
        <w:pStyle w:val="dC-Normal"/>
        <w:rPr>
          <w:rFonts w:ascii="CiscoSansTT" w:hAnsi="CiscoSansTT" w:cs="CiscoSansTT"/>
          <w:b/>
          <w:sz w:val="26"/>
          <w:szCs w:val="26"/>
        </w:rPr>
      </w:pPr>
      <w:r w:rsidRPr="008C3C96">
        <w:rPr>
          <w:rFonts w:ascii="CiscoSansTT" w:hAnsi="CiscoSansTT" w:cs="CiscoSansTT"/>
          <w:b/>
          <w:sz w:val="26"/>
          <w:szCs w:val="26"/>
        </w:rPr>
        <w:t xml:space="preserve">Congratulation! You have created your first ansible playbook, automatically provisioned new VLANs and assigned port to new created VLANs using Ansible. </w:t>
      </w:r>
      <w:proofErr w:type="gramStart"/>
      <w:r w:rsidRPr="008C3C96">
        <w:rPr>
          <w:rFonts w:ascii="CiscoSansTT" w:hAnsi="CiscoSansTT" w:cs="CiscoSansTT"/>
          <w:b/>
          <w:sz w:val="26"/>
          <w:szCs w:val="26"/>
        </w:rPr>
        <w:t>Next</w:t>
      </w:r>
      <w:proofErr w:type="gramEnd"/>
      <w:r w:rsidRPr="008C3C96">
        <w:rPr>
          <w:rFonts w:ascii="CiscoSansTT" w:hAnsi="CiscoSansTT" w:cs="CiscoSansTT"/>
          <w:b/>
          <w:sz w:val="26"/>
          <w:szCs w:val="26"/>
        </w:rPr>
        <w:t xml:space="preserve"> we are going to create VXLAN Fabric using Ansible. </w:t>
      </w:r>
    </w:p>
    <w:p w14:paraId="0A6C3ADD" w14:textId="77777777" w:rsidR="001F368A" w:rsidRPr="008C3C96" w:rsidRDefault="001F368A" w:rsidP="001F368A">
      <w:pPr>
        <w:pStyle w:val="dC-H1"/>
        <w:rPr>
          <w:rFonts w:ascii="CiscoSansTT" w:hAnsi="CiscoSansTT" w:cs="CiscoSansTT"/>
        </w:rPr>
      </w:pPr>
      <w:r w:rsidRPr="008C3C96">
        <w:rPr>
          <w:rFonts w:ascii="CiscoSansTT" w:hAnsi="CiscoSansTT" w:cs="CiscoSansTT"/>
        </w:rPr>
        <w:lastRenderedPageBreak/>
        <w:t xml:space="preserve">Task 3: Provision VXLAN Fabric using Ansible + Jinja2 </w:t>
      </w:r>
      <w:bookmarkEnd w:id="37"/>
    </w:p>
    <w:p w14:paraId="751ADEBD" w14:textId="77777777" w:rsidR="001F368A" w:rsidRPr="008C3C96" w:rsidRDefault="001F368A" w:rsidP="001F368A">
      <w:pPr>
        <w:ind w:left="1440"/>
        <w:rPr>
          <w:rFonts w:ascii="CiscoSansTT" w:hAnsi="CiscoSansTT" w:cs="CiscoSansTT"/>
          <w:lang w:eastAsia="zh-CN"/>
        </w:rPr>
      </w:pPr>
      <w:r w:rsidRPr="008C3C96">
        <w:rPr>
          <w:rFonts w:ascii="CiscoSansTT" w:hAnsi="CiscoSansTT" w:cs="CiscoSansTT"/>
          <w:lang w:eastAsia="zh-CN"/>
        </w:rPr>
        <w:t xml:space="preserve">In this task, we are going to install Jinja2. It is one of the python template engines.  In this section, we use Jinja2 to create template for spine and leaf and configure VXLAN fabric using this Jinja2 templates. </w:t>
      </w:r>
    </w:p>
    <w:p w14:paraId="22DFEA2E" w14:textId="77777777" w:rsidR="001F368A" w:rsidRPr="008C3C96" w:rsidRDefault="001F368A" w:rsidP="001F368A">
      <w:pPr>
        <w:ind w:left="1440"/>
        <w:rPr>
          <w:rFonts w:ascii="CiscoSansTT" w:hAnsi="CiscoSansTT" w:cs="CiscoSansTT"/>
          <w:lang w:eastAsia="zh-CN"/>
        </w:rPr>
      </w:pPr>
      <w:r>
        <w:rPr>
          <w:rFonts w:ascii="CiscoSansTT" w:hAnsi="CiscoSansTT" w:cs="CiscoSansTT"/>
          <w:noProof/>
          <w:lang w:eastAsia="zh-CN"/>
        </w:rPr>
        <w:drawing>
          <wp:inline distT="0" distB="0" distL="0" distR="0" wp14:anchorId="5606CA97" wp14:editId="5D96EFF3">
            <wp:extent cx="1714545" cy="197036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no_f5.png"/>
                    <pic:cNvPicPr/>
                  </pic:nvPicPr>
                  <pic:blipFill>
                    <a:blip r:embed="rId38"/>
                    <a:stretch>
                      <a:fillRect/>
                    </a:stretch>
                  </pic:blipFill>
                  <pic:spPr>
                    <a:xfrm>
                      <a:off x="0" y="0"/>
                      <a:ext cx="1714545" cy="1970366"/>
                    </a:xfrm>
                    <a:prstGeom prst="rect">
                      <a:avLst/>
                    </a:prstGeom>
                  </pic:spPr>
                </pic:pic>
              </a:graphicData>
            </a:graphic>
          </wp:inline>
        </w:drawing>
      </w:r>
    </w:p>
    <w:p w14:paraId="0327A162" w14:textId="77777777" w:rsidR="001F368A" w:rsidRPr="008C3C96" w:rsidRDefault="001F368A" w:rsidP="001F368A">
      <w:pPr>
        <w:ind w:left="1440"/>
        <w:rPr>
          <w:rFonts w:ascii="CiscoSansTT" w:hAnsi="CiscoSansTT" w:cs="CiscoSansTT"/>
          <w:lang w:eastAsia="zh-CN"/>
        </w:rPr>
      </w:pPr>
      <w:r w:rsidRPr="008C3C96">
        <w:rPr>
          <w:rFonts w:ascii="CiscoSansTT" w:hAnsi="CiscoSansTT" w:cs="CiscoSansTT"/>
          <w:lang w:eastAsia="zh-CN"/>
        </w:rPr>
        <w:t xml:space="preserve">Jinja2 template looks just like the NXOS configurations. We abstract the variables out of the configuration and use simple </w:t>
      </w:r>
      <w:r w:rsidRPr="008C3C96">
        <w:rPr>
          <w:rFonts w:ascii="CiscoSansTT" w:hAnsi="CiscoSansTT" w:cs="CiscoSansTT"/>
          <w:b/>
          <w:lang w:eastAsia="zh-CN"/>
        </w:rPr>
        <w:t xml:space="preserve">for </w:t>
      </w:r>
      <w:r w:rsidRPr="008C3C96">
        <w:rPr>
          <w:rFonts w:ascii="CiscoSansTT" w:hAnsi="CiscoSansTT" w:cs="CiscoSansTT"/>
          <w:lang w:eastAsia="zh-CN"/>
        </w:rPr>
        <w:t xml:space="preserve">loop to feed variables into the template. </w:t>
      </w:r>
    </w:p>
    <w:p w14:paraId="2266E8B2" w14:textId="77777777" w:rsidR="001F368A" w:rsidRPr="008C3C96" w:rsidRDefault="001F368A" w:rsidP="001F368A">
      <w:pPr>
        <w:ind w:left="1440"/>
        <w:rPr>
          <w:rFonts w:ascii="CiscoSansTT" w:hAnsi="CiscoSansTT" w:cs="CiscoSansTT"/>
          <w:lang w:eastAsia="zh-CN"/>
        </w:rPr>
      </w:pPr>
    </w:p>
    <w:p w14:paraId="60F9C211" w14:textId="77777777" w:rsidR="001F368A" w:rsidRPr="008C3C96" w:rsidRDefault="001F368A" w:rsidP="001F368A">
      <w:pPr>
        <w:ind w:left="1440"/>
        <w:rPr>
          <w:rFonts w:ascii="CiscoSansTT" w:hAnsi="CiscoSansTT" w:cs="CiscoSansTT"/>
          <w:b/>
          <w:bCs/>
          <w:lang w:eastAsia="zh-CN"/>
        </w:rPr>
      </w:pPr>
      <w:r w:rsidRPr="008C3C96">
        <w:rPr>
          <w:rFonts w:ascii="CiscoSansTT" w:hAnsi="CiscoSansTT" w:cs="CiscoSansTT"/>
          <w:lang w:eastAsia="zh-CN"/>
        </w:rPr>
        <w:t>Install jinja</w:t>
      </w:r>
      <w:proofErr w:type="gramStart"/>
      <w:r w:rsidRPr="008C3C96">
        <w:rPr>
          <w:rFonts w:ascii="CiscoSansTT" w:hAnsi="CiscoSansTT" w:cs="CiscoSansTT"/>
          <w:lang w:eastAsia="zh-CN"/>
        </w:rPr>
        <w:t>2 ,</w:t>
      </w:r>
      <w:proofErr w:type="gramEnd"/>
      <w:r w:rsidRPr="008C3C96">
        <w:rPr>
          <w:rFonts w:ascii="CiscoSansTT" w:hAnsi="CiscoSansTT" w:cs="CiscoSansTT"/>
          <w:lang w:eastAsia="zh-CN"/>
        </w:rPr>
        <w:t xml:space="preserve"> create new roles for </w:t>
      </w:r>
      <w:r w:rsidRPr="008C3C96">
        <w:rPr>
          <w:rFonts w:ascii="CiscoSansTT" w:hAnsi="CiscoSansTT" w:cs="CiscoSansTT"/>
          <w:b/>
          <w:bCs/>
          <w:lang w:eastAsia="zh-CN"/>
        </w:rPr>
        <w:t>jinja2_spine</w:t>
      </w:r>
      <w:r w:rsidRPr="008C3C96">
        <w:rPr>
          <w:rFonts w:ascii="CiscoSansTT" w:hAnsi="CiscoSansTT" w:cs="CiscoSansTT"/>
          <w:lang w:eastAsia="zh-CN"/>
        </w:rPr>
        <w:t xml:space="preserve"> &amp; </w:t>
      </w:r>
      <w:r w:rsidRPr="008C3C96">
        <w:rPr>
          <w:rFonts w:ascii="CiscoSansTT" w:hAnsi="CiscoSansTT" w:cs="CiscoSansTT"/>
          <w:b/>
          <w:bCs/>
          <w:lang w:eastAsia="zh-CN"/>
        </w:rPr>
        <w:t>jinja2_leaf. If it is already installed, we will get the message “requirement is satisfied”</w:t>
      </w:r>
    </w:p>
    <w:p w14:paraId="6896E901" w14:textId="77777777" w:rsidR="001F368A" w:rsidRPr="008C3C96" w:rsidRDefault="001F368A" w:rsidP="001F368A">
      <w:pPr>
        <w:rPr>
          <w:rFonts w:ascii="CiscoSansTT" w:hAnsi="CiscoSansTT" w:cs="CiscoSansTT"/>
          <w:lang w:eastAsia="zh-CN"/>
        </w:rPr>
      </w:pPr>
    </w:p>
    <w:tbl>
      <w:tblPr>
        <w:tblStyle w:val="TableGrid"/>
        <w:tblW w:w="0" w:type="auto"/>
        <w:tblInd w:w="1438" w:type="dxa"/>
        <w:tblLook w:val="04A0" w:firstRow="1" w:lastRow="0" w:firstColumn="1" w:lastColumn="0" w:noHBand="0" w:noVBand="1"/>
      </w:tblPr>
      <w:tblGrid>
        <w:gridCol w:w="7578"/>
      </w:tblGrid>
      <w:tr w:rsidR="001F368A" w:rsidRPr="008C3C96" w14:paraId="3587CDB5" w14:textId="77777777" w:rsidTr="00DC489A">
        <w:tc>
          <w:tcPr>
            <w:tcW w:w="8460" w:type="dxa"/>
          </w:tcPr>
          <w:p w14:paraId="55310ACC" w14:textId="2A5C28D5" w:rsidR="00966A7E" w:rsidRPr="00966A7E" w:rsidRDefault="00966A7E" w:rsidP="00DC489A">
            <w:pPr>
              <w:rPr>
                <w:ins w:id="40" w:author="Faisal Chaudhry (fchaudhr)" w:date="2019-05-19T13:36:00Z"/>
                <w:rFonts w:ascii="CiscoSansTT" w:hAnsi="CiscoSansTT" w:cs="CiscoSansTT"/>
                <w:b/>
                <w:bCs/>
                <w:lang w:eastAsia="zh-CN"/>
                <w:rPrChange w:id="41" w:author="Faisal Chaudhry (fchaudhr)" w:date="2019-05-19T13:36:00Z">
                  <w:rPr>
                    <w:ins w:id="42" w:author="Faisal Chaudhry (fchaudhr)" w:date="2019-05-19T13:36:00Z"/>
                    <w:rFonts w:ascii="CiscoSansTT" w:hAnsi="CiscoSansTT" w:cs="CiscoSansTT"/>
                    <w:lang w:eastAsia="zh-CN"/>
                  </w:rPr>
                </w:rPrChange>
              </w:rPr>
            </w:pPr>
            <w:ins w:id="43" w:author="Faisal Chaudhry (fchaudhr)" w:date="2019-05-19T13:36:00Z">
              <w:r w:rsidRPr="008C3C96">
                <w:rPr>
                  <w:rFonts w:ascii="CiscoSansTT" w:hAnsi="CiscoSansTT" w:cs="CiscoSansTT"/>
                  <w:lang w:eastAsia="zh-CN"/>
                </w:rPr>
                <w:t xml:space="preserve">[root@rhel7-tools </w:t>
              </w:r>
              <w:proofErr w:type="gramStart"/>
              <w:r w:rsidRPr="008C3C96">
                <w:rPr>
                  <w:rFonts w:ascii="CiscoSansTT" w:hAnsi="CiscoSansTT" w:cs="CiscoSansTT"/>
                  <w:lang w:eastAsia="zh-CN"/>
                </w:rPr>
                <w:t>~]#</w:t>
              </w:r>
              <w:proofErr w:type="gramEnd"/>
              <w:r w:rsidRPr="008C3C96">
                <w:rPr>
                  <w:rFonts w:ascii="CiscoSansTT" w:hAnsi="CiscoSansTT" w:cs="CiscoSansTT"/>
                  <w:lang w:eastAsia="zh-CN"/>
                </w:rPr>
                <w:t xml:space="preserve"> </w:t>
              </w:r>
              <w:r>
                <w:rPr>
                  <w:rFonts w:ascii="CiscoSansTT" w:hAnsi="CiscoSansTT" w:cs="CiscoSansTT"/>
                  <w:b/>
                  <w:bCs/>
                  <w:lang w:eastAsia="zh-CN"/>
                </w:rPr>
                <w:t>cd ~</w:t>
              </w:r>
            </w:ins>
          </w:p>
          <w:p w14:paraId="0075BB9C" w14:textId="7C36964D" w:rsidR="001F368A" w:rsidRPr="008C3C96" w:rsidRDefault="001F368A" w:rsidP="00DC489A">
            <w:pPr>
              <w:rPr>
                <w:rFonts w:ascii="CiscoSansTT" w:hAnsi="CiscoSansTT" w:cs="CiscoSansTT"/>
                <w:lang w:eastAsia="zh-CN"/>
              </w:rPr>
            </w:pPr>
            <w:r w:rsidRPr="008C3C96">
              <w:rPr>
                <w:rFonts w:ascii="CiscoSansTT" w:hAnsi="CiscoSansTT" w:cs="CiscoSansTT"/>
                <w:lang w:eastAsia="zh-CN"/>
              </w:rPr>
              <w:t xml:space="preserve">[root@rhel7-tools </w:t>
            </w:r>
            <w:proofErr w:type="gramStart"/>
            <w:r w:rsidRPr="008C3C96">
              <w:rPr>
                <w:rFonts w:ascii="CiscoSansTT" w:hAnsi="CiscoSansTT" w:cs="CiscoSansTT"/>
                <w:lang w:eastAsia="zh-CN"/>
              </w:rPr>
              <w:t>~]#</w:t>
            </w:r>
            <w:proofErr w:type="gramEnd"/>
            <w:r w:rsidRPr="008C3C96">
              <w:rPr>
                <w:rFonts w:ascii="CiscoSansTT" w:hAnsi="CiscoSansTT" w:cs="CiscoSansTT"/>
                <w:lang w:eastAsia="zh-CN"/>
              </w:rPr>
              <w:t xml:space="preserve"> </w:t>
            </w:r>
            <w:r w:rsidRPr="008C3C96">
              <w:rPr>
                <w:rFonts w:ascii="CiscoSansTT" w:hAnsi="CiscoSansTT" w:cs="CiscoSansTT"/>
                <w:b/>
                <w:bCs/>
                <w:lang w:eastAsia="zh-CN"/>
              </w:rPr>
              <w:t>pip install jinja2</w:t>
            </w:r>
          </w:p>
          <w:p w14:paraId="3FAB06E5" w14:textId="77777777" w:rsidR="001F368A" w:rsidRPr="008C3C96" w:rsidRDefault="001F368A" w:rsidP="00DC489A">
            <w:pPr>
              <w:rPr>
                <w:rFonts w:ascii="CiscoSansTT" w:hAnsi="CiscoSansTT" w:cs="CiscoSansTT"/>
                <w:lang w:eastAsia="zh-CN"/>
              </w:rPr>
            </w:pPr>
            <w:r w:rsidRPr="008C3C96">
              <w:rPr>
                <w:rFonts w:ascii="CiscoSansTT" w:hAnsi="CiscoSansTT" w:cs="CiscoSansTT"/>
                <w:lang w:eastAsia="zh-CN"/>
              </w:rPr>
              <w:t>Requirement already satisfied (use --upgrade to upgrade): jinja2 in /</w:t>
            </w:r>
            <w:proofErr w:type="spellStart"/>
            <w:r w:rsidRPr="008C3C96">
              <w:rPr>
                <w:rFonts w:ascii="CiscoSansTT" w:hAnsi="CiscoSansTT" w:cs="CiscoSansTT"/>
                <w:lang w:eastAsia="zh-CN"/>
              </w:rPr>
              <w:t>usr</w:t>
            </w:r>
            <w:proofErr w:type="spellEnd"/>
            <w:r w:rsidRPr="008C3C96">
              <w:rPr>
                <w:rFonts w:ascii="CiscoSansTT" w:hAnsi="CiscoSansTT" w:cs="CiscoSansTT"/>
                <w:lang w:eastAsia="zh-CN"/>
              </w:rPr>
              <w:t>/lib/python2.7/site-packages/Jinja2-2.8-py2.7.egg</w:t>
            </w:r>
          </w:p>
          <w:p w14:paraId="1F345404" w14:textId="77777777" w:rsidR="001F368A" w:rsidRPr="008C3C96" w:rsidRDefault="001F368A" w:rsidP="00DC489A">
            <w:pPr>
              <w:rPr>
                <w:rFonts w:ascii="CiscoSansTT" w:hAnsi="CiscoSansTT" w:cs="CiscoSansTT"/>
                <w:lang w:eastAsia="zh-CN"/>
              </w:rPr>
            </w:pPr>
            <w:r w:rsidRPr="008C3C96">
              <w:rPr>
                <w:rFonts w:ascii="CiscoSansTT" w:hAnsi="CiscoSansTT" w:cs="CiscoSansTT"/>
                <w:lang w:eastAsia="zh-CN"/>
              </w:rPr>
              <w:t xml:space="preserve">Requirement already satisfied (use --upgrade to upgrade): </w:t>
            </w:r>
            <w:proofErr w:type="spellStart"/>
            <w:r w:rsidRPr="008C3C96">
              <w:rPr>
                <w:rFonts w:ascii="CiscoSansTT" w:hAnsi="CiscoSansTT" w:cs="CiscoSansTT"/>
                <w:lang w:eastAsia="zh-CN"/>
              </w:rPr>
              <w:t>MarkupSafe</w:t>
            </w:r>
            <w:proofErr w:type="spellEnd"/>
            <w:r w:rsidRPr="008C3C96">
              <w:rPr>
                <w:rFonts w:ascii="CiscoSansTT" w:hAnsi="CiscoSansTT" w:cs="CiscoSansTT"/>
                <w:lang w:eastAsia="zh-CN"/>
              </w:rPr>
              <w:t xml:space="preserve"> in /</w:t>
            </w:r>
            <w:proofErr w:type="spellStart"/>
            <w:r w:rsidRPr="008C3C96">
              <w:rPr>
                <w:rFonts w:ascii="CiscoSansTT" w:hAnsi="CiscoSansTT" w:cs="CiscoSansTT"/>
                <w:lang w:eastAsia="zh-CN"/>
              </w:rPr>
              <w:t>usr</w:t>
            </w:r>
            <w:proofErr w:type="spellEnd"/>
            <w:r w:rsidRPr="008C3C96">
              <w:rPr>
                <w:rFonts w:ascii="CiscoSansTT" w:hAnsi="CiscoSansTT" w:cs="CiscoSansTT"/>
                <w:lang w:eastAsia="zh-CN"/>
              </w:rPr>
              <w:t>/lib/python2.7/site-packages/MarkupSafe-0.23-py2.7.egg (from jinja2)</w:t>
            </w:r>
          </w:p>
        </w:tc>
      </w:tr>
    </w:tbl>
    <w:p w14:paraId="35EB71B2" w14:textId="77777777" w:rsidR="001F368A" w:rsidRPr="008C3C96" w:rsidRDefault="001F368A" w:rsidP="001F368A">
      <w:pPr>
        <w:rPr>
          <w:rFonts w:ascii="CiscoSansTT" w:hAnsi="CiscoSansTT" w:cs="CiscoSansTT"/>
          <w:lang w:eastAsia="zh-CN"/>
        </w:rPr>
      </w:pPr>
    </w:p>
    <w:p w14:paraId="24758472" w14:textId="168775EE" w:rsidR="001F368A" w:rsidRPr="008C3C96" w:rsidRDefault="00BE528C" w:rsidP="001F368A">
      <w:pPr>
        <w:ind w:firstLine="1440"/>
        <w:rPr>
          <w:rFonts w:ascii="CiscoSansTT" w:hAnsi="CiscoSansTT" w:cs="CiscoSansTT"/>
          <w:lang w:eastAsia="zh-CN"/>
        </w:rPr>
      </w:pPr>
      <w:ins w:id="44" w:author="Faisal Chaudhry (fchaudhr)" w:date="2019-05-19T13:40:00Z">
        <w:r w:rsidRPr="00BE528C">
          <w:rPr>
            <w:rFonts w:ascii="CiscoSansTT" w:hAnsi="CiscoSansTT" w:cs="CiscoSansTT"/>
            <w:noProof/>
            <w:lang w:val="en-US" w:eastAsia="zh-CN"/>
          </w:rPr>
          <w:drawing>
            <wp:inline distT="0" distB="0" distL="0" distR="0" wp14:anchorId="0314A960" wp14:editId="5798A890">
              <wp:extent cx="5731510" cy="42481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424815"/>
                      </a:xfrm>
                      <a:prstGeom prst="rect">
                        <a:avLst/>
                      </a:prstGeom>
                    </pic:spPr>
                  </pic:pic>
                </a:graphicData>
              </a:graphic>
            </wp:inline>
          </w:drawing>
        </w:r>
      </w:ins>
      <w:del w:id="45" w:author="Faisal Chaudhry (fchaudhr)" w:date="2019-05-19T13:40:00Z">
        <w:r w:rsidR="001F368A" w:rsidRPr="008C3C96" w:rsidDel="00BE528C">
          <w:rPr>
            <w:rFonts w:ascii="CiscoSansTT" w:hAnsi="CiscoSansTT" w:cs="CiscoSansTT"/>
            <w:noProof/>
            <w:lang w:val="en-US" w:eastAsia="zh-CN"/>
          </w:rPr>
          <w:drawing>
            <wp:inline distT="0" distB="0" distL="0" distR="0" wp14:anchorId="0280291A" wp14:editId="65C3E83A">
              <wp:extent cx="5373261" cy="466682"/>
              <wp:effectExtent l="0" t="0" r="0" b="0"/>
              <wp:docPr id="16963523" name="picture" descr="/Users/umairarshad/Desktop/Screen Shot 2018-01-07 at 2.44.3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0">
                        <a:extLst>
                          <a:ext uri="{28A0092B-C50C-407E-A947-70E740481C1C}">
                            <a14:useLocalDpi xmlns:a14="http://schemas.microsoft.com/office/drawing/2010/main" val="0"/>
                          </a:ext>
                        </a:extLst>
                      </a:blip>
                      <a:stretch>
                        <a:fillRect/>
                      </a:stretch>
                    </pic:blipFill>
                    <pic:spPr>
                      <a:xfrm>
                        <a:off x="0" y="0"/>
                        <a:ext cx="5373261" cy="466682"/>
                      </a:xfrm>
                      <a:prstGeom prst="rect">
                        <a:avLst/>
                      </a:prstGeom>
                    </pic:spPr>
                  </pic:pic>
                </a:graphicData>
              </a:graphic>
            </wp:inline>
          </w:drawing>
        </w:r>
      </w:del>
    </w:p>
    <w:p w14:paraId="4B66C787" w14:textId="77777777" w:rsidR="001F368A" w:rsidRPr="008C3C96" w:rsidRDefault="001F368A" w:rsidP="001F368A">
      <w:pPr>
        <w:pStyle w:val="Heading3"/>
        <w:rPr>
          <w:rFonts w:ascii="CiscoSansTT" w:hAnsi="CiscoSansTT" w:cs="CiscoSansTT"/>
          <w:sz w:val="24"/>
          <w:szCs w:val="24"/>
          <w:lang w:eastAsia="zh-CN"/>
        </w:rPr>
      </w:pPr>
      <w:r w:rsidRPr="008C3C96">
        <w:rPr>
          <w:rFonts w:ascii="CiscoSansTT" w:hAnsi="CiscoSansTT" w:cs="CiscoSansTT"/>
          <w:sz w:val="24"/>
          <w:szCs w:val="24"/>
          <w:lang w:eastAsia="zh-CN"/>
        </w:rPr>
        <w:t xml:space="preserve">Step 1: </w:t>
      </w:r>
      <w:r w:rsidRPr="008C3C96">
        <w:rPr>
          <w:rFonts w:ascii="CiscoSansTT" w:hAnsi="CiscoSansTT" w:cs="CiscoSansTT"/>
          <w:sz w:val="24"/>
          <w:szCs w:val="24"/>
          <w:lang w:eastAsia="zh-CN"/>
        </w:rPr>
        <w:tab/>
        <w:t xml:space="preserve">Create new playbook </w:t>
      </w:r>
    </w:p>
    <w:p w14:paraId="41017623" w14:textId="77777777" w:rsidR="001F368A" w:rsidRPr="008C3C96" w:rsidRDefault="001F368A" w:rsidP="001F368A">
      <w:pPr>
        <w:ind w:left="1440"/>
        <w:rPr>
          <w:rFonts w:ascii="CiscoSansTT" w:hAnsi="CiscoSansTT" w:cs="CiscoSansTT"/>
          <w:lang w:eastAsia="zh-CN"/>
        </w:rPr>
      </w:pPr>
      <w:r w:rsidRPr="008C3C96">
        <w:rPr>
          <w:rFonts w:ascii="CiscoSansTT" w:hAnsi="CiscoSansTT" w:cs="CiscoSansTT"/>
          <w:lang w:eastAsia="zh-CN"/>
        </w:rPr>
        <w:t xml:space="preserve">In this section, we will use Jina2 template and Ansible to provision the VXLAN Fabric. </w:t>
      </w:r>
    </w:p>
    <w:p w14:paraId="701DEC5C" w14:textId="77777777" w:rsidR="001F368A" w:rsidRPr="008C3C96" w:rsidRDefault="001F368A" w:rsidP="001F368A">
      <w:pPr>
        <w:pStyle w:val="ListParagraph"/>
        <w:numPr>
          <w:ilvl w:val="0"/>
          <w:numId w:val="32"/>
        </w:numPr>
        <w:spacing w:after="0" w:line="240" w:lineRule="auto"/>
        <w:rPr>
          <w:rFonts w:ascii="CiscoSansTT" w:hAnsi="CiscoSansTT" w:cs="CiscoSansTT"/>
          <w:b/>
          <w:lang w:eastAsia="zh-CN"/>
        </w:rPr>
      </w:pPr>
      <w:r w:rsidRPr="008C3C96">
        <w:rPr>
          <w:rFonts w:ascii="CiscoSansTT" w:hAnsi="CiscoSansTT" w:cs="CiscoSansTT"/>
          <w:lang w:eastAsia="zh-CN"/>
        </w:rPr>
        <w:t>Switch to “</w:t>
      </w:r>
      <w:r w:rsidRPr="008C3C96">
        <w:rPr>
          <w:rFonts w:ascii="CiscoSansTT" w:hAnsi="CiscoSansTT" w:cs="CiscoSansTT"/>
          <w:b/>
          <w:bCs/>
          <w:lang w:eastAsia="zh-CN"/>
        </w:rPr>
        <w:t>Atom”</w:t>
      </w:r>
      <w:r w:rsidRPr="008C3C96">
        <w:rPr>
          <w:rFonts w:ascii="CiscoSansTT" w:hAnsi="CiscoSansTT" w:cs="CiscoSansTT"/>
          <w:lang w:eastAsia="zh-CN"/>
        </w:rPr>
        <w:t xml:space="preserve">, right click on the folder LTRDDCN-1572 and create a new playbook </w:t>
      </w:r>
      <w:r w:rsidRPr="008C3C96">
        <w:rPr>
          <w:rFonts w:ascii="CiscoSansTT" w:hAnsi="CiscoSansTT" w:cs="CiscoSansTT"/>
          <w:b/>
          <w:bCs/>
          <w:lang w:eastAsia="zh-CN"/>
        </w:rPr>
        <w:t>‘jinja2_fabric.yml’</w:t>
      </w:r>
      <w:r w:rsidRPr="008C3C96">
        <w:rPr>
          <w:rFonts w:ascii="CiscoSansTT" w:hAnsi="CiscoSansTT" w:cs="CiscoSansTT"/>
          <w:lang w:eastAsia="zh-CN"/>
        </w:rPr>
        <w:t>. Enter the file name and hit enter</w:t>
      </w:r>
    </w:p>
    <w:p w14:paraId="470188D9" w14:textId="77777777" w:rsidR="001F368A" w:rsidRPr="008C3C96" w:rsidRDefault="001F368A" w:rsidP="001F368A">
      <w:pPr>
        <w:ind w:firstLine="1440"/>
        <w:rPr>
          <w:rFonts w:ascii="CiscoSansTT" w:hAnsi="CiscoSansTT" w:cs="CiscoSansTT"/>
          <w:b/>
          <w:lang w:eastAsia="zh-CN"/>
        </w:rPr>
      </w:pPr>
      <w:r w:rsidRPr="008C3C96">
        <w:rPr>
          <w:rFonts w:ascii="CiscoSansTT" w:hAnsi="CiscoSansTT" w:cs="CiscoSansTT"/>
          <w:noProof/>
          <w:lang w:val="en-US" w:eastAsia="zh-CN"/>
        </w:rPr>
        <w:lastRenderedPageBreak/>
        <w:drawing>
          <wp:inline distT="0" distB="0" distL="0" distR="0" wp14:anchorId="14DD1F31" wp14:editId="020266D9">
            <wp:extent cx="5421102" cy="4863465"/>
            <wp:effectExtent l="0" t="0" r="0" b="0"/>
            <wp:docPr id="1353789527" name="picture" descr="/Users/umairarshad/Desktop/Screen Shot 2018-01-06 at 7.53.4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8">
                      <a:extLst>
                        <a:ext uri="{28A0092B-C50C-407E-A947-70E740481C1C}">
                          <a14:useLocalDpi xmlns:a14="http://schemas.microsoft.com/office/drawing/2010/main" val="0"/>
                        </a:ext>
                      </a:extLst>
                    </a:blip>
                    <a:stretch>
                      <a:fillRect/>
                    </a:stretch>
                  </pic:blipFill>
                  <pic:spPr>
                    <a:xfrm>
                      <a:off x="0" y="0"/>
                      <a:ext cx="5421102" cy="4863465"/>
                    </a:xfrm>
                    <a:prstGeom prst="rect">
                      <a:avLst/>
                    </a:prstGeom>
                  </pic:spPr>
                </pic:pic>
              </a:graphicData>
            </a:graphic>
          </wp:inline>
        </w:drawing>
      </w:r>
    </w:p>
    <w:p w14:paraId="20EBB763" w14:textId="77777777" w:rsidR="001F368A" w:rsidRPr="008C3C96" w:rsidRDefault="001F368A" w:rsidP="001F368A">
      <w:pPr>
        <w:ind w:firstLine="1440"/>
        <w:rPr>
          <w:rFonts w:ascii="CiscoSansTT" w:hAnsi="CiscoSansTT" w:cs="CiscoSansTT"/>
          <w:b/>
          <w:lang w:eastAsia="zh-CN"/>
        </w:rPr>
      </w:pPr>
    </w:p>
    <w:p w14:paraId="0DE7208B" w14:textId="77777777" w:rsidR="001F368A" w:rsidRPr="008C3C96" w:rsidRDefault="001F368A" w:rsidP="001F368A">
      <w:pPr>
        <w:ind w:left="1800"/>
        <w:rPr>
          <w:rFonts w:ascii="CiscoSansTT" w:hAnsi="CiscoSansTT" w:cs="CiscoSansTT"/>
          <w:b/>
          <w:bCs/>
          <w:lang w:eastAsia="zh-CN"/>
        </w:rPr>
      </w:pPr>
    </w:p>
    <w:p w14:paraId="76D82439" w14:textId="77777777" w:rsidR="001F368A" w:rsidRPr="008C3C96" w:rsidRDefault="001F368A" w:rsidP="001F368A">
      <w:pPr>
        <w:rPr>
          <w:rFonts w:ascii="CiscoSansTT" w:hAnsi="CiscoSansTT" w:cs="CiscoSansTT"/>
          <w:b/>
          <w:lang w:eastAsia="zh-CN"/>
        </w:rPr>
      </w:pPr>
    </w:p>
    <w:tbl>
      <w:tblPr>
        <w:tblStyle w:val="TableGrid"/>
        <w:tblW w:w="0" w:type="auto"/>
        <w:tblInd w:w="1438" w:type="dxa"/>
        <w:tblLook w:val="04A0" w:firstRow="1" w:lastRow="0" w:firstColumn="1" w:lastColumn="0" w:noHBand="0" w:noVBand="1"/>
      </w:tblPr>
      <w:tblGrid>
        <w:gridCol w:w="7578"/>
      </w:tblGrid>
      <w:tr w:rsidR="001F368A" w:rsidRPr="008C3C96" w14:paraId="042AC1DE" w14:textId="77777777" w:rsidTr="00DC489A">
        <w:tc>
          <w:tcPr>
            <w:tcW w:w="8460" w:type="dxa"/>
          </w:tcPr>
          <w:p w14:paraId="5CF29398" w14:textId="77777777" w:rsidR="001F368A" w:rsidRPr="008C3C96" w:rsidRDefault="001F368A" w:rsidP="00DC489A">
            <w:pPr>
              <w:rPr>
                <w:rFonts w:ascii="CiscoSansTT" w:hAnsi="CiscoSansTT" w:cs="CiscoSansTT"/>
                <w:lang w:eastAsia="zh-CN"/>
              </w:rPr>
            </w:pPr>
            <w:r w:rsidRPr="008C3C96">
              <w:rPr>
                <w:rFonts w:ascii="CiscoSansTT" w:hAnsi="CiscoSansTT" w:cs="CiscoSansTT"/>
                <w:lang w:eastAsia="zh-CN"/>
              </w:rPr>
              <w:t>---</w:t>
            </w:r>
          </w:p>
          <w:p w14:paraId="611515D8" w14:textId="77777777" w:rsidR="001F368A" w:rsidRPr="008C3C96" w:rsidRDefault="001F368A" w:rsidP="00DC489A">
            <w:pPr>
              <w:rPr>
                <w:rFonts w:ascii="CiscoSansTT" w:hAnsi="CiscoSansTT" w:cs="CiscoSansTT"/>
                <w:lang w:eastAsia="zh-CN"/>
              </w:rPr>
            </w:pPr>
          </w:p>
          <w:p w14:paraId="00F3E154" w14:textId="77777777" w:rsidR="001F368A" w:rsidRPr="008C3C96" w:rsidRDefault="001F368A" w:rsidP="00DC489A">
            <w:pPr>
              <w:rPr>
                <w:rFonts w:ascii="CiscoSansTT" w:hAnsi="CiscoSansTT" w:cs="CiscoSansTT"/>
                <w:lang w:eastAsia="zh-CN"/>
              </w:rPr>
            </w:pPr>
            <w:r w:rsidRPr="008C3C96">
              <w:rPr>
                <w:rFonts w:ascii="CiscoSansTT" w:hAnsi="CiscoSansTT" w:cs="CiscoSansTT"/>
                <w:lang w:eastAsia="zh-CN"/>
              </w:rPr>
              <w:t>- hosts: jinja2_spine</w:t>
            </w:r>
          </w:p>
          <w:p w14:paraId="27180F89" w14:textId="77777777" w:rsidR="001F368A" w:rsidRPr="008C3C96" w:rsidRDefault="001F368A" w:rsidP="00DC489A">
            <w:pPr>
              <w:rPr>
                <w:rFonts w:ascii="CiscoSansTT" w:hAnsi="CiscoSansTT" w:cs="CiscoSansTT"/>
                <w:lang w:eastAsia="zh-CN"/>
              </w:rPr>
            </w:pPr>
            <w:r w:rsidRPr="008C3C96">
              <w:rPr>
                <w:rFonts w:ascii="CiscoSansTT" w:hAnsi="CiscoSansTT" w:cs="CiscoSansTT"/>
                <w:lang w:eastAsia="zh-CN"/>
              </w:rPr>
              <w:t xml:space="preserve">  connection: local</w:t>
            </w:r>
          </w:p>
          <w:p w14:paraId="6118C134" w14:textId="77777777" w:rsidR="001F368A" w:rsidRPr="008C3C96" w:rsidRDefault="001F368A" w:rsidP="00DC489A">
            <w:pPr>
              <w:rPr>
                <w:rFonts w:ascii="CiscoSansTT" w:hAnsi="CiscoSansTT" w:cs="CiscoSansTT"/>
                <w:lang w:eastAsia="zh-CN"/>
              </w:rPr>
            </w:pPr>
            <w:r w:rsidRPr="008C3C96">
              <w:rPr>
                <w:rFonts w:ascii="CiscoSansTT" w:hAnsi="CiscoSansTT" w:cs="CiscoSansTT"/>
                <w:lang w:eastAsia="zh-CN"/>
              </w:rPr>
              <w:t xml:space="preserve">  roles:</w:t>
            </w:r>
          </w:p>
          <w:p w14:paraId="0DB8C358" w14:textId="77777777" w:rsidR="001F368A" w:rsidRPr="008C3C96" w:rsidRDefault="001F368A" w:rsidP="00DC489A">
            <w:pPr>
              <w:rPr>
                <w:rFonts w:ascii="CiscoSansTT" w:hAnsi="CiscoSansTT" w:cs="CiscoSansTT"/>
                <w:lang w:eastAsia="zh-CN"/>
              </w:rPr>
            </w:pPr>
            <w:r w:rsidRPr="008C3C96">
              <w:rPr>
                <w:rFonts w:ascii="CiscoSansTT" w:hAnsi="CiscoSansTT" w:cs="CiscoSansTT"/>
                <w:lang w:eastAsia="zh-CN"/>
              </w:rPr>
              <w:t xml:space="preserve">    - jinja2_spine</w:t>
            </w:r>
          </w:p>
        </w:tc>
      </w:tr>
    </w:tbl>
    <w:p w14:paraId="775C0C48" w14:textId="77777777" w:rsidR="001F368A" w:rsidRPr="008C3C96" w:rsidRDefault="001F368A" w:rsidP="001F368A">
      <w:pPr>
        <w:rPr>
          <w:rFonts w:ascii="CiscoSansTT" w:hAnsi="CiscoSansTT" w:cs="CiscoSansTT"/>
          <w:b/>
          <w:lang w:eastAsia="zh-CN"/>
        </w:rPr>
      </w:pPr>
      <w:r w:rsidRPr="008C3C96">
        <w:rPr>
          <w:rFonts w:ascii="CiscoSansTT" w:hAnsi="CiscoSansTT" w:cs="CiscoSansTT"/>
          <w:b/>
          <w:lang w:eastAsia="zh-CN"/>
        </w:rPr>
        <w:t xml:space="preserve"> </w:t>
      </w:r>
    </w:p>
    <w:p w14:paraId="21500D8F" w14:textId="77777777" w:rsidR="001F368A" w:rsidRPr="008C3C96" w:rsidRDefault="001F368A" w:rsidP="001F368A">
      <w:pPr>
        <w:rPr>
          <w:rFonts w:ascii="CiscoSansTT" w:hAnsi="CiscoSansTT" w:cs="CiscoSansTT"/>
          <w:b/>
          <w:lang w:eastAsia="zh-CN"/>
        </w:rPr>
      </w:pPr>
    </w:p>
    <w:p w14:paraId="1724F3E7" w14:textId="77777777" w:rsidR="001F368A" w:rsidRPr="008C3C96" w:rsidRDefault="001F368A" w:rsidP="001F368A">
      <w:pPr>
        <w:ind w:firstLine="1440"/>
        <w:rPr>
          <w:rFonts w:ascii="CiscoSansTT" w:hAnsi="CiscoSansTT" w:cs="CiscoSansTT"/>
          <w:b/>
          <w:lang w:eastAsia="zh-CN"/>
        </w:rPr>
      </w:pPr>
    </w:p>
    <w:p w14:paraId="7FADAD4C" w14:textId="77777777" w:rsidR="001F368A" w:rsidRPr="008C3C96" w:rsidRDefault="001F368A" w:rsidP="001F368A">
      <w:pPr>
        <w:ind w:firstLine="1440"/>
        <w:rPr>
          <w:rFonts w:ascii="CiscoSansTT" w:hAnsi="CiscoSansTT" w:cs="CiscoSansTT"/>
          <w:b/>
          <w:lang w:eastAsia="zh-CN"/>
        </w:rPr>
      </w:pPr>
      <w:r w:rsidRPr="008C3C96">
        <w:rPr>
          <w:rFonts w:ascii="CiscoSansTT" w:hAnsi="CiscoSansTT" w:cs="CiscoSansTT"/>
          <w:lang w:eastAsia="zh-CN"/>
        </w:rPr>
        <w:t xml:space="preserve">Contents of the </w:t>
      </w:r>
      <w:r w:rsidRPr="008C3C96">
        <w:rPr>
          <w:rFonts w:ascii="CiscoSansTT" w:hAnsi="CiscoSansTT" w:cs="CiscoSansTT"/>
          <w:b/>
          <w:bCs/>
          <w:lang w:eastAsia="zh-CN"/>
        </w:rPr>
        <w:t>‘jinja2_fabric.yml’</w:t>
      </w:r>
      <w:r w:rsidRPr="008C3C96">
        <w:rPr>
          <w:rFonts w:ascii="CiscoSansTT" w:hAnsi="CiscoSansTT" w:cs="CiscoSansTT"/>
          <w:lang w:eastAsia="zh-CN"/>
        </w:rPr>
        <w:t xml:space="preserve"> file should look like below:</w:t>
      </w:r>
    </w:p>
    <w:p w14:paraId="44DE2848" w14:textId="77777777" w:rsidR="001F368A" w:rsidRPr="008C3C96" w:rsidRDefault="001F368A" w:rsidP="001F368A">
      <w:pPr>
        <w:ind w:firstLine="1440"/>
        <w:rPr>
          <w:rFonts w:ascii="CiscoSansTT" w:hAnsi="CiscoSansTT" w:cs="CiscoSansTT"/>
          <w:b/>
          <w:lang w:eastAsia="zh-CN"/>
        </w:rPr>
      </w:pPr>
    </w:p>
    <w:p w14:paraId="19BC2CBF" w14:textId="77777777" w:rsidR="001F368A" w:rsidRPr="008C3C96" w:rsidRDefault="001F368A" w:rsidP="001F368A">
      <w:pPr>
        <w:ind w:firstLine="1440"/>
        <w:rPr>
          <w:rFonts w:ascii="CiscoSansTT" w:hAnsi="CiscoSansTT" w:cs="CiscoSansTT"/>
          <w:b/>
          <w:lang w:eastAsia="zh-CN"/>
        </w:rPr>
      </w:pPr>
    </w:p>
    <w:p w14:paraId="630D6603" w14:textId="77777777" w:rsidR="001F368A" w:rsidRPr="008C3C96" w:rsidRDefault="001F368A" w:rsidP="001F368A">
      <w:pPr>
        <w:ind w:firstLine="1440"/>
        <w:rPr>
          <w:rFonts w:ascii="CiscoSansTT" w:hAnsi="CiscoSansTT" w:cs="CiscoSansTT"/>
          <w:b/>
          <w:bCs/>
          <w:lang w:eastAsia="zh-CN"/>
        </w:rPr>
      </w:pPr>
      <w:r w:rsidRPr="008C3C96">
        <w:rPr>
          <w:rFonts w:ascii="CiscoSansTT" w:hAnsi="CiscoSansTT" w:cs="CiscoSansTT"/>
          <w:noProof/>
          <w:lang w:val="en-US" w:eastAsia="zh-CN"/>
        </w:rPr>
        <w:lastRenderedPageBreak/>
        <w:drawing>
          <wp:inline distT="0" distB="0" distL="0" distR="0" wp14:anchorId="31304513" wp14:editId="23D6A882">
            <wp:extent cx="4572000" cy="1466850"/>
            <wp:effectExtent l="0" t="0" r="0" b="0"/>
            <wp:docPr id="104412825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1">
                      <a:extLst>
                        <a:ext uri="{28A0092B-C50C-407E-A947-70E740481C1C}">
                          <a14:useLocalDpi xmlns:a14="http://schemas.microsoft.com/office/drawing/2010/main" val="0"/>
                        </a:ext>
                      </a:extLst>
                    </a:blip>
                    <a:stretch>
                      <a:fillRect/>
                    </a:stretch>
                  </pic:blipFill>
                  <pic:spPr>
                    <a:xfrm>
                      <a:off x="0" y="0"/>
                      <a:ext cx="4572000" cy="1466850"/>
                    </a:xfrm>
                    <a:prstGeom prst="rect">
                      <a:avLst/>
                    </a:prstGeom>
                  </pic:spPr>
                </pic:pic>
              </a:graphicData>
            </a:graphic>
          </wp:inline>
        </w:drawing>
      </w:r>
    </w:p>
    <w:p w14:paraId="140F7E00" w14:textId="77777777" w:rsidR="001F368A" w:rsidRPr="008C3C96" w:rsidRDefault="001F368A" w:rsidP="001F368A">
      <w:pPr>
        <w:ind w:firstLine="1440"/>
        <w:rPr>
          <w:rFonts w:ascii="CiscoSansTT" w:hAnsi="CiscoSansTT" w:cs="CiscoSansTT"/>
          <w:b/>
          <w:bCs/>
          <w:lang w:eastAsia="zh-CN"/>
        </w:rPr>
      </w:pPr>
    </w:p>
    <w:p w14:paraId="3161719C" w14:textId="77777777" w:rsidR="001F368A" w:rsidRPr="008C3C96" w:rsidRDefault="001F368A" w:rsidP="001F368A">
      <w:pPr>
        <w:pStyle w:val="dC-Normal"/>
        <w:numPr>
          <w:ilvl w:val="0"/>
          <w:numId w:val="28"/>
        </w:numPr>
        <w:rPr>
          <w:rFonts w:ascii="CiscoSansTT" w:hAnsi="CiscoSansTT" w:cs="CiscoSansTT"/>
          <w:sz w:val="24"/>
          <w:szCs w:val="24"/>
        </w:rPr>
      </w:pPr>
      <w:r w:rsidRPr="008C3C96">
        <w:rPr>
          <w:rFonts w:ascii="CiscoSansTT" w:hAnsi="CiscoSansTT" w:cs="CiscoSansTT"/>
          <w:sz w:val="24"/>
          <w:szCs w:val="24"/>
        </w:rPr>
        <w:t xml:space="preserve">Click </w:t>
      </w:r>
      <w:r w:rsidRPr="008C3C96">
        <w:rPr>
          <w:rFonts w:ascii="CiscoSansTT" w:hAnsi="CiscoSansTT" w:cs="CiscoSansTT"/>
          <w:b/>
          <w:bCs/>
          <w:sz w:val="24"/>
          <w:szCs w:val="24"/>
        </w:rPr>
        <w:t>“File” “Save</w:t>
      </w:r>
      <w:proofErr w:type="gramStart"/>
      <w:r w:rsidRPr="008C3C96">
        <w:rPr>
          <w:rFonts w:ascii="CiscoSansTT" w:hAnsi="CiscoSansTT" w:cs="CiscoSansTT"/>
          <w:b/>
          <w:bCs/>
          <w:sz w:val="24"/>
          <w:szCs w:val="24"/>
        </w:rPr>
        <w:t>”</w:t>
      </w:r>
      <w:r w:rsidRPr="008C3C96">
        <w:rPr>
          <w:rFonts w:ascii="CiscoSansTT" w:hAnsi="CiscoSansTT" w:cs="CiscoSansTT"/>
          <w:sz w:val="24"/>
          <w:szCs w:val="24"/>
        </w:rPr>
        <w:t xml:space="preserve"> .</w:t>
      </w:r>
      <w:proofErr w:type="gramEnd"/>
      <w:r w:rsidRPr="008C3C96">
        <w:rPr>
          <w:rFonts w:ascii="CiscoSansTT" w:hAnsi="CiscoSansTT" w:cs="CiscoSansTT"/>
          <w:sz w:val="24"/>
          <w:szCs w:val="24"/>
        </w:rPr>
        <w:t xml:space="preserve"> This will save the playbook, and also ftp the playbook to Ansible server using pre-configured “</w:t>
      </w:r>
      <w:r w:rsidRPr="008C3C96">
        <w:rPr>
          <w:rFonts w:ascii="CiscoSansTT" w:hAnsi="CiscoSansTT" w:cs="CiscoSansTT"/>
          <w:b/>
          <w:bCs/>
          <w:sz w:val="24"/>
          <w:szCs w:val="24"/>
        </w:rPr>
        <w:t>remote-sync”</w:t>
      </w:r>
      <w:r w:rsidRPr="008C3C96">
        <w:rPr>
          <w:rFonts w:ascii="CiscoSansTT" w:hAnsi="CiscoSansTT" w:cs="CiscoSansTT"/>
          <w:sz w:val="24"/>
          <w:szCs w:val="24"/>
        </w:rPr>
        <w:t xml:space="preserve"> package. </w:t>
      </w:r>
    </w:p>
    <w:p w14:paraId="02503C93" w14:textId="77777777" w:rsidR="001F368A" w:rsidRPr="008C3C96" w:rsidRDefault="001F368A" w:rsidP="001F368A">
      <w:pPr>
        <w:pStyle w:val="ListParagraph"/>
        <w:numPr>
          <w:ilvl w:val="0"/>
          <w:numId w:val="28"/>
        </w:numPr>
        <w:spacing w:after="0" w:line="240" w:lineRule="auto"/>
        <w:rPr>
          <w:rFonts w:ascii="CiscoSansTT" w:hAnsi="CiscoSansTT" w:cs="CiscoSansTT"/>
          <w:szCs w:val="24"/>
          <w:lang w:eastAsia="zh-CN"/>
        </w:rPr>
      </w:pPr>
      <w:r w:rsidRPr="008C3C96">
        <w:rPr>
          <w:rFonts w:ascii="CiscoSansTT" w:hAnsi="CiscoSansTT" w:cs="CiscoSansTT"/>
          <w:szCs w:val="24"/>
          <w:lang w:eastAsia="zh-CN"/>
        </w:rPr>
        <w:t xml:space="preserve">Go back to </w:t>
      </w:r>
      <w:proofErr w:type="spellStart"/>
      <w:r w:rsidRPr="008C3C96">
        <w:rPr>
          <w:rFonts w:ascii="CiscoSansTT" w:hAnsi="CiscoSansTT" w:cs="CiscoSansTT"/>
          <w:b/>
          <w:szCs w:val="24"/>
          <w:lang w:eastAsia="zh-CN"/>
        </w:rPr>
        <w:t>mputty</w:t>
      </w:r>
      <w:proofErr w:type="spellEnd"/>
      <w:r w:rsidRPr="008C3C96">
        <w:rPr>
          <w:rFonts w:ascii="CiscoSansTT" w:hAnsi="CiscoSansTT" w:cs="CiscoSansTT"/>
          <w:szCs w:val="24"/>
          <w:lang w:eastAsia="zh-CN"/>
        </w:rPr>
        <w:t xml:space="preserve"> and go back to Ansible Server node (</w:t>
      </w:r>
      <w:r w:rsidRPr="008C3C96">
        <w:rPr>
          <w:rFonts w:ascii="CiscoSansTT" w:hAnsi="CiscoSansTT" w:cs="CiscoSansTT"/>
          <w:b/>
          <w:bCs/>
          <w:szCs w:val="24"/>
          <w:lang w:eastAsia="zh-CN"/>
        </w:rPr>
        <w:t>198.18.134.150</w:t>
      </w:r>
      <w:r w:rsidRPr="008C3C96">
        <w:rPr>
          <w:rFonts w:ascii="CiscoSansTT" w:hAnsi="CiscoSansTT" w:cs="CiscoSansTT"/>
          <w:szCs w:val="24"/>
          <w:lang w:eastAsia="zh-CN"/>
        </w:rPr>
        <w:t>). Verify that the below 2 groups exists in the inventory file "</w:t>
      </w:r>
      <w:r w:rsidRPr="008C3C96">
        <w:rPr>
          <w:rFonts w:ascii="CiscoSansTT" w:hAnsi="CiscoSansTT" w:cs="CiscoSansTT"/>
          <w:b/>
          <w:bCs/>
          <w:szCs w:val="24"/>
          <w:lang w:eastAsia="zh-CN"/>
        </w:rPr>
        <w:t xml:space="preserve">hosts" </w:t>
      </w:r>
      <w:r w:rsidRPr="008C3C96">
        <w:rPr>
          <w:rFonts w:ascii="CiscoSansTT" w:hAnsi="CiscoSansTT" w:cs="CiscoSansTT"/>
          <w:szCs w:val="24"/>
          <w:lang w:eastAsia="zh-CN"/>
        </w:rPr>
        <w:t>under the folder LTRDCN-1572</w:t>
      </w:r>
    </w:p>
    <w:p w14:paraId="5B309124" w14:textId="77777777" w:rsidR="001F368A" w:rsidRPr="008C3C96" w:rsidRDefault="001F368A" w:rsidP="001F368A">
      <w:pPr>
        <w:pStyle w:val="ListParagraph"/>
        <w:numPr>
          <w:ilvl w:val="0"/>
          <w:numId w:val="28"/>
        </w:numPr>
        <w:spacing w:after="0" w:line="240" w:lineRule="auto"/>
        <w:rPr>
          <w:rFonts w:ascii="CiscoSansTT" w:hAnsi="CiscoSansTT" w:cs="CiscoSansTT"/>
          <w:szCs w:val="24"/>
          <w:lang w:eastAsia="zh-CN"/>
        </w:rPr>
      </w:pPr>
      <w:r w:rsidRPr="008C3C96">
        <w:rPr>
          <w:rFonts w:ascii="CiscoSansTT" w:hAnsi="CiscoSansTT" w:cs="CiscoSansTT"/>
          <w:szCs w:val="24"/>
          <w:lang w:eastAsia="zh-CN"/>
        </w:rPr>
        <w:t>Run the “</w:t>
      </w:r>
      <w:r w:rsidRPr="008C3C96">
        <w:rPr>
          <w:rFonts w:ascii="CiscoSansTT" w:hAnsi="CiscoSansTT" w:cs="CiscoSansTT"/>
          <w:b/>
          <w:szCs w:val="24"/>
          <w:lang w:eastAsia="zh-CN"/>
        </w:rPr>
        <w:t>cat hosts</w:t>
      </w:r>
      <w:r w:rsidRPr="008C3C96">
        <w:rPr>
          <w:rFonts w:ascii="CiscoSansTT" w:hAnsi="CiscoSansTT" w:cs="CiscoSansTT"/>
          <w:szCs w:val="24"/>
          <w:lang w:eastAsia="zh-CN"/>
        </w:rPr>
        <w:t>” command to read the file for verification and make sure below lines are present</w:t>
      </w:r>
    </w:p>
    <w:tbl>
      <w:tblPr>
        <w:tblStyle w:val="TableGrid"/>
        <w:tblW w:w="0" w:type="auto"/>
        <w:tblInd w:w="1438" w:type="dxa"/>
        <w:tblLook w:val="04A0" w:firstRow="1" w:lastRow="0" w:firstColumn="1" w:lastColumn="0" w:noHBand="0" w:noVBand="1"/>
      </w:tblPr>
      <w:tblGrid>
        <w:gridCol w:w="7578"/>
      </w:tblGrid>
      <w:tr w:rsidR="001F368A" w:rsidRPr="008C3C96" w14:paraId="5BC875A0" w14:textId="77777777" w:rsidTr="00DC489A">
        <w:tc>
          <w:tcPr>
            <w:tcW w:w="8910" w:type="dxa"/>
          </w:tcPr>
          <w:p w14:paraId="713D05B1" w14:textId="77777777" w:rsidR="001F368A" w:rsidRPr="008C3C96" w:rsidRDefault="001F368A" w:rsidP="00DC489A">
            <w:pPr>
              <w:rPr>
                <w:rFonts w:ascii="CiscoSansTT" w:hAnsi="CiscoSansTT" w:cs="CiscoSansTT"/>
                <w:color w:val="000000" w:themeColor="text1"/>
                <w:lang w:eastAsia="zh-CN"/>
              </w:rPr>
            </w:pPr>
            <w:r w:rsidRPr="008C3C96">
              <w:rPr>
                <w:rFonts w:ascii="CiscoSansTT" w:hAnsi="CiscoSansTT" w:cs="CiscoSansTT"/>
                <w:color w:val="000000" w:themeColor="text1"/>
                <w:lang w:eastAsia="zh-CN"/>
              </w:rPr>
              <w:t>[jinja2_spine]</w:t>
            </w:r>
          </w:p>
          <w:p w14:paraId="4D10528F" w14:textId="77777777" w:rsidR="001F368A" w:rsidRPr="008C3C96" w:rsidRDefault="001F368A" w:rsidP="00DC489A">
            <w:pPr>
              <w:rPr>
                <w:rFonts w:ascii="CiscoSansTT" w:hAnsi="CiscoSansTT" w:cs="CiscoSansTT"/>
                <w:color w:val="000000" w:themeColor="text1"/>
                <w:lang w:eastAsia="zh-CN"/>
              </w:rPr>
            </w:pPr>
            <w:r>
              <w:rPr>
                <w:rFonts w:ascii="CiscoSansTT" w:hAnsi="CiscoSansTT" w:cs="CiscoSansTT"/>
                <w:color w:val="000000" w:themeColor="text1"/>
                <w:lang w:eastAsia="zh-CN"/>
              </w:rPr>
              <w:t>198.18.4.202</w:t>
            </w:r>
          </w:p>
          <w:p w14:paraId="063C0A26" w14:textId="77777777" w:rsidR="001F368A" w:rsidRPr="008C3C96" w:rsidRDefault="001F368A" w:rsidP="00DC489A">
            <w:pPr>
              <w:rPr>
                <w:rFonts w:ascii="CiscoSansTT" w:hAnsi="CiscoSansTT" w:cs="CiscoSansTT"/>
                <w:color w:val="000000" w:themeColor="text1"/>
                <w:lang w:eastAsia="zh-CN"/>
              </w:rPr>
            </w:pPr>
            <w:r w:rsidRPr="008C3C96">
              <w:rPr>
                <w:rFonts w:ascii="CiscoSansTT" w:hAnsi="CiscoSansTT" w:cs="CiscoSansTT"/>
                <w:color w:val="000000" w:themeColor="text1"/>
                <w:lang w:eastAsia="zh-CN"/>
              </w:rPr>
              <w:t>[jinja2_leaf]</w:t>
            </w:r>
          </w:p>
          <w:p w14:paraId="485E113F" w14:textId="77777777" w:rsidR="001F368A" w:rsidRPr="008C3C96" w:rsidRDefault="001F368A" w:rsidP="00DC489A">
            <w:pPr>
              <w:rPr>
                <w:rFonts w:ascii="CiscoSansTT" w:hAnsi="CiscoSansTT" w:cs="CiscoSansTT"/>
                <w:lang w:eastAsia="zh-CN"/>
              </w:rPr>
            </w:pPr>
            <w:r>
              <w:rPr>
                <w:rFonts w:ascii="CiscoSansTT" w:hAnsi="CiscoSansTT" w:cs="CiscoSansTT"/>
                <w:color w:val="000000" w:themeColor="text1"/>
                <w:lang w:eastAsia="zh-CN"/>
              </w:rPr>
              <w:t>198.18.4.104</w:t>
            </w:r>
          </w:p>
        </w:tc>
      </w:tr>
    </w:tbl>
    <w:p w14:paraId="34556FDD" w14:textId="1E7B052F" w:rsidR="001F368A" w:rsidRDefault="001F368A" w:rsidP="001F368A">
      <w:pPr>
        <w:rPr>
          <w:ins w:id="46" w:author="Faisal Chaudhry (fchaudhr)" w:date="2019-05-19T13:43:00Z"/>
          <w:rFonts w:ascii="CiscoSansTT" w:hAnsi="CiscoSansTT" w:cs="CiscoSansTT"/>
          <w:lang w:eastAsia="zh-CN"/>
        </w:rPr>
      </w:pPr>
    </w:p>
    <w:p w14:paraId="70829A1D" w14:textId="035CC21E" w:rsidR="00BE528C" w:rsidRPr="008C3C96" w:rsidRDefault="00BE528C" w:rsidP="001F368A">
      <w:pPr>
        <w:rPr>
          <w:rFonts w:ascii="CiscoSansTT" w:hAnsi="CiscoSansTT" w:cs="CiscoSansTT"/>
          <w:lang w:eastAsia="zh-CN"/>
        </w:rPr>
      </w:pPr>
      <w:ins w:id="47" w:author="Faisal Chaudhry (fchaudhr)" w:date="2019-05-19T13:43:00Z">
        <w:r w:rsidRPr="00BE528C">
          <w:rPr>
            <w:rFonts w:ascii="CiscoSansTT" w:hAnsi="CiscoSansTT" w:cs="CiscoSansTT"/>
            <w:lang w:eastAsia="zh-CN"/>
          </w:rPr>
          <w:drawing>
            <wp:inline distT="0" distB="0" distL="0" distR="0" wp14:anchorId="188FB059" wp14:editId="17473FA2">
              <wp:extent cx="5731510" cy="310134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3101340"/>
                      </a:xfrm>
                      <a:prstGeom prst="rect">
                        <a:avLst/>
                      </a:prstGeom>
                    </pic:spPr>
                  </pic:pic>
                </a:graphicData>
              </a:graphic>
            </wp:inline>
          </w:drawing>
        </w:r>
      </w:ins>
    </w:p>
    <w:p w14:paraId="4CB14AF9" w14:textId="77777777" w:rsidR="001F368A" w:rsidRPr="008C3C96" w:rsidRDefault="001F368A" w:rsidP="001F368A">
      <w:pPr>
        <w:pStyle w:val="Heading3"/>
        <w:rPr>
          <w:rFonts w:ascii="CiscoSansTT" w:hAnsi="CiscoSansTT" w:cs="CiscoSansTT"/>
          <w:sz w:val="24"/>
          <w:szCs w:val="24"/>
          <w:lang w:eastAsia="zh-CN"/>
        </w:rPr>
      </w:pPr>
      <w:r w:rsidRPr="008C3C96">
        <w:rPr>
          <w:rFonts w:ascii="CiscoSansTT" w:hAnsi="CiscoSansTT" w:cs="CiscoSansTT"/>
          <w:sz w:val="24"/>
          <w:szCs w:val="24"/>
          <w:lang w:eastAsia="zh-CN"/>
        </w:rPr>
        <w:t xml:space="preserve">Step 2: </w:t>
      </w:r>
      <w:r w:rsidRPr="008C3C96">
        <w:rPr>
          <w:rFonts w:ascii="CiscoSansTT" w:hAnsi="CiscoSansTT" w:cs="CiscoSansTT"/>
          <w:sz w:val="24"/>
          <w:szCs w:val="24"/>
          <w:lang w:eastAsia="zh-CN"/>
        </w:rPr>
        <w:tab/>
      </w:r>
      <w:r w:rsidRPr="008C3C96">
        <w:rPr>
          <w:rFonts w:ascii="CiscoSansTT" w:hAnsi="CiscoSansTT" w:cs="CiscoSansTT"/>
          <w:color w:val="000000" w:themeColor="text1"/>
          <w:sz w:val="24"/>
          <w:szCs w:val="24"/>
          <w:lang w:eastAsia="zh-CN"/>
        </w:rPr>
        <w:t>Create new roles and vars</w:t>
      </w:r>
    </w:p>
    <w:p w14:paraId="48961C8E" w14:textId="77777777" w:rsidR="001F368A" w:rsidRPr="008C3C96" w:rsidRDefault="001F368A" w:rsidP="001F368A">
      <w:pPr>
        <w:rPr>
          <w:rFonts w:ascii="CiscoSansTT" w:hAnsi="CiscoSansTT" w:cs="CiscoSansTT"/>
          <w:lang w:eastAsia="zh-CN"/>
        </w:rPr>
      </w:pPr>
    </w:p>
    <w:p w14:paraId="41D25538" w14:textId="77777777" w:rsidR="001F368A" w:rsidRPr="008C3C96" w:rsidRDefault="001F368A" w:rsidP="001F368A">
      <w:pPr>
        <w:ind w:left="1440"/>
        <w:rPr>
          <w:rFonts w:ascii="CiscoSansTT" w:hAnsi="CiscoSansTT" w:cs="CiscoSansTT"/>
          <w:lang w:eastAsia="zh-CN"/>
        </w:rPr>
      </w:pPr>
      <w:r w:rsidRPr="008C3C96">
        <w:rPr>
          <w:rFonts w:ascii="CiscoSansTT" w:hAnsi="CiscoSansTT" w:cs="CiscoSansTT"/>
          <w:lang w:eastAsia="zh-CN"/>
        </w:rPr>
        <w:t>In this section, we will create two new roles for provisioning Fabric with Jina2 template.</w:t>
      </w:r>
    </w:p>
    <w:p w14:paraId="3D1C12D2" w14:textId="77777777" w:rsidR="001F368A" w:rsidRPr="008C3C96" w:rsidRDefault="001F368A" w:rsidP="001F368A">
      <w:pPr>
        <w:pStyle w:val="dC-Normal"/>
        <w:numPr>
          <w:ilvl w:val="0"/>
          <w:numId w:val="44"/>
        </w:numPr>
        <w:rPr>
          <w:rFonts w:ascii="CiscoSansTT" w:hAnsi="CiscoSansTT" w:cs="CiscoSansTT"/>
          <w:sz w:val="24"/>
          <w:szCs w:val="24"/>
        </w:rPr>
      </w:pPr>
      <w:r w:rsidRPr="008C3C96">
        <w:rPr>
          <w:rFonts w:ascii="CiscoSansTT" w:hAnsi="CiscoSansTT" w:cs="CiscoSansTT"/>
          <w:sz w:val="24"/>
          <w:szCs w:val="24"/>
        </w:rPr>
        <w:lastRenderedPageBreak/>
        <w:t xml:space="preserve">Open </w:t>
      </w:r>
      <w:proofErr w:type="spellStart"/>
      <w:r w:rsidRPr="008C3C96">
        <w:rPr>
          <w:rFonts w:ascii="CiscoSansTT" w:hAnsi="CiscoSansTT" w:cs="CiscoSansTT"/>
          <w:b/>
          <w:bCs/>
          <w:sz w:val="24"/>
          <w:szCs w:val="24"/>
        </w:rPr>
        <w:t>MTPuttY</w:t>
      </w:r>
      <w:proofErr w:type="spellEnd"/>
      <w:r w:rsidRPr="008C3C96">
        <w:rPr>
          <w:rFonts w:ascii="CiscoSansTT" w:hAnsi="CiscoSansTT" w:cs="CiscoSansTT"/>
          <w:sz w:val="24"/>
          <w:szCs w:val="24"/>
        </w:rPr>
        <w:t xml:space="preserve">, </w:t>
      </w:r>
      <w:proofErr w:type="spellStart"/>
      <w:r w:rsidRPr="008C3C96">
        <w:rPr>
          <w:rFonts w:ascii="CiscoSansTT" w:hAnsi="CiscoSansTT" w:cs="CiscoSansTT"/>
          <w:sz w:val="24"/>
          <w:szCs w:val="24"/>
        </w:rPr>
        <w:t>ssh</w:t>
      </w:r>
      <w:proofErr w:type="spellEnd"/>
      <w:r w:rsidRPr="008C3C96">
        <w:rPr>
          <w:rFonts w:ascii="CiscoSansTT" w:hAnsi="CiscoSansTT" w:cs="CiscoSansTT"/>
          <w:sz w:val="24"/>
          <w:szCs w:val="24"/>
        </w:rPr>
        <w:t xml:space="preserve"> into </w:t>
      </w:r>
      <w:r w:rsidRPr="008C3C96">
        <w:rPr>
          <w:rFonts w:ascii="CiscoSansTT" w:hAnsi="CiscoSansTT" w:cs="CiscoSansTT"/>
          <w:b/>
          <w:bCs/>
          <w:sz w:val="24"/>
          <w:szCs w:val="24"/>
        </w:rPr>
        <w:t xml:space="preserve">“Ansible” </w:t>
      </w:r>
      <w:r w:rsidRPr="008C3C96">
        <w:rPr>
          <w:rFonts w:ascii="CiscoSansTT" w:hAnsi="CiscoSansTT" w:cs="CiscoSansTT"/>
          <w:sz w:val="24"/>
          <w:szCs w:val="24"/>
        </w:rPr>
        <w:t>node;</w:t>
      </w:r>
      <w:r w:rsidRPr="008C3C96">
        <w:rPr>
          <w:rFonts w:ascii="CiscoSansTT" w:hAnsi="CiscoSansTT" w:cs="CiscoSansTT"/>
          <w:sz w:val="24"/>
          <w:szCs w:val="24"/>
          <w:lang w:eastAsia="zh-CN"/>
        </w:rPr>
        <w:t xml:space="preserve"> switch to ‘</w:t>
      </w:r>
      <w:r w:rsidRPr="008C3C96">
        <w:rPr>
          <w:rFonts w:ascii="CiscoSansTT" w:hAnsi="CiscoSansTT" w:cs="CiscoSansTT"/>
          <w:b/>
          <w:bCs/>
          <w:sz w:val="24"/>
          <w:szCs w:val="24"/>
          <w:lang w:eastAsia="zh-CN"/>
        </w:rPr>
        <w:t xml:space="preserve">roles’ </w:t>
      </w:r>
      <w:r w:rsidRPr="008C3C96">
        <w:rPr>
          <w:rFonts w:ascii="CiscoSansTT" w:hAnsi="CiscoSansTT" w:cs="CiscoSansTT"/>
          <w:sz w:val="24"/>
          <w:szCs w:val="24"/>
          <w:lang w:eastAsia="zh-CN"/>
        </w:rPr>
        <w:t xml:space="preserve">folder; create ‘jinja2_spine’ and ‘jinja2_leaf’ roles using </w:t>
      </w:r>
      <w:r w:rsidRPr="008C3C96">
        <w:rPr>
          <w:rFonts w:ascii="CiscoSansTT" w:hAnsi="CiscoSansTT" w:cs="CiscoSansTT"/>
          <w:b/>
          <w:bCs/>
          <w:sz w:val="24"/>
          <w:szCs w:val="24"/>
          <w:lang w:eastAsia="zh-CN"/>
        </w:rPr>
        <w:t>ansible-galaxy</w:t>
      </w:r>
      <w:r w:rsidRPr="008C3C96">
        <w:rPr>
          <w:rFonts w:ascii="CiscoSansTT" w:hAnsi="CiscoSansTT" w:cs="CiscoSansTT"/>
          <w:sz w:val="24"/>
          <w:szCs w:val="24"/>
          <w:lang w:eastAsia="zh-CN"/>
        </w:rPr>
        <w:t xml:space="preserve">. </w:t>
      </w:r>
    </w:p>
    <w:tbl>
      <w:tblPr>
        <w:tblStyle w:val="TableGrid"/>
        <w:tblW w:w="9360" w:type="dxa"/>
        <w:tblInd w:w="1165" w:type="dxa"/>
        <w:tblLook w:val="04A0" w:firstRow="1" w:lastRow="0" w:firstColumn="1" w:lastColumn="0" w:noHBand="0" w:noVBand="1"/>
      </w:tblPr>
      <w:tblGrid>
        <w:gridCol w:w="9360"/>
      </w:tblGrid>
      <w:tr w:rsidR="001F368A" w:rsidRPr="008C3C96" w14:paraId="748ADD2F" w14:textId="77777777" w:rsidTr="00DC489A">
        <w:tc>
          <w:tcPr>
            <w:tcW w:w="9360" w:type="dxa"/>
          </w:tcPr>
          <w:p w14:paraId="790AD515" w14:textId="477409AB" w:rsidR="001F368A" w:rsidRPr="008C3C96" w:rsidRDefault="001F368A" w:rsidP="00DC489A">
            <w:pPr>
              <w:rPr>
                <w:rFonts w:ascii="CiscoSansTT" w:hAnsi="CiscoSansTT" w:cs="CiscoSansTT"/>
                <w:b/>
                <w:bCs/>
                <w:lang w:eastAsia="zh-CN"/>
              </w:rPr>
            </w:pPr>
            <w:r w:rsidRPr="008C3C96">
              <w:rPr>
                <w:rFonts w:ascii="CiscoSansTT" w:hAnsi="CiscoSansTT" w:cs="CiscoSansTT"/>
                <w:lang w:eastAsia="zh-CN"/>
              </w:rPr>
              <w:t xml:space="preserve">[root@rhel7-tools </w:t>
            </w:r>
            <w:proofErr w:type="gramStart"/>
            <w:r w:rsidRPr="008C3C96">
              <w:rPr>
                <w:rFonts w:ascii="CiscoSansTT" w:hAnsi="CiscoSansTT" w:cs="CiscoSansTT"/>
                <w:lang w:eastAsia="zh-CN"/>
              </w:rPr>
              <w:t>~]#</w:t>
            </w:r>
            <w:proofErr w:type="gramEnd"/>
            <w:r w:rsidRPr="008C3C96">
              <w:rPr>
                <w:rFonts w:ascii="CiscoSansTT" w:hAnsi="CiscoSansTT" w:cs="CiscoSansTT"/>
                <w:lang w:eastAsia="zh-CN"/>
              </w:rPr>
              <w:t xml:space="preserve"> </w:t>
            </w:r>
            <w:r w:rsidRPr="008C3C96">
              <w:rPr>
                <w:rFonts w:ascii="CiscoSansTT" w:hAnsi="CiscoSansTT" w:cs="CiscoSansTT"/>
                <w:b/>
                <w:bCs/>
                <w:lang w:eastAsia="zh-CN"/>
              </w:rPr>
              <w:t xml:space="preserve">cd </w:t>
            </w:r>
            <w:ins w:id="48" w:author="Faisal Chaudhry (fchaudhr)" w:date="2019-05-19T13:45:00Z">
              <w:r w:rsidR="001A52B6">
                <w:rPr>
                  <w:rFonts w:ascii="CiscoSansTT" w:hAnsi="CiscoSansTT" w:cs="CiscoSansTT"/>
                  <w:b/>
                  <w:bCs/>
                  <w:lang w:eastAsia="zh-CN"/>
                </w:rPr>
                <w:t>~/</w:t>
              </w:r>
            </w:ins>
            <w:r w:rsidRPr="008C3C96">
              <w:rPr>
                <w:rFonts w:ascii="CiscoSansTT" w:hAnsi="CiscoSansTT" w:cs="CiscoSansTT"/>
                <w:b/>
                <w:bCs/>
                <w:lang w:eastAsia="zh-CN"/>
              </w:rPr>
              <w:t>LTRDCN-1572/</w:t>
            </w:r>
            <w:ins w:id="49" w:author="Faisal Chaudhry (fchaudhr)" w:date="2019-05-19T13:45:00Z">
              <w:r w:rsidR="001A52B6" w:rsidRPr="008C3C96">
                <w:rPr>
                  <w:rFonts w:ascii="CiscoSansTT" w:hAnsi="CiscoSansTT" w:cs="CiscoSansTT"/>
                  <w:b/>
                  <w:bCs/>
                  <w:lang w:eastAsia="zh-CN"/>
                </w:rPr>
                <w:t>roles/</w:t>
              </w:r>
            </w:ins>
          </w:p>
          <w:p w14:paraId="2F9D7BD1" w14:textId="0CFBECE7" w:rsidR="001F368A" w:rsidRPr="008C3C96" w:rsidDel="001A52B6" w:rsidRDefault="001A52B6" w:rsidP="00DC489A">
            <w:pPr>
              <w:rPr>
                <w:del w:id="50" w:author="Faisal Chaudhry (fchaudhr)" w:date="2019-05-19T13:45:00Z"/>
                <w:rFonts w:ascii="CiscoSansTT" w:hAnsi="CiscoSansTT" w:cs="CiscoSansTT"/>
                <w:lang w:eastAsia="zh-CN"/>
              </w:rPr>
            </w:pPr>
            <w:ins w:id="51" w:author="Faisal Chaudhry (fchaudhr)" w:date="2019-05-19T13:45:00Z">
              <w:r w:rsidRPr="008C3C96" w:rsidDel="001A52B6">
                <w:rPr>
                  <w:rFonts w:ascii="CiscoSansTT" w:hAnsi="CiscoSansTT" w:cs="CiscoSansTT"/>
                  <w:lang w:eastAsia="zh-CN"/>
                </w:rPr>
                <w:t xml:space="preserve"> </w:t>
              </w:r>
            </w:ins>
            <w:del w:id="52" w:author="Faisal Chaudhry (fchaudhr)" w:date="2019-05-19T13:45:00Z">
              <w:r w:rsidR="001F368A" w:rsidRPr="008C3C96" w:rsidDel="001A52B6">
                <w:rPr>
                  <w:rFonts w:ascii="CiscoSansTT" w:hAnsi="CiscoSansTT" w:cs="CiscoSansTT"/>
                  <w:lang w:eastAsia="zh-CN"/>
                </w:rPr>
                <w:delText xml:space="preserve">[root@rhel7-tools LTRDCN-1572]# </w:delText>
              </w:r>
              <w:r w:rsidR="001F368A" w:rsidRPr="008C3C96" w:rsidDel="001A52B6">
                <w:rPr>
                  <w:rFonts w:ascii="CiscoSansTT" w:hAnsi="CiscoSansTT" w:cs="CiscoSansTT"/>
                  <w:b/>
                  <w:bCs/>
                  <w:lang w:eastAsia="zh-CN"/>
                </w:rPr>
                <w:delText>cd roles/</w:delText>
              </w:r>
            </w:del>
          </w:p>
          <w:p w14:paraId="47A3DE10" w14:textId="77777777" w:rsidR="001F368A" w:rsidRPr="008C3C96" w:rsidRDefault="001F368A" w:rsidP="00DC489A">
            <w:pPr>
              <w:rPr>
                <w:rFonts w:ascii="CiscoSansTT" w:hAnsi="CiscoSansTT" w:cs="CiscoSansTT"/>
                <w:lang w:eastAsia="zh-CN"/>
              </w:rPr>
            </w:pPr>
            <w:r w:rsidRPr="008C3C96">
              <w:rPr>
                <w:rFonts w:ascii="CiscoSansTT" w:hAnsi="CiscoSansTT" w:cs="CiscoSansTT"/>
                <w:lang w:eastAsia="zh-CN"/>
              </w:rPr>
              <w:t xml:space="preserve">[root@rhel7-tools </w:t>
            </w:r>
            <w:proofErr w:type="gramStart"/>
            <w:r w:rsidRPr="008C3C96">
              <w:rPr>
                <w:rFonts w:ascii="CiscoSansTT" w:hAnsi="CiscoSansTT" w:cs="CiscoSansTT"/>
                <w:lang w:eastAsia="zh-CN"/>
              </w:rPr>
              <w:t>roles]#</w:t>
            </w:r>
            <w:proofErr w:type="gramEnd"/>
            <w:r w:rsidRPr="008C3C96">
              <w:rPr>
                <w:rFonts w:ascii="CiscoSansTT" w:hAnsi="CiscoSansTT" w:cs="CiscoSansTT"/>
                <w:lang w:eastAsia="zh-CN"/>
              </w:rPr>
              <w:t xml:space="preserve"> </w:t>
            </w:r>
            <w:r w:rsidRPr="008C3C96">
              <w:rPr>
                <w:rFonts w:ascii="CiscoSansTT" w:hAnsi="CiscoSansTT" w:cs="CiscoSansTT"/>
                <w:b/>
                <w:bCs/>
                <w:lang w:eastAsia="zh-CN"/>
              </w:rPr>
              <w:t xml:space="preserve">ansible-galaxy </w:t>
            </w:r>
            <w:proofErr w:type="spellStart"/>
            <w:r w:rsidRPr="008C3C96">
              <w:rPr>
                <w:rFonts w:ascii="CiscoSansTT" w:hAnsi="CiscoSansTT" w:cs="CiscoSansTT"/>
                <w:b/>
                <w:bCs/>
                <w:lang w:eastAsia="zh-CN"/>
              </w:rPr>
              <w:t>init</w:t>
            </w:r>
            <w:proofErr w:type="spellEnd"/>
            <w:r w:rsidRPr="008C3C96">
              <w:rPr>
                <w:rFonts w:ascii="CiscoSansTT" w:hAnsi="CiscoSansTT" w:cs="CiscoSansTT"/>
                <w:b/>
                <w:bCs/>
                <w:lang w:eastAsia="zh-CN"/>
              </w:rPr>
              <w:t xml:space="preserve"> jinja2_spine&amp;&amp;ansible-galaxy </w:t>
            </w:r>
            <w:proofErr w:type="spellStart"/>
            <w:r w:rsidRPr="008C3C96">
              <w:rPr>
                <w:rFonts w:ascii="CiscoSansTT" w:hAnsi="CiscoSansTT" w:cs="CiscoSansTT"/>
                <w:b/>
                <w:bCs/>
                <w:lang w:eastAsia="zh-CN"/>
              </w:rPr>
              <w:t>init</w:t>
            </w:r>
            <w:proofErr w:type="spellEnd"/>
            <w:r w:rsidRPr="008C3C96">
              <w:rPr>
                <w:rFonts w:ascii="CiscoSansTT" w:hAnsi="CiscoSansTT" w:cs="CiscoSansTT"/>
                <w:b/>
                <w:bCs/>
                <w:lang w:eastAsia="zh-CN"/>
              </w:rPr>
              <w:t xml:space="preserve"> jinja2_leaf</w:t>
            </w:r>
          </w:p>
        </w:tc>
      </w:tr>
    </w:tbl>
    <w:p w14:paraId="0E5437F5" w14:textId="77777777" w:rsidR="001F368A" w:rsidRPr="008C3C96" w:rsidRDefault="001F368A" w:rsidP="001F368A">
      <w:pPr>
        <w:ind w:left="1440"/>
        <w:rPr>
          <w:rFonts w:ascii="CiscoSansTT" w:hAnsi="CiscoSansTT" w:cs="CiscoSansTT"/>
          <w:lang w:eastAsia="zh-CN"/>
        </w:rPr>
      </w:pPr>
    </w:p>
    <w:p w14:paraId="4FF36A6D" w14:textId="77777777" w:rsidR="001F368A" w:rsidRPr="008C3C96" w:rsidRDefault="001F368A" w:rsidP="001F368A">
      <w:pPr>
        <w:ind w:left="1440"/>
        <w:rPr>
          <w:rFonts w:ascii="CiscoSansTT" w:hAnsi="CiscoSansTT" w:cs="CiscoSansTT"/>
          <w:lang w:eastAsia="zh-CN"/>
        </w:rPr>
      </w:pPr>
      <w:r w:rsidRPr="008C3C96">
        <w:rPr>
          <w:rFonts w:ascii="CiscoSansTT" w:hAnsi="CiscoSansTT" w:cs="CiscoSansTT"/>
          <w:lang w:eastAsia="zh-CN"/>
        </w:rPr>
        <w:t>Below screenshot shows the output of above command:</w:t>
      </w:r>
    </w:p>
    <w:p w14:paraId="4846A8D2" w14:textId="49A3CBFF" w:rsidR="001F368A" w:rsidRPr="008C3C96" w:rsidRDefault="001A52B6" w:rsidP="001F368A">
      <w:pPr>
        <w:ind w:left="1440"/>
        <w:rPr>
          <w:rFonts w:ascii="CiscoSansTT" w:hAnsi="CiscoSansTT" w:cs="CiscoSansTT"/>
          <w:lang w:eastAsia="zh-CN"/>
        </w:rPr>
      </w:pPr>
      <w:ins w:id="53" w:author="Faisal Chaudhry (fchaudhr)" w:date="2019-05-19T13:45:00Z">
        <w:r w:rsidRPr="001A52B6">
          <w:rPr>
            <w:rFonts w:ascii="CiscoSansTT" w:hAnsi="CiscoSansTT" w:cs="CiscoSansTT"/>
            <w:noProof/>
            <w:lang w:eastAsia="zh-CN"/>
          </w:rPr>
          <w:drawing>
            <wp:inline distT="0" distB="0" distL="0" distR="0" wp14:anchorId="173395F1" wp14:editId="310C0941">
              <wp:extent cx="5731510" cy="775335"/>
              <wp:effectExtent l="0" t="0" r="0" b="0"/>
              <wp:docPr id="30" name="Picture 1">
                <a:extLst xmlns:a="http://schemas.openxmlformats.org/drawingml/2006/main">
                  <a:ext uri="{FF2B5EF4-FFF2-40B4-BE49-F238E27FC236}">
                    <a16:creationId xmlns:a16="http://schemas.microsoft.com/office/drawing/2014/main" id="{D34C7CB3-74FD-D242-AF02-A6E8A5DA780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D34C7CB3-74FD-D242-AF02-A6E8A5DA7803}"/>
                          </a:ext>
                        </a:extLst>
                      </pic:cNvPr>
                      <pic:cNvPicPr>
                        <a:picLocks noChangeAspect="1"/>
                      </pic:cNvPicPr>
                    </pic:nvPicPr>
                    <pic:blipFill>
                      <a:blip r:embed="rId43"/>
                      <a:stretch>
                        <a:fillRect/>
                      </a:stretch>
                    </pic:blipFill>
                    <pic:spPr>
                      <a:xfrm>
                        <a:off x="0" y="0"/>
                        <a:ext cx="5731510" cy="775335"/>
                      </a:xfrm>
                      <a:prstGeom prst="rect">
                        <a:avLst/>
                      </a:prstGeom>
                    </pic:spPr>
                  </pic:pic>
                </a:graphicData>
              </a:graphic>
            </wp:inline>
          </w:drawing>
        </w:r>
        <w:r w:rsidRPr="001A52B6">
          <w:rPr>
            <w:rFonts w:ascii="CiscoSansTT" w:hAnsi="CiscoSansTT" w:cs="CiscoSansTT"/>
            <w:noProof/>
            <w:lang w:val="en-US" w:eastAsia="zh-CN"/>
          </w:rPr>
          <w:t xml:space="preserve"> </w:t>
        </w:r>
      </w:ins>
      <w:del w:id="54" w:author="Faisal Chaudhry (fchaudhr)" w:date="2019-05-19T13:45:00Z">
        <w:r w:rsidR="001F368A" w:rsidRPr="008C3C96" w:rsidDel="001A52B6">
          <w:rPr>
            <w:rFonts w:ascii="CiscoSansTT" w:hAnsi="CiscoSansTT" w:cs="CiscoSansTT"/>
            <w:noProof/>
            <w:lang w:val="en-US" w:eastAsia="zh-CN"/>
          </w:rPr>
          <w:drawing>
            <wp:inline distT="0" distB="0" distL="0" distR="0" wp14:anchorId="7D0B57B4" wp14:editId="2BD5DE8A">
              <wp:extent cx="5957180" cy="877570"/>
              <wp:effectExtent l="0" t="0" r="12065" b="1143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 Shot 2018-01-26 at 10.19.50 AM.png"/>
                      <pic:cNvPicPr/>
                    </pic:nvPicPr>
                    <pic:blipFill rotWithShape="1">
                      <a:blip r:embed="rId44">
                        <a:extLst>
                          <a:ext uri="{28A0092B-C50C-407E-A947-70E740481C1C}">
                            <a14:useLocalDpi xmlns:a14="http://schemas.microsoft.com/office/drawing/2010/main" val="0"/>
                          </a:ext>
                        </a:extLst>
                      </a:blip>
                      <a:srcRect t="3081" r="9958" b="47119"/>
                      <a:stretch/>
                    </pic:blipFill>
                    <pic:spPr bwMode="auto">
                      <a:xfrm>
                        <a:off x="0" y="0"/>
                        <a:ext cx="5961233" cy="878167"/>
                      </a:xfrm>
                      <a:prstGeom prst="rect">
                        <a:avLst/>
                      </a:prstGeom>
                      <a:ln>
                        <a:noFill/>
                      </a:ln>
                      <a:extLst>
                        <a:ext uri="{53640926-AAD7-44D8-BBD7-CCE9431645EC}">
                          <a14:shadowObscured xmlns:a14="http://schemas.microsoft.com/office/drawing/2010/main"/>
                        </a:ext>
                      </a:extLst>
                    </pic:spPr>
                  </pic:pic>
                </a:graphicData>
              </a:graphic>
            </wp:inline>
          </w:drawing>
        </w:r>
      </w:del>
    </w:p>
    <w:p w14:paraId="59C7563B" w14:textId="77777777" w:rsidR="001F368A" w:rsidRPr="008C3C96" w:rsidRDefault="001F368A" w:rsidP="001F368A">
      <w:pPr>
        <w:rPr>
          <w:rFonts w:ascii="CiscoSansTT" w:hAnsi="CiscoSansTT" w:cs="CiscoSansTT"/>
          <w:lang w:eastAsia="zh-CN"/>
        </w:rPr>
      </w:pPr>
    </w:p>
    <w:p w14:paraId="4F43FC62" w14:textId="77777777" w:rsidR="001F368A" w:rsidRPr="008C3C96" w:rsidRDefault="001F368A" w:rsidP="001F368A">
      <w:pPr>
        <w:pStyle w:val="ListParagraph"/>
        <w:numPr>
          <w:ilvl w:val="0"/>
          <w:numId w:val="44"/>
        </w:numPr>
        <w:spacing w:after="0" w:line="240" w:lineRule="auto"/>
        <w:rPr>
          <w:rFonts w:ascii="CiscoSansTT" w:hAnsi="CiscoSansTT" w:cs="CiscoSansTT"/>
          <w:lang w:eastAsia="zh-CN"/>
        </w:rPr>
      </w:pPr>
      <w:r w:rsidRPr="008C3C96">
        <w:rPr>
          <w:rFonts w:ascii="CiscoSansTT" w:hAnsi="CiscoSansTT" w:cs="CiscoSansTT"/>
          <w:b/>
          <w:bCs/>
          <w:lang w:eastAsia="zh-CN"/>
        </w:rPr>
        <w:t xml:space="preserve">‘ansible-galaxy’ </w:t>
      </w:r>
      <w:r w:rsidRPr="008C3C96">
        <w:rPr>
          <w:rFonts w:ascii="CiscoSansTT" w:hAnsi="CiscoSansTT" w:cs="CiscoSansTT"/>
          <w:lang w:eastAsia="zh-CN"/>
        </w:rPr>
        <w:t xml:space="preserve">will initialize the role structure and create necessary folders with default name like ‘tasks’, ‘template’, ‘vars’ etc. </w:t>
      </w:r>
    </w:p>
    <w:p w14:paraId="7E362B77" w14:textId="77777777" w:rsidR="001F368A" w:rsidRPr="008C3C96" w:rsidRDefault="001F368A" w:rsidP="001F368A">
      <w:pPr>
        <w:ind w:left="1800"/>
        <w:rPr>
          <w:rFonts w:ascii="CiscoSansTT" w:hAnsi="CiscoSansTT" w:cs="CiscoSansTT"/>
          <w:lang w:eastAsia="zh-CN"/>
        </w:rPr>
      </w:pPr>
      <w:r w:rsidRPr="008C3C96">
        <w:rPr>
          <w:rFonts w:ascii="CiscoSansTT" w:hAnsi="CiscoSansTT" w:cs="CiscoSansTT"/>
          <w:lang w:eastAsia="zh-CN"/>
        </w:rPr>
        <w:t>change directory path to LTRDCN-1572/roles/jinja2_spine and check the content of local directory</w:t>
      </w:r>
    </w:p>
    <w:p w14:paraId="7F2E7BB3" w14:textId="77777777" w:rsidR="001F368A" w:rsidRPr="008C3C96" w:rsidRDefault="001F368A" w:rsidP="001F368A">
      <w:pPr>
        <w:rPr>
          <w:rFonts w:ascii="CiscoSansTT" w:hAnsi="CiscoSansTT" w:cs="CiscoSansTT"/>
        </w:rPr>
      </w:pPr>
    </w:p>
    <w:tbl>
      <w:tblPr>
        <w:tblStyle w:val="TableGrid"/>
        <w:tblW w:w="0" w:type="auto"/>
        <w:tblInd w:w="1438" w:type="dxa"/>
        <w:tblLook w:val="04A0" w:firstRow="1" w:lastRow="0" w:firstColumn="1" w:lastColumn="0" w:noHBand="0" w:noVBand="1"/>
      </w:tblPr>
      <w:tblGrid>
        <w:gridCol w:w="7578"/>
      </w:tblGrid>
      <w:tr w:rsidR="001F368A" w:rsidRPr="008C3C96" w14:paraId="08767D50" w14:textId="77777777" w:rsidTr="00DC489A">
        <w:tc>
          <w:tcPr>
            <w:tcW w:w="8910" w:type="dxa"/>
          </w:tcPr>
          <w:p w14:paraId="354C6B74" w14:textId="77777777" w:rsidR="001F368A" w:rsidRPr="008C3C96" w:rsidRDefault="001F368A" w:rsidP="00DC489A">
            <w:pPr>
              <w:rPr>
                <w:rFonts w:ascii="CiscoSansTT" w:hAnsi="CiscoSansTT" w:cs="CiscoSansTT"/>
                <w:lang w:eastAsia="zh-CN"/>
              </w:rPr>
            </w:pPr>
            <w:r w:rsidRPr="008C3C96">
              <w:rPr>
                <w:rFonts w:ascii="CiscoSansTT" w:hAnsi="CiscoSansTT" w:cs="CiscoSansTT"/>
                <w:lang w:eastAsia="zh-CN"/>
              </w:rPr>
              <w:t>[root@rhel7-</w:t>
            </w:r>
            <w:proofErr w:type="gramStart"/>
            <w:r w:rsidRPr="008C3C96">
              <w:rPr>
                <w:rFonts w:ascii="CiscoSansTT" w:hAnsi="CiscoSansTT" w:cs="CiscoSansTT"/>
                <w:lang w:eastAsia="zh-CN"/>
              </w:rPr>
              <w:t>tools]#</w:t>
            </w:r>
            <w:proofErr w:type="gramEnd"/>
            <w:r w:rsidRPr="008C3C96">
              <w:rPr>
                <w:rFonts w:ascii="CiscoSansTT" w:hAnsi="CiscoSansTT" w:cs="CiscoSansTT"/>
                <w:lang w:eastAsia="zh-CN"/>
              </w:rPr>
              <w:t xml:space="preserve"> </w:t>
            </w:r>
            <w:r w:rsidRPr="008C3C96">
              <w:rPr>
                <w:rFonts w:ascii="CiscoSansTT" w:hAnsi="CiscoSansTT" w:cs="CiscoSansTT"/>
                <w:b/>
                <w:bCs/>
                <w:lang w:eastAsia="zh-CN"/>
              </w:rPr>
              <w:t>cd ~/LTRDCN-1572/roles/jinja2_spine/</w:t>
            </w:r>
          </w:p>
          <w:p w14:paraId="4FC30A7F" w14:textId="77777777" w:rsidR="001F368A" w:rsidRPr="008C3C96" w:rsidRDefault="001F368A" w:rsidP="00DC489A">
            <w:pPr>
              <w:rPr>
                <w:rFonts w:ascii="CiscoSansTT" w:hAnsi="CiscoSansTT" w:cs="CiscoSansTT"/>
                <w:lang w:eastAsia="zh-CN"/>
              </w:rPr>
            </w:pPr>
            <w:r w:rsidRPr="008C3C96">
              <w:rPr>
                <w:rFonts w:ascii="CiscoSansTT" w:hAnsi="CiscoSansTT" w:cs="CiscoSansTT"/>
                <w:lang w:eastAsia="zh-CN"/>
              </w:rPr>
              <w:t>[root@rhel7-tools jinja2_</w:t>
            </w:r>
            <w:proofErr w:type="gramStart"/>
            <w:r w:rsidRPr="008C3C96">
              <w:rPr>
                <w:rFonts w:ascii="CiscoSansTT" w:hAnsi="CiscoSansTT" w:cs="CiscoSansTT"/>
                <w:lang w:eastAsia="zh-CN"/>
              </w:rPr>
              <w:t>spine]#</w:t>
            </w:r>
            <w:proofErr w:type="gramEnd"/>
            <w:r w:rsidRPr="008C3C96">
              <w:rPr>
                <w:rFonts w:ascii="CiscoSansTT" w:hAnsi="CiscoSansTT" w:cs="CiscoSansTT"/>
                <w:lang w:eastAsia="zh-CN"/>
              </w:rPr>
              <w:t xml:space="preserve"> </w:t>
            </w:r>
            <w:r w:rsidRPr="008C3C96">
              <w:rPr>
                <w:rFonts w:ascii="CiscoSansTT" w:hAnsi="CiscoSansTT" w:cs="CiscoSansTT"/>
                <w:b/>
                <w:bCs/>
                <w:lang w:eastAsia="zh-CN"/>
              </w:rPr>
              <w:t>ls</w:t>
            </w:r>
          </w:p>
        </w:tc>
      </w:tr>
    </w:tbl>
    <w:p w14:paraId="44B20B01" w14:textId="77777777" w:rsidR="001F368A" w:rsidRPr="008C3C96" w:rsidRDefault="001F368A" w:rsidP="001F368A">
      <w:pPr>
        <w:ind w:firstLine="1440"/>
        <w:rPr>
          <w:rFonts w:ascii="CiscoSansTT" w:hAnsi="CiscoSansTT" w:cs="CiscoSansTT"/>
          <w:lang w:eastAsia="zh-CN"/>
        </w:rPr>
      </w:pPr>
    </w:p>
    <w:p w14:paraId="7D5CEDE4" w14:textId="77777777" w:rsidR="001F368A" w:rsidRPr="008C3C96" w:rsidRDefault="001F368A" w:rsidP="001F368A">
      <w:pPr>
        <w:ind w:left="1440"/>
        <w:rPr>
          <w:rFonts w:ascii="CiscoSansTT" w:hAnsi="CiscoSansTT" w:cs="CiscoSansTT"/>
          <w:lang w:eastAsia="zh-CN"/>
        </w:rPr>
      </w:pPr>
      <w:r w:rsidRPr="008C3C96">
        <w:rPr>
          <w:rFonts w:ascii="CiscoSansTT" w:hAnsi="CiscoSansTT" w:cs="CiscoSansTT"/>
          <w:lang w:eastAsia="zh-CN"/>
        </w:rPr>
        <w:t xml:space="preserve">Below screenshot shows the output of above file.  Note that various directories including tasks, templates, vars exists.  We will use these in later steps. </w:t>
      </w:r>
    </w:p>
    <w:p w14:paraId="711F3D6F" w14:textId="332E33B7" w:rsidR="001F368A" w:rsidRPr="008C3C96" w:rsidRDefault="001F368A" w:rsidP="001F368A">
      <w:pPr>
        <w:ind w:left="1440"/>
        <w:rPr>
          <w:rFonts w:ascii="CiscoSansTT" w:hAnsi="CiscoSansTT" w:cs="CiscoSansTT"/>
          <w:lang w:eastAsia="zh-CN"/>
        </w:rPr>
      </w:pPr>
      <w:del w:id="55" w:author="Faisal Chaudhry (fchaudhr)" w:date="2019-05-19T13:46:00Z">
        <w:r w:rsidRPr="008C3C96" w:rsidDel="00B64DE7">
          <w:rPr>
            <w:rFonts w:ascii="CiscoSansTT" w:hAnsi="CiscoSansTT" w:cs="CiscoSansTT"/>
            <w:noProof/>
            <w:lang w:val="en-US" w:eastAsia="zh-CN"/>
          </w:rPr>
          <w:drawing>
            <wp:inline distT="0" distB="0" distL="0" distR="0" wp14:anchorId="5F7A9926" wp14:editId="0E82D03F">
              <wp:extent cx="5993130" cy="930399"/>
              <wp:effectExtent l="0" t="0" r="127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 Shot 2018-01-26 at 10.19.50 AM.png"/>
                      <pic:cNvPicPr/>
                    </pic:nvPicPr>
                    <pic:blipFill rotWithShape="1">
                      <a:blip r:embed="rId44">
                        <a:extLst>
                          <a:ext uri="{28A0092B-C50C-407E-A947-70E740481C1C}">
                            <a14:useLocalDpi xmlns:a14="http://schemas.microsoft.com/office/drawing/2010/main" val="0"/>
                          </a:ext>
                        </a:extLst>
                      </a:blip>
                      <a:srcRect t="47236" r="9472"/>
                      <a:stretch/>
                    </pic:blipFill>
                    <pic:spPr bwMode="auto">
                      <a:xfrm>
                        <a:off x="0" y="0"/>
                        <a:ext cx="5993394" cy="930440"/>
                      </a:xfrm>
                      <a:prstGeom prst="rect">
                        <a:avLst/>
                      </a:prstGeom>
                      <a:ln>
                        <a:noFill/>
                      </a:ln>
                      <a:extLst>
                        <a:ext uri="{53640926-AAD7-44D8-BBD7-CCE9431645EC}">
                          <a14:shadowObscured xmlns:a14="http://schemas.microsoft.com/office/drawing/2010/main"/>
                        </a:ext>
                      </a:extLst>
                    </pic:spPr>
                  </pic:pic>
                </a:graphicData>
              </a:graphic>
            </wp:inline>
          </w:drawing>
        </w:r>
      </w:del>
      <w:bookmarkStart w:id="56" w:name="_GoBack"/>
      <w:bookmarkEnd w:id="56"/>
    </w:p>
    <w:p w14:paraId="5684C408" w14:textId="7AEA4E76" w:rsidR="001F368A" w:rsidRPr="008C3C96" w:rsidRDefault="00B64DE7" w:rsidP="001F368A">
      <w:pPr>
        <w:ind w:left="1440"/>
        <w:rPr>
          <w:rFonts w:ascii="CiscoSansTT" w:hAnsi="CiscoSansTT" w:cs="CiscoSansTT"/>
          <w:lang w:eastAsia="zh-CN"/>
        </w:rPr>
      </w:pPr>
      <w:ins w:id="57" w:author="Faisal Chaudhry (fchaudhr)" w:date="2019-05-19T13:46:00Z">
        <w:r w:rsidRPr="00B64DE7">
          <w:rPr>
            <w:rFonts w:ascii="CiscoSansTT" w:hAnsi="CiscoSansTT" w:cs="CiscoSansTT"/>
            <w:lang w:eastAsia="zh-CN"/>
          </w:rPr>
          <w:drawing>
            <wp:inline distT="0" distB="0" distL="0" distR="0" wp14:anchorId="09D0F736" wp14:editId="54A0AD89">
              <wp:extent cx="5731510" cy="50863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508635"/>
                      </a:xfrm>
                      <a:prstGeom prst="rect">
                        <a:avLst/>
                      </a:prstGeom>
                    </pic:spPr>
                  </pic:pic>
                </a:graphicData>
              </a:graphic>
            </wp:inline>
          </w:drawing>
        </w:r>
      </w:ins>
    </w:p>
    <w:p w14:paraId="3E6158B9" w14:textId="77777777" w:rsidR="001F368A" w:rsidRPr="008C3C96" w:rsidRDefault="001F368A" w:rsidP="001F368A">
      <w:pPr>
        <w:rPr>
          <w:rFonts w:ascii="CiscoSansTT" w:hAnsi="CiscoSansTT" w:cs="CiscoSansTT"/>
          <w:lang w:eastAsia="zh-CN"/>
        </w:rPr>
      </w:pPr>
    </w:p>
    <w:p w14:paraId="379587AD" w14:textId="77777777" w:rsidR="001F368A" w:rsidRPr="008C3C96" w:rsidRDefault="001F368A" w:rsidP="001F368A">
      <w:pPr>
        <w:pStyle w:val="ListParagraph"/>
        <w:numPr>
          <w:ilvl w:val="0"/>
          <w:numId w:val="44"/>
        </w:numPr>
        <w:spacing w:after="0" w:line="240" w:lineRule="auto"/>
        <w:rPr>
          <w:rFonts w:ascii="CiscoSansTT" w:hAnsi="CiscoSansTT" w:cs="CiscoSansTT"/>
          <w:lang w:eastAsia="zh-CN"/>
        </w:rPr>
      </w:pPr>
      <w:r w:rsidRPr="008C3C96">
        <w:rPr>
          <w:rFonts w:ascii="CiscoSansTT" w:hAnsi="CiscoSansTT" w:cs="CiscoSansTT"/>
          <w:lang w:eastAsia="zh-CN"/>
        </w:rPr>
        <w:t xml:space="preserve">Create empty jinja2 template files for spine and leaf under </w:t>
      </w:r>
      <w:r w:rsidRPr="008C3C96">
        <w:rPr>
          <w:rFonts w:ascii="CiscoSansTT" w:hAnsi="CiscoSansTT" w:cs="CiscoSansTT"/>
          <w:b/>
          <w:lang w:eastAsia="zh-CN"/>
        </w:rPr>
        <w:t xml:space="preserve">templates </w:t>
      </w:r>
      <w:r w:rsidRPr="008C3C96">
        <w:rPr>
          <w:rFonts w:ascii="CiscoSansTT" w:hAnsi="CiscoSansTT" w:cs="CiscoSansTT"/>
          <w:lang w:eastAsia="zh-CN"/>
        </w:rPr>
        <w:t>folder for each role by running below commands:</w:t>
      </w:r>
    </w:p>
    <w:p w14:paraId="7E82C2D9" w14:textId="77777777" w:rsidR="001F368A" w:rsidRPr="008C3C96" w:rsidRDefault="001F368A" w:rsidP="001F368A">
      <w:pPr>
        <w:ind w:left="1440"/>
        <w:rPr>
          <w:rFonts w:ascii="CiscoSansTT" w:hAnsi="CiscoSansTT" w:cs="CiscoSansTT"/>
          <w:lang w:eastAsia="zh-CN"/>
        </w:rPr>
      </w:pPr>
    </w:p>
    <w:tbl>
      <w:tblPr>
        <w:tblStyle w:val="TableGrid"/>
        <w:tblW w:w="0" w:type="auto"/>
        <w:tblInd w:w="1440" w:type="dxa"/>
        <w:tblLook w:val="04A0" w:firstRow="1" w:lastRow="0" w:firstColumn="1" w:lastColumn="0" w:noHBand="0" w:noVBand="1"/>
      </w:tblPr>
      <w:tblGrid>
        <w:gridCol w:w="7576"/>
      </w:tblGrid>
      <w:tr w:rsidR="001F368A" w:rsidRPr="008C3C96" w14:paraId="791B9C31" w14:textId="77777777" w:rsidTr="00DC489A">
        <w:tc>
          <w:tcPr>
            <w:tcW w:w="10416" w:type="dxa"/>
          </w:tcPr>
          <w:p w14:paraId="7979F836" w14:textId="77777777" w:rsidR="001F368A" w:rsidRPr="008C3C96" w:rsidRDefault="001F368A" w:rsidP="00DC489A">
            <w:pPr>
              <w:pStyle w:val="dC-CommandLine"/>
              <w:rPr>
                <w:rFonts w:ascii="CiscoSansTT" w:hAnsi="CiscoSansTT" w:cs="CiscoSansTT"/>
                <w:lang w:eastAsia="zh-CN"/>
              </w:rPr>
            </w:pPr>
            <w:r w:rsidRPr="008C3C96">
              <w:rPr>
                <w:rFonts w:ascii="CiscoSansTT" w:hAnsi="CiscoSansTT" w:cs="CiscoSansTT"/>
                <w:lang w:eastAsia="zh-CN"/>
              </w:rPr>
              <w:t xml:space="preserve">[root@rhel7-tools </w:t>
            </w:r>
            <w:proofErr w:type="gramStart"/>
            <w:r w:rsidRPr="008C3C96">
              <w:rPr>
                <w:rFonts w:ascii="CiscoSansTT" w:hAnsi="CiscoSansTT" w:cs="CiscoSansTT"/>
                <w:lang w:eastAsia="zh-CN"/>
              </w:rPr>
              <w:t>roles]#</w:t>
            </w:r>
            <w:proofErr w:type="gramEnd"/>
            <w:r w:rsidRPr="008C3C96">
              <w:rPr>
                <w:rFonts w:ascii="CiscoSansTT" w:hAnsi="CiscoSansTT" w:cs="CiscoSansTT"/>
                <w:lang w:eastAsia="zh-CN"/>
              </w:rPr>
              <w:t xml:space="preserve"> </w:t>
            </w:r>
            <w:r w:rsidRPr="008C3C96">
              <w:rPr>
                <w:rFonts w:ascii="CiscoSansTT" w:hAnsi="CiscoSansTT" w:cs="CiscoSansTT"/>
                <w:b/>
                <w:lang w:eastAsia="zh-CN"/>
              </w:rPr>
              <w:t>cd ~/LTRDCN-1572/roles</w:t>
            </w:r>
          </w:p>
          <w:p w14:paraId="573439B5" w14:textId="77777777" w:rsidR="001F368A" w:rsidRPr="008C3C96" w:rsidRDefault="001F368A" w:rsidP="00DC489A">
            <w:pPr>
              <w:pStyle w:val="dC-CommandLine"/>
              <w:rPr>
                <w:rFonts w:ascii="CiscoSansTT" w:hAnsi="CiscoSansTT" w:cs="CiscoSansTT"/>
                <w:lang w:eastAsia="zh-CN"/>
              </w:rPr>
            </w:pPr>
            <w:r w:rsidRPr="008C3C96">
              <w:rPr>
                <w:rFonts w:ascii="CiscoSansTT" w:hAnsi="CiscoSansTT" w:cs="CiscoSansTT"/>
                <w:lang w:eastAsia="zh-CN"/>
              </w:rPr>
              <w:t xml:space="preserve">[root@rhel7-tools </w:t>
            </w:r>
            <w:proofErr w:type="gramStart"/>
            <w:r w:rsidRPr="008C3C96">
              <w:rPr>
                <w:rFonts w:ascii="CiscoSansTT" w:hAnsi="CiscoSansTT" w:cs="CiscoSansTT"/>
                <w:lang w:eastAsia="zh-CN"/>
              </w:rPr>
              <w:t>roles]#</w:t>
            </w:r>
            <w:proofErr w:type="gramEnd"/>
            <w:r w:rsidRPr="008C3C96">
              <w:rPr>
                <w:rFonts w:ascii="CiscoSansTT" w:hAnsi="CiscoSansTT" w:cs="CiscoSansTT"/>
                <w:lang w:eastAsia="zh-CN"/>
              </w:rPr>
              <w:t xml:space="preserve"> </w:t>
            </w:r>
            <w:r w:rsidRPr="008C3C96">
              <w:rPr>
                <w:rFonts w:ascii="CiscoSansTT" w:hAnsi="CiscoSansTT" w:cs="CiscoSansTT"/>
                <w:b/>
                <w:lang w:eastAsia="zh-CN"/>
              </w:rPr>
              <w:t>touch jinja2_spine/templates/spine.j2</w:t>
            </w:r>
          </w:p>
          <w:p w14:paraId="0996CBF8" w14:textId="77777777" w:rsidR="001F368A" w:rsidRPr="008C3C96" w:rsidRDefault="001F368A" w:rsidP="00DC489A">
            <w:pPr>
              <w:pStyle w:val="dC-CommandLine"/>
              <w:rPr>
                <w:rFonts w:ascii="CiscoSansTT" w:hAnsi="CiscoSansTT" w:cs="CiscoSansTT"/>
                <w:lang w:eastAsia="zh-CN"/>
              </w:rPr>
            </w:pPr>
            <w:r w:rsidRPr="008C3C96">
              <w:rPr>
                <w:rFonts w:ascii="CiscoSansTT" w:hAnsi="CiscoSansTT" w:cs="CiscoSansTT"/>
                <w:lang w:eastAsia="zh-CN"/>
              </w:rPr>
              <w:t xml:space="preserve">[root@rhel7-tools </w:t>
            </w:r>
            <w:proofErr w:type="gramStart"/>
            <w:r w:rsidRPr="008C3C96">
              <w:rPr>
                <w:rFonts w:ascii="CiscoSansTT" w:hAnsi="CiscoSansTT" w:cs="CiscoSansTT"/>
                <w:lang w:eastAsia="zh-CN"/>
              </w:rPr>
              <w:t>roles]#</w:t>
            </w:r>
            <w:proofErr w:type="gramEnd"/>
            <w:r w:rsidRPr="008C3C96">
              <w:rPr>
                <w:rFonts w:ascii="CiscoSansTT" w:hAnsi="CiscoSansTT" w:cs="CiscoSansTT"/>
                <w:lang w:eastAsia="zh-CN"/>
              </w:rPr>
              <w:t xml:space="preserve"> </w:t>
            </w:r>
            <w:r w:rsidRPr="008C3C96">
              <w:rPr>
                <w:rFonts w:ascii="CiscoSansTT" w:hAnsi="CiscoSansTT" w:cs="CiscoSansTT"/>
                <w:b/>
                <w:lang w:eastAsia="zh-CN"/>
              </w:rPr>
              <w:t>touch jinja2_leaf/templates/leaf.j2</w:t>
            </w:r>
          </w:p>
        </w:tc>
      </w:tr>
    </w:tbl>
    <w:p w14:paraId="3343FF5C" w14:textId="77777777" w:rsidR="001F368A" w:rsidRPr="008C3C96" w:rsidRDefault="001F368A" w:rsidP="001F368A">
      <w:pPr>
        <w:ind w:left="1440"/>
        <w:rPr>
          <w:rFonts w:ascii="CiscoSansTT" w:hAnsi="CiscoSansTT" w:cs="CiscoSansTT"/>
          <w:lang w:eastAsia="zh-CN"/>
        </w:rPr>
      </w:pPr>
    </w:p>
    <w:p w14:paraId="52A83421" w14:textId="77777777" w:rsidR="001F368A" w:rsidRPr="008C3C96" w:rsidRDefault="001F368A" w:rsidP="001F368A">
      <w:pPr>
        <w:pStyle w:val="ListParagraph"/>
        <w:numPr>
          <w:ilvl w:val="0"/>
          <w:numId w:val="33"/>
        </w:numPr>
        <w:spacing w:after="0" w:line="240" w:lineRule="auto"/>
        <w:rPr>
          <w:rFonts w:ascii="CiscoSansTT" w:hAnsi="CiscoSansTT" w:cs="CiscoSansTT"/>
          <w:lang w:eastAsia="zh-CN"/>
        </w:rPr>
      </w:pPr>
      <w:r w:rsidRPr="008C3C96">
        <w:rPr>
          <w:rFonts w:ascii="CiscoSansTT" w:hAnsi="CiscoSansTT" w:cs="CiscoSansTT"/>
          <w:lang w:eastAsia="zh-CN"/>
        </w:rPr>
        <w:lastRenderedPageBreak/>
        <w:t>Switch to “</w:t>
      </w:r>
      <w:r w:rsidRPr="008C3C96">
        <w:rPr>
          <w:rFonts w:ascii="CiscoSansTT" w:hAnsi="CiscoSansTT" w:cs="CiscoSansTT"/>
          <w:b/>
          <w:bCs/>
          <w:lang w:eastAsia="zh-CN"/>
        </w:rPr>
        <w:t xml:space="preserve">Atom” </w:t>
      </w:r>
      <w:r w:rsidRPr="008C3C96">
        <w:rPr>
          <w:rFonts w:ascii="CiscoSansTT" w:hAnsi="CiscoSansTT" w:cs="CiscoSansTT"/>
          <w:lang w:eastAsia="zh-CN"/>
        </w:rPr>
        <w:t xml:space="preserve">and sync the new created folders between Ansible node and remote desktop. </w:t>
      </w:r>
    </w:p>
    <w:p w14:paraId="19E4A950" w14:textId="77777777" w:rsidR="001F368A" w:rsidRPr="008C3C96" w:rsidRDefault="001F368A" w:rsidP="001F368A">
      <w:pPr>
        <w:pStyle w:val="ListParagraph"/>
        <w:numPr>
          <w:ilvl w:val="0"/>
          <w:numId w:val="33"/>
        </w:numPr>
        <w:spacing w:after="0" w:line="240" w:lineRule="auto"/>
        <w:rPr>
          <w:rFonts w:ascii="CiscoSansTT" w:hAnsi="CiscoSansTT" w:cs="CiscoSansTT"/>
          <w:lang w:eastAsia="zh-CN"/>
        </w:rPr>
      </w:pPr>
      <w:r w:rsidRPr="008C3C96">
        <w:rPr>
          <w:rFonts w:ascii="CiscoSansTT" w:hAnsi="CiscoSansTT" w:cs="CiscoSansTT"/>
          <w:lang w:eastAsia="zh-CN"/>
        </w:rPr>
        <w:t>Right click on project folder “</w:t>
      </w:r>
      <w:r w:rsidRPr="008C3C96">
        <w:rPr>
          <w:rFonts w:ascii="CiscoSansTT" w:hAnsi="CiscoSansTT" w:cs="CiscoSansTT"/>
          <w:b/>
          <w:bCs/>
          <w:lang w:eastAsia="zh-CN"/>
        </w:rPr>
        <w:t xml:space="preserve">LTRDCN-1572”, </w:t>
      </w:r>
      <w:r w:rsidRPr="008C3C96">
        <w:rPr>
          <w:rFonts w:ascii="CiscoSansTT" w:hAnsi="CiscoSansTT" w:cs="CiscoSansTT"/>
          <w:lang w:eastAsia="zh-CN"/>
        </w:rPr>
        <w:t>open “</w:t>
      </w:r>
      <w:r w:rsidRPr="008C3C96">
        <w:rPr>
          <w:rFonts w:ascii="CiscoSansTT" w:hAnsi="CiscoSansTT" w:cs="CiscoSansTT"/>
          <w:b/>
          <w:bCs/>
          <w:lang w:eastAsia="zh-CN"/>
        </w:rPr>
        <w:t xml:space="preserve">Remote Sync” </w:t>
      </w:r>
      <w:r w:rsidRPr="008C3C96">
        <w:rPr>
          <w:rFonts w:ascii="CiscoSansTT" w:hAnsi="CiscoSansTT" w:cs="CiscoSansTT"/>
          <w:lang w:eastAsia="zh-CN"/>
        </w:rPr>
        <w:t xml:space="preserve">select </w:t>
      </w:r>
      <w:r w:rsidRPr="008C3C96">
        <w:rPr>
          <w:rFonts w:ascii="CiscoSansTT" w:hAnsi="CiscoSansTT" w:cs="CiscoSansTT"/>
          <w:b/>
          <w:bCs/>
          <w:lang w:eastAsia="zh-CN"/>
        </w:rPr>
        <w:t xml:space="preserve">“Download Folder” </w:t>
      </w:r>
    </w:p>
    <w:p w14:paraId="744014F0" w14:textId="77777777" w:rsidR="001F368A" w:rsidRPr="008C3C96" w:rsidRDefault="001F368A" w:rsidP="001F368A">
      <w:pPr>
        <w:rPr>
          <w:rFonts w:ascii="CiscoSansTT" w:hAnsi="CiscoSansTT" w:cs="CiscoSansTT"/>
          <w:lang w:eastAsia="zh-CN"/>
        </w:rPr>
      </w:pPr>
    </w:p>
    <w:p w14:paraId="597021D7" w14:textId="77777777" w:rsidR="001F368A" w:rsidRPr="008C3C96" w:rsidRDefault="001F368A" w:rsidP="001F368A">
      <w:pPr>
        <w:tabs>
          <w:tab w:val="left" w:pos="1530"/>
        </w:tabs>
        <w:jc w:val="center"/>
        <w:rPr>
          <w:rFonts w:ascii="CiscoSansTT" w:hAnsi="CiscoSansTT" w:cs="CiscoSansTT"/>
          <w:lang w:eastAsia="zh-CN"/>
        </w:rPr>
      </w:pPr>
      <w:r w:rsidRPr="008C3C96">
        <w:rPr>
          <w:rFonts w:ascii="CiscoSansTT" w:hAnsi="CiscoSansTT" w:cs="CiscoSansTT"/>
          <w:noProof/>
          <w:lang w:val="en-US" w:eastAsia="zh-CN"/>
        </w:rPr>
        <mc:AlternateContent>
          <mc:Choice Requires="wps">
            <w:drawing>
              <wp:anchor distT="0" distB="0" distL="114300" distR="114300" simplePos="0" relativeHeight="251669504" behindDoc="0" locked="0" layoutInCell="1" allowOverlap="1" wp14:anchorId="572A9887" wp14:editId="182A6250">
                <wp:simplePos x="0" y="0"/>
                <wp:positionH relativeFrom="column">
                  <wp:posOffset>3538855</wp:posOffset>
                </wp:positionH>
                <wp:positionV relativeFrom="paragraph">
                  <wp:posOffset>2885803</wp:posOffset>
                </wp:positionV>
                <wp:extent cx="1050471" cy="157843"/>
                <wp:effectExtent l="0" t="0" r="16510" b="13970"/>
                <wp:wrapNone/>
                <wp:docPr id="6" name="Oval 6"/>
                <wp:cNvGraphicFramePr/>
                <a:graphic xmlns:a="http://schemas.openxmlformats.org/drawingml/2006/main">
                  <a:graphicData uri="http://schemas.microsoft.com/office/word/2010/wordprocessingShape">
                    <wps:wsp>
                      <wps:cNvSpPr/>
                      <wps:spPr>
                        <a:xfrm>
                          <a:off x="0" y="0"/>
                          <a:ext cx="1050471" cy="157843"/>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96ED6C4" id="Oval 6" o:spid="_x0000_s1026" style="position:absolute;margin-left:278.65pt;margin-top:227.25pt;width:82.7pt;height:12.4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" filled="f" strokecolor="red" strokeweight="2pt"/>
            </w:pict>
          </mc:Fallback>
        </mc:AlternateContent>
      </w:r>
      <w:r w:rsidRPr="008C3C96">
        <w:rPr>
          <w:rFonts w:ascii="CiscoSansTT" w:hAnsi="CiscoSansTT" w:cs="CiscoSansTT"/>
          <w:noProof/>
          <w:lang w:val="en-US" w:eastAsia="zh-CN"/>
        </w:rPr>
        <w:drawing>
          <wp:inline distT="0" distB="0" distL="0" distR="0" wp14:anchorId="2D0A66CA" wp14:editId="0316110E">
            <wp:extent cx="4859547" cy="4064000"/>
            <wp:effectExtent l="0" t="0" r="0" b="0"/>
            <wp:docPr id="12319728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6">
                      <a:extLst>
                        <a:ext uri="{28A0092B-C50C-407E-A947-70E740481C1C}">
                          <a14:useLocalDpi xmlns:a14="http://schemas.microsoft.com/office/drawing/2010/main" val="0"/>
                        </a:ext>
                      </a:extLst>
                    </a:blip>
                    <a:stretch>
                      <a:fillRect/>
                    </a:stretch>
                  </pic:blipFill>
                  <pic:spPr>
                    <a:xfrm>
                      <a:off x="0" y="0"/>
                      <a:ext cx="4859547" cy="4064000"/>
                    </a:xfrm>
                    <a:prstGeom prst="rect">
                      <a:avLst/>
                    </a:prstGeom>
                  </pic:spPr>
                </pic:pic>
              </a:graphicData>
            </a:graphic>
          </wp:inline>
        </w:drawing>
      </w:r>
    </w:p>
    <w:p w14:paraId="3DCF0940" w14:textId="77777777" w:rsidR="001F368A" w:rsidRPr="008C3C96" w:rsidRDefault="001F368A" w:rsidP="001F368A">
      <w:pPr>
        <w:jc w:val="center"/>
        <w:rPr>
          <w:rFonts w:ascii="CiscoSansTT" w:hAnsi="CiscoSansTT" w:cs="CiscoSansTT"/>
          <w:lang w:eastAsia="zh-CN"/>
        </w:rPr>
      </w:pPr>
    </w:p>
    <w:p w14:paraId="4AA2B56A" w14:textId="77777777" w:rsidR="001F368A" w:rsidRPr="008C3C96" w:rsidRDefault="001F368A" w:rsidP="001F368A">
      <w:pPr>
        <w:jc w:val="center"/>
        <w:rPr>
          <w:rFonts w:ascii="CiscoSansTT" w:hAnsi="CiscoSansTT" w:cs="CiscoSansTT"/>
          <w:lang w:eastAsia="zh-CN"/>
        </w:rPr>
      </w:pPr>
    </w:p>
    <w:p w14:paraId="5F168331" w14:textId="77777777" w:rsidR="001F368A" w:rsidRPr="008C3C96" w:rsidRDefault="001F368A" w:rsidP="001F368A">
      <w:pPr>
        <w:jc w:val="center"/>
        <w:rPr>
          <w:rFonts w:ascii="CiscoSansTT" w:hAnsi="CiscoSansTT" w:cs="CiscoSansTT"/>
          <w:lang w:eastAsia="zh-CN"/>
        </w:rPr>
      </w:pPr>
    </w:p>
    <w:p w14:paraId="7DB3C6EA" w14:textId="77777777" w:rsidR="001F368A" w:rsidRPr="008C3C96" w:rsidRDefault="001F368A" w:rsidP="001F368A">
      <w:pPr>
        <w:jc w:val="center"/>
        <w:rPr>
          <w:rFonts w:ascii="CiscoSansTT" w:hAnsi="CiscoSansTT" w:cs="CiscoSansTT"/>
          <w:lang w:eastAsia="zh-CN"/>
        </w:rPr>
      </w:pPr>
    </w:p>
    <w:p w14:paraId="74E2F039" w14:textId="77777777" w:rsidR="001F368A" w:rsidRPr="008C3C96" w:rsidRDefault="001F368A" w:rsidP="001F368A">
      <w:pPr>
        <w:jc w:val="center"/>
        <w:rPr>
          <w:rFonts w:ascii="CiscoSansTT" w:hAnsi="CiscoSansTT" w:cs="CiscoSansTT"/>
          <w:lang w:eastAsia="zh-CN"/>
        </w:rPr>
      </w:pPr>
    </w:p>
    <w:p w14:paraId="4126A63B" w14:textId="77777777" w:rsidR="001F368A" w:rsidRPr="008C3C96" w:rsidRDefault="001F368A" w:rsidP="001F368A">
      <w:pPr>
        <w:jc w:val="center"/>
        <w:rPr>
          <w:rFonts w:ascii="CiscoSansTT" w:hAnsi="CiscoSansTT" w:cs="CiscoSansTT"/>
          <w:lang w:eastAsia="zh-CN"/>
        </w:rPr>
      </w:pPr>
    </w:p>
    <w:p w14:paraId="02C3F217" w14:textId="77777777" w:rsidR="001F368A" w:rsidRPr="008C3C96" w:rsidRDefault="001F368A" w:rsidP="001F368A">
      <w:pPr>
        <w:jc w:val="center"/>
        <w:rPr>
          <w:rFonts w:ascii="CiscoSansTT" w:hAnsi="CiscoSansTT" w:cs="CiscoSansTT"/>
          <w:lang w:eastAsia="zh-CN"/>
        </w:rPr>
      </w:pPr>
    </w:p>
    <w:p w14:paraId="322B08DD" w14:textId="77777777" w:rsidR="001F368A" w:rsidRPr="008C3C96" w:rsidRDefault="001F368A" w:rsidP="001F368A">
      <w:pPr>
        <w:jc w:val="center"/>
        <w:rPr>
          <w:rFonts w:ascii="CiscoSansTT" w:hAnsi="CiscoSansTT" w:cs="CiscoSansTT"/>
          <w:lang w:eastAsia="zh-CN"/>
        </w:rPr>
      </w:pPr>
    </w:p>
    <w:p w14:paraId="37FFDC15" w14:textId="77777777" w:rsidR="001F368A" w:rsidRPr="008C3C96" w:rsidRDefault="001F368A" w:rsidP="001F368A">
      <w:pPr>
        <w:pStyle w:val="dC-H3"/>
        <w:rPr>
          <w:rFonts w:ascii="CiscoSansTT" w:hAnsi="CiscoSansTT" w:cs="CiscoSansTT"/>
          <w:sz w:val="24"/>
          <w:szCs w:val="24"/>
        </w:rPr>
      </w:pPr>
      <w:r w:rsidRPr="008C3C96">
        <w:rPr>
          <w:rFonts w:ascii="CiscoSansTT" w:hAnsi="CiscoSansTT" w:cs="CiscoSansTT"/>
        </w:rPr>
        <w:t xml:space="preserve">Step 3: </w:t>
      </w:r>
      <w:r w:rsidRPr="008C3C96">
        <w:rPr>
          <w:rFonts w:ascii="CiscoSansTT" w:hAnsi="CiscoSansTT" w:cs="CiscoSansTT"/>
        </w:rPr>
        <w:tab/>
      </w:r>
      <w:r w:rsidRPr="008C3C96">
        <w:rPr>
          <w:rFonts w:ascii="CiscoSansTT" w:hAnsi="CiscoSansTT" w:cs="CiscoSansTT"/>
        </w:rPr>
        <w:tab/>
      </w:r>
      <w:r w:rsidRPr="008C3C96">
        <w:rPr>
          <w:rFonts w:ascii="CiscoSansTT" w:hAnsi="CiscoSansTT" w:cs="CiscoSansTT"/>
          <w:sz w:val="24"/>
          <w:szCs w:val="24"/>
        </w:rPr>
        <w:t>Create variable file for “</w:t>
      </w:r>
      <w:r w:rsidRPr="008C3C96">
        <w:rPr>
          <w:rFonts w:ascii="CiscoSansTT" w:hAnsi="CiscoSansTT" w:cs="CiscoSansTT"/>
          <w:b/>
          <w:sz w:val="24"/>
          <w:szCs w:val="24"/>
        </w:rPr>
        <w:t xml:space="preserve">jina2_spine” </w:t>
      </w:r>
      <w:r w:rsidRPr="008C3C96">
        <w:rPr>
          <w:rFonts w:ascii="CiscoSansTT" w:hAnsi="CiscoSansTT" w:cs="CiscoSansTT"/>
          <w:sz w:val="24"/>
          <w:szCs w:val="24"/>
        </w:rPr>
        <w:t xml:space="preserve">role </w:t>
      </w:r>
    </w:p>
    <w:p w14:paraId="6DAADB48" w14:textId="77777777" w:rsidR="001F368A" w:rsidRPr="008C3C96" w:rsidRDefault="001F368A" w:rsidP="001F368A">
      <w:pPr>
        <w:pStyle w:val="dC-Normal"/>
        <w:numPr>
          <w:ilvl w:val="0"/>
          <w:numId w:val="34"/>
        </w:numPr>
        <w:rPr>
          <w:rFonts w:ascii="CiscoSansTT" w:hAnsi="CiscoSansTT" w:cs="CiscoSansTT"/>
          <w:sz w:val="24"/>
          <w:szCs w:val="24"/>
        </w:rPr>
      </w:pPr>
      <w:r w:rsidRPr="008C3C96">
        <w:rPr>
          <w:rFonts w:ascii="CiscoSansTT" w:hAnsi="CiscoSansTT" w:cs="CiscoSansTT"/>
          <w:sz w:val="24"/>
          <w:szCs w:val="24"/>
        </w:rPr>
        <w:t>“ansible-galaxy” automatically creates empty “</w:t>
      </w:r>
      <w:proofErr w:type="spellStart"/>
      <w:r w:rsidRPr="008C3C96">
        <w:rPr>
          <w:rFonts w:ascii="CiscoSansTT" w:hAnsi="CiscoSansTT" w:cs="CiscoSansTT"/>
          <w:b/>
          <w:bCs/>
          <w:sz w:val="24"/>
          <w:szCs w:val="24"/>
        </w:rPr>
        <w:t>main.yml</w:t>
      </w:r>
      <w:proofErr w:type="spellEnd"/>
      <w:r w:rsidRPr="008C3C96">
        <w:rPr>
          <w:rFonts w:ascii="CiscoSansTT" w:hAnsi="CiscoSansTT" w:cs="CiscoSansTT"/>
          <w:sz w:val="24"/>
          <w:szCs w:val="24"/>
        </w:rPr>
        <w:t>” file under “</w:t>
      </w:r>
      <w:r w:rsidRPr="008C3C96">
        <w:rPr>
          <w:rFonts w:ascii="CiscoSansTT" w:hAnsi="CiscoSansTT" w:cs="CiscoSansTT"/>
          <w:b/>
          <w:bCs/>
          <w:sz w:val="24"/>
          <w:szCs w:val="24"/>
        </w:rPr>
        <w:t xml:space="preserve">vars” </w:t>
      </w:r>
      <w:r w:rsidRPr="008C3C96">
        <w:rPr>
          <w:rFonts w:ascii="CiscoSansTT" w:hAnsi="CiscoSansTT" w:cs="CiscoSansTT"/>
          <w:sz w:val="24"/>
          <w:szCs w:val="24"/>
        </w:rPr>
        <w:t>folder. We can use “</w:t>
      </w:r>
      <w:r w:rsidRPr="008C3C96">
        <w:rPr>
          <w:rFonts w:ascii="CiscoSansTT" w:hAnsi="CiscoSansTT" w:cs="CiscoSansTT"/>
          <w:b/>
          <w:bCs/>
          <w:sz w:val="24"/>
          <w:szCs w:val="24"/>
        </w:rPr>
        <w:t xml:space="preserve">Atom” </w:t>
      </w:r>
      <w:r w:rsidRPr="008C3C96">
        <w:rPr>
          <w:rFonts w:ascii="CiscoSansTT" w:hAnsi="CiscoSansTT" w:cs="CiscoSansTT"/>
          <w:sz w:val="24"/>
          <w:szCs w:val="24"/>
        </w:rPr>
        <w:t xml:space="preserve">to edit the </w:t>
      </w:r>
      <w:proofErr w:type="spellStart"/>
      <w:r w:rsidRPr="008C3C96">
        <w:rPr>
          <w:rFonts w:ascii="CiscoSansTT" w:hAnsi="CiscoSansTT" w:cs="CiscoSansTT"/>
          <w:sz w:val="24"/>
          <w:szCs w:val="24"/>
        </w:rPr>
        <w:t>main.yml</w:t>
      </w:r>
      <w:proofErr w:type="spellEnd"/>
      <w:r w:rsidRPr="008C3C96">
        <w:rPr>
          <w:rFonts w:ascii="CiscoSansTT" w:hAnsi="CiscoSansTT" w:cs="CiscoSansTT"/>
          <w:sz w:val="24"/>
          <w:szCs w:val="24"/>
        </w:rPr>
        <w:t xml:space="preserve"> file to include the following variables that will be used in jinja2 template. </w:t>
      </w:r>
    </w:p>
    <w:p w14:paraId="4EAB4833" w14:textId="77777777" w:rsidR="001F368A" w:rsidRPr="008C3C96" w:rsidRDefault="001F368A" w:rsidP="001F368A">
      <w:pPr>
        <w:pStyle w:val="dC-Normal"/>
        <w:numPr>
          <w:ilvl w:val="0"/>
          <w:numId w:val="34"/>
        </w:numPr>
        <w:rPr>
          <w:rFonts w:ascii="CiscoSansTT" w:hAnsi="CiscoSansTT" w:cs="CiscoSansTT"/>
          <w:b/>
          <w:bCs/>
          <w:sz w:val="24"/>
          <w:szCs w:val="24"/>
        </w:rPr>
      </w:pPr>
      <w:r w:rsidRPr="008C3C96">
        <w:rPr>
          <w:rFonts w:ascii="CiscoSansTT" w:hAnsi="CiscoSansTT" w:cs="CiscoSansTT"/>
          <w:sz w:val="24"/>
          <w:szCs w:val="24"/>
        </w:rPr>
        <w:lastRenderedPageBreak/>
        <w:t xml:space="preserve">Open up the project folder </w:t>
      </w:r>
      <w:r w:rsidRPr="008C3C96">
        <w:rPr>
          <w:rFonts w:ascii="CiscoSansTT" w:hAnsi="CiscoSansTT" w:cs="CiscoSansTT"/>
          <w:b/>
          <w:bCs/>
          <w:sz w:val="24"/>
          <w:szCs w:val="24"/>
        </w:rPr>
        <w:t xml:space="preserve">“LTRDCN-1572” from the left pane </w:t>
      </w:r>
      <w:r w:rsidRPr="008C3C96">
        <w:rPr>
          <w:rFonts w:ascii="CiscoSansTT" w:hAnsi="CiscoSansTT" w:cs="CiscoSansTT"/>
          <w:sz w:val="24"/>
          <w:szCs w:val="24"/>
        </w:rPr>
        <w:t xml:space="preserve">and open </w:t>
      </w:r>
      <w:proofErr w:type="spellStart"/>
      <w:r w:rsidRPr="008C3C96">
        <w:rPr>
          <w:rFonts w:ascii="CiscoSansTT" w:hAnsi="CiscoSansTT" w:cs="CiscoSansTT"/>
          <w:b/>
          <w:bCs/>
          <w:sz w:val="24"/>
          <w:szCs w:val="24"/>
        </w:rPr>
        <w:t>main.yml</w:t>
      </w:r>
      <w:proofErr w:type="spellEnd"/>
      <w:r w:rsidRPr="008C3C96">
        <w:rPr>
          <w:rFonts w:ascii="CiscoSansTT" w:hAnsi="CiscoSansTT" w:cs="CiscoSansTT"/>
          <w:sz w:val="24"/>
          <w:szCs w:val="24"/>
        </w:rPr>
        <w:t xml:space="preserve"> file under </w:t>
      </w:r>
      <w:r w:rsidRPr="008C3C96">
        <w:rPr>
          <w:rFonts w:ascii="CiscoSansTT" w:hAnsi="CiscoSansTT" w:cs="CiscoSansTT"/>
          <w:b/>
          <w:bCs/>
          <w:sz w:val="24"/>
          <w:szCs w:val="24"/>
        </w:rPr>
        <w:t xml:space="preserve">“roles/jinja2_spine/vars/” </w:t>
      </w:r>
    </w:p>
    <w:p w14:paraId="1BFDADDD" w14:textId="77777777" w:rsidR="001F368A" w:rsidRPr="008C3C96" w:rsidRDefault="001F368A" w:rsidP="001F368A">
      <w:pPr>
        <w:pStyle w:val="dC-Normal"/>
        <w:ind w:firstLine="1800"/>
        <w:rPr>
          <w:rFonts w:ascii="CiscoSansTT" w:hAnsi="CiscoSansTT" w:cs="CiscoSansTT"/>
          <w:b/>
          <w:sz w:val="24"/>
          <w:szCs w:val="24"/>
        </w:rPr>
      </w:pPr>
      <w:r w:rsidRPr="008C3C96">
        <w:rPr>
          <w:rFonts w:ascii="CiscoSansTT" w:hAnsi="CiscoSansTT" w:cs="CiscoSansTT"/>
          <w:noProof/>
          <w:lang w:eastAsia="zh-CN"/>
        </w:rPr>
        <w:drawing>
          <wp:inline distT="0" distB="0" distL="0" distR="0" wp14:anchorId="0098E602" wp14:editId="04BC9CBF">
            <wp:extent cx="2676525" cy="4686300"/>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676525" cy="4686300"/>
                    </a:xfrm>
                    <a:prstGeom prst="rect">
                      <a:avLst/>
                    </a:prstGeom>
                  </pic:spPr>
                </pic:pic>
              </a:graphicData>
            </a:graphic>
          </wp:inline>
        </w:drawing>
      </w:r>
    </w:p>
    <w:p w14:paraId="6E03A8E3" w14:textId="77777777" w:rsidR="001F368A" w:rsidRPr="008C3C96" w:rsidRDefault="001F368A" w:rsidP="001F368A">
      <w:pPr>
        <w:pStyle w:val="dC-Normal"/>
        <w:numPr>
          <w:ilvl w:val="0"/>
          <w:numId w:val="35"/>
        </w:numPr>
        <w:rPr>
          <w:rFonts w:ascii="CiscoSansTT" w:hAnsi="CiscoSansTT" w:cs="CiscoSansTT"/>
          <w:sz w:val="24"/>
          <w:szCs w:val="24"/>
        </w:rPr>
      </w:pPr>
      <w:r w:rsidRPr="008C3C96">
        <w:rPr>
          <w:rFonts w:ascii="CiscoSansTT" w:hAnsi="CiscoSansTT" w:cs="CiscoSansTT"/>
          <w:sz w:val="24"/>
          <w:szCs w:val="24"/>
        </w:rPr>
        <w:t>use “</w:t>
      </w:r>
      <w:r w:rsidRPr="008C3C96">
        <w:rPr>
          <w:rFonts w:ascii="CiscoSansTT" w:hAnsi="CiscoSansTT" w:cs="CiscoSansTT"/>
          <w:b/>
          <w:bCs/>
          <w:sz w:val="24"/>
          <w:szCs w:val="24"/>
        </w:rPr>
        <w:t xml:space="preserve">Atom” </w:t>
      </w:r>
      <w:r w:rsidRPr="008C3C96">
        <w:rPr>
          <w:rFonts w:ascii="CiscoSansTT" w:hAnsi="CiscoSansTT" w:cs="CiscoSansTT"/>
          <w:sz w:val="24"/>
          <w:szCs w:val="24"/>
        </w:rPr>
        <w:t>to edit the “</w:t>
      </w:r>
      <w:proofErr w:type="spellStart"/>
      <w:r w:rsidRPr="008C3C96">
        <w:rPr>
          <w:rFonts w:ascii="CiscoSansTT" w:hAnsi="CiscoSansTT" w:cs="CiscoSansTT"/>
          <w:b/>
          <w:sz w:val="24"/>
          <w:szCs w:val="24"/>
        </w:rPr>
        <w:t>main.yml</w:t>
      </w:r>
      <w:proofErr w:type="spellEnd"/>
      <w:r w:rsidRPr="008C3C96">
        <w:rPr>
          <w:rFonts w:ascii="CiscoSansTT" w:hAnsi="CiscoSansTT" w:cs="CiscoSansTT"/>
          <w:sz w:val="24"/>
          <w:szCs w:val="24"/>
        </w:rPr>
        <w:t xml:space="preserve">” file to include the following variables that will be used in jinja2 template. </w:t>
      </w:r>
    </w:p>
    <w:tbl>
      <w:tblPr>
        <w:tblStyle w:val="TableGrid"/>
        <w:tblW w:w="0" w:type="auto"/>
        <w:tblInd w:w="1800" w:type="dxa"/>
        <w:tblLook w:val="04A0" w:firstRow="1" w:lastRow="0" w:firstColumn="1" w:lastColumn="0" w:noHBand="0" w:noVBand="1"/>
      </w:tblPr>
      <w:tblGrid>
        <w:gridCol w:w="7216"/>
      </w:tblGrid>
      <w:tr w:rsidR="001F368A" w:rsidRPr="008C3C96" w14:paraId="4804431B" w14:textId="77777777" w:rsidTr="00DC489A">
        <w:tc>
          <w:tcPr>
            <w:tcW w:w="10416" w:type="dxa"/>
          </w:tcPr>
          <w:p w14:paraId="1D72EFBF" w14:textId="77777777" w:rsidR="001F368A" w:rsidRPr="008C3C96" w:rsidRDefault="001F368A" w:rsidP="00DC489A">
            <w:pPr>
              <w:pStyle w:val="dC-CommandLine"/>
              <w:rPr>
                <w:rFonts w:ascii="CiscoSansTT" w:hAnsi="CiscoSansTT" w:cs="CiscoSansTT"/>
                <w:sz w:val="22"/>
              </w:rPr>
            </w:pPr>
            <w:r w:rsidRPr="008C3C96">
              <w:rPr>
                <w:rFonts w:ascii="CiscoSansTT" w:hAnsi="CiscoSansTT" w:cs="CiscoSansTT"/>
                <w:sz w:val="22"/>
              </w:rPr>
              <w:t>---</w:t>
            </w:r>
          </w:p>
          <w:p w14:paraId="5D643FC9" w14:textId="77777777" w:rsidR="001F368A" w:rsidRPr="008C3C96" w:rsidRDefault="001F368A" w:rsidP="00DC489A">
            <w:pPr>
              <w:pStyle w:val="dC-CommandLine"/>
              <w:rPr>
                <w:rFonts w:ascii="CiscoSansTT" w:hAnsi="CiscoSansTT" w:cs="CiscoSansTT"/>
                <w:sz w:val="22"/>
              </w:rPr>
            </w:pPr>
            <w:r w:rsidRPr="008C3C96">
              <w:rPr>
                <w:rFonts w:ascii="CiscoSansTT" w:hAnsi="CiscoSansTT" w:cs="CiscoSansTT"/>
                <w:sz w:val="22"/>
              </w:rPr>
              <w:t># vars file for jinja2_spine</w:t>
            </w:r>
          </w:p>
          <w:p w14:paraId="69EFF435" w14:textId="77777777" w:rsidR="001F368A" w:rsidRPr="008C3C96" w:rsidRDefault="001F368A" w:rsidP="00DC489A">
            <w:pPr>
              <w:pStyle w:val="dC-CommandLine"/>
              <w:rPr>
                <w:rFonts w:ascii="CiscoSansTT" w:hAnsi="CiscoSansTT" w:cs="CiscoSansTT"/>
                <w:sz w:val="22"/>
              </w:rPr>
            </w:pPr>
            <w:r w:rsidRPr="008C3C96">
              <w:rPr>
                <w:rFonts w:ascii="CiscoSansTT" w:hAnsi="CiscoSansTT" w:cs="CiscoSansTT"/>
                <w:sz w:val="22"/>
              </w:rPr>
              <w:t xml:space="preserve">  </w:t>
            </w:r>
            <w:proofErr w:type="spellStart"/>
            <w:r w:rsidRPr="008C3C96">
              <w:rPr>
                <w:rFonts w:ascii="CiscoSansTT" w:hAnsi="CiscoSansTT" w:cs="CiscoSansTT"/>
                <w:sz w:val="22"/>
              </w:rPr>
              <w:t>nxos_provider</w:t>
            </w:r>
            <w:proofErr w:type="spellEnd"/>
            <w:r w:rsidRPr="008C3C96">
              <w:rPr>
                <w:rFonts w:ascii="CiscoSansTT" w:hAnsi="CiscoSansTT" w:cs="CiscoSansTT"/>
                <w:sz w:val="22"/>
              </w:rPr>
              <w:t>:</w:t>
            </w:r>
          </w:p>
          <w:p w14:paraId="35788E90" w14:textId="77777777" w:rsidR="001F368A" w:rsidRPr="008C3C96" w:rsidRDefault="001F368A" w:rsidP="00DC489A">
            <w:pPr>
              <w:pStyle w:val="dC-CommandLine"/>
              <w:rPr>
                <w:rFonts w:ascii="CiscoSansTT" w:hAnsi="CiscoSansTT" w:cs="CiscoSansTT"/>
                <w:sz w:val="22"/>
              </w:rPr>
            </w:pPr>
            <w:r w:rsidRPr="008C3C96">
              <w:rPr>
                <w:rFonts w:ascii="CiscoSansTT" w:hAnsi="CiscoSansTT" w:cs="CiscoSansTT"/>
                <w:sz w:val="22"/>
              </w:rPr>
              <w:t xml:space="preserve">    username: "</w:t>
            </w:r>
            <w:proofErr w:type="gramStart"/>
            <w:r w:rsidRPr="008C3C96">
              <w:rPr>
                <w:rFonts w:ascii="CiscoSansTT" w:hAnsi="CiscoSansTT" w:cs="CiscoSansTT"/>
                <w:sz w:val="22"/>
              </w:rPr>
              <w:t>{{ user</w:t>
            </w:r>
            <w:proofErr w:type="gramEnd"/>
            <w:r w:rsidRPr="008C3C96">
              <w:rPr>
                <w:rFonts w:ascii="CiscoSansTT" w:hAnsi="CiscoSansTT" w:cs="CiscoSansTT"/>
                <w:sz w:val="22"/>
              </w:rPr>
              <w:t xml:space="preserve"> }}"</w:t>
            </w:r>
          </w:p>
          <w:p w14:paraId="6D020712" w14:textId="77777777" w:rsidR="001F368A" w:rsidRPr="008C3C96" w:rsidRDefault="001F368A" w:rsidP="00DC489A">
            <w:pPr>
              <w:pStyle w:val="dC-CommandLine"/>
              <w:rPr>
                <w:rFonts w:ascii="CiscoSansTT" w:hAnsi="CiscoSansTT" w:cs="CiscoSansTT"/>
                <w:sz w:val="22"/>
              </w:rPr>
            </w:pPr>
            <w:r w:rsidRPr="008C3C96">
              <w:rPr>
                <w:rFonts w:ascii="CiscoSansTT" w:hAnsi="CiscoSansTT" w:cs="CiscoSansTT"/>
                <w:sz w:val="22"/>
              </w:rPr>
              <w:t xml:space="preserve">    password: "</w:t>
            </w:r>
            <w:proofErr w:type="gramStart"/>
            <w:r w:rsidRPr="008C3C96">
              <w:rPr>
                <w:rFonts w:ascii="CiscoSansTT" w:hAnsi="CiscoSansTT" w:cs="CiscoSansTT"/>
                <w:sz w:val="22"/>
              </w:rPr>
              <w:t xml:space="preserve">{{ </w:t>
            </w:r>
            <w:proofErr w:type="spellStart"/>
            <w:r w:rsidRPr="008C3C96">
              <w:rPr>
                <w:rFonts w:ascii="CiscoSansTT" w:hAnsi="CiscoSansTT" w:cs="CiscoSansTT"/>
                <w:sz w:val="22"/>
              </w:rPr>
              <w:t>pwd</w:t>
            </w:r>
            <w:proofErr w:type="spellEnd"/>
            <w:proofErr w:type="gramEnd"/>
            <w:r w:rsidRPr="008C3C96">
              <w:rPr>
                <w:rFonts w:ascii="CiscoSansTT" w:hAnsi="CiscoSansTT" w:cs="CiscoSansTT"/>
                <w:sz w:val="22"/>
              </w:rPr>
              <w:t xml:space="preserve"> }}"</w:t>
            </w:r>
          </w:p>
          <w:p w14:paraId="01D638CD" w14:textId="77777777" w:rsidR="001F368A" w:rsidRPr="008C3C96" w:rsidRDefault="001F368A" w:rsidP="00DC489A">
            <w:pPr>
              <w:pStyle w:val="dC-CommandLine"/>
              <w:rPr>
                <w:rFonts w:ascii="CiscoSansTT" w:hAnsi="CiscoSansTT" w:cs="CiscoSansTT"/>
                <w:sz w:val="22"/>
              </w:rPr>
            </w:pPr>
            <w:r w:rsidRPr="008C3C96">
              <w:rPr>
                <w:rFonts w:ascii="CiscoSansTT" w:hAnsi="CiscoSansTT" w:cs="CiscoSansTT"/>
                <w:sz w:val="22"/>
              </w:rPr>
              <w:t xml:space="preserve">    timeout: 100</w:t>
            </w:r>
          </w:p>
          <w:p w14:paraId="124DBC4F" w14:textId="77777777" w:rsidR="001F368A" w:rsidRPr="008C3C96" w:rsidRDefault="001F368A" w:rsidP="00DC489A">
            <w:pPr>
              <w:pStyle w:val="dC-CommandLine"/>
              <w:rPr>
                <w:rFonts w:ascii="CiscoSansTT" w:hAnsi="CiscoSansTT" w:cs="CiscoSansTT"/>
                <w:sz w:val="22"/>
              </w:rPr>
            </w:pPr>
            <w:r w:rsidRPr="008C3C96">
              <w:rPr>
                <w:rFonts w:ascii="CiscoSansTT" w:hAnsi="CiscoSansTT" w:cs="CiscoSansTT"/>
                <w:sz w:val="22"/>
              </w:rPr>
              <w:t xml:space="preserve">    host: "</w:t>
            </w:r>
            <w:proofErr w:type="gramStart"/>
            <w:r w:rsidRPr="008C3C96">
              <w:rPr>
                <w:rFonts w:ascii="CiscoSansTT" w:hAnsi="CiscoSansTT" w:cs="CiscoSansTT"/>
                <w:sz w:val="22"/>
              </w:rPr>
              <w:t xml:space="preserve">{{ </w:t>
            </w:r>
            <w:proofErr w:type="spellStart"/>
            <w:r w:rsidRPr="008C3C96">
              <w:rPr>
                <w:rFonts w:ascii="CiscoSansTT" w:hAnsi="CiscoSansTT" w:cs="CiscoSansTT"/>
                <w:sz w:val="22"/>
              </w:rPr>
              <w:t>inventory</w:t>
            </w:r>
            <w:proofErr w:type="gramEnd"/>
            <w:r w:rsidRPr="008C3C96">
              <w:rPr>
                <w:rFonts w:ascii="CiscoSansTT" w:hAnsi="CiscoSansTT" w:cs="CiscoSansTT"/>
                <w:sz w:val="22"/>
              </w:rPr>
              <w:t>_hostname</w:t>
            </w:r>
            <w:proofErr w:type="spellEnd"/>
            <w:r w:rsidRPr="008C3C96">
              <w:rPr>
                <w:rFonts w:ascii="CiscoSansTT" w:hAnsi="CiscoSansTT" w:cs="CiscoSansTT"/>
                <w:sz w:val="22"/>
              </w:rPr>
              <w:t xml:space="preserve"> }}"</w:t>
            </w:r>
          </w:p>
          <w:p w14:paraId="4B3DE024" w14:textId="77777777" w:rsidR="001F368A" w:rsidRPr="008C3C96" w:rsidRDefault="001F368A" w:rsidP="00DC489A">
            <w:pPr>
              <w:pStyle w:val="dC-CommandLine"/>
              <w:rPr>
                <w:rFonts w:ascii="CiscoSansTT" w:hAnsi="CiscoSansTT" w:cs="CiscoSansTT"/>
                <w:sz w:val="22"/>
              </w:rPr>
            </w:pPr>
            <w:r w:rsidRPr="008C3C96">
              <w:rPr>
                <w:rFonts w:ascii="CiscoSansTT" w:hAnsi="CiscoSansTT" w:cs="CiscoSansTT"/>
                <w:sz w:val="22"/>
              </w:rPr>
              <w:t xml:space="preserve">  </w:t>
            </w:r>
            <w:proofErr w:type="spellStart"/>
            <w:r w:rsidRPr="008C3C96">
              <w:rPr>
                <w:rFonts w:ascii="CiscoSansTT" w:hAnsi="CiscoSansTT" w:cs="CiscoSansTT"/>
                <w:sz w:val="22"/>
              </w:rPr>
              <w:t>asn</w:t>
            </w:r>
            <w:proofErr w:type="spellEnd"/>
            <w:r w:rsidRPr="008C3C96">
              <w:rPr>
                <w:rFonts w:ascii="CiscoSansTT" w:hAnsi="CiscoSansTT" w:cs="CiscoSansTT"/>
                <w:sz w:val="22"/>
              </w:rPr>
              <w:t>: 65000</w:t>
            </w:r>
          </w:p>
          <w:p w14:paraId="1FCCB3D3" w14:textId="77777777" w:rsidR="001F368A" w:rsidRPr="008C3C96" w:rsidRDefault="001F368A" w:rsidP="00DC489A">
            <w:pPr>
              <w:pStyle w:val="dC-CommandLine"/>
              <w:rPr>
                <w:rFonts w:ascii="CiscoSansTT" w:hAnsi="CiscoSansTT" w:cs="CiscoSansTT"/>
                <w:sz w:val="22"/>
              </w:rPr>
            </w:pPr>
            <w:r w:rsidRPr="008C3C96">
              <w:rPr>
                <w:rFonts w:ascii="CiscoSansTT" w:hAnsi="CiscoSansTT" w:cs="CiscoSansTT"/>
                <w:sz w:val="22"/>
              </w:rPr>
              <w:t xml:space="preserve">  </w:t>
            </w:r>
            <w:proofErr w:type="spellStart"/>
            <w:r w:rsidRPr="008C3C96">
              <w:rPr>
                <w:rFonts w:ascii="CiscoSansTT" w:hAnsi="CiscoSansTT" w:cs="CiscoSansTT"/>
                <w:sz w:val="22"/>
              </w:rPr>
              <w:t>bgp_neighbors</w:t>
            </w:r>
            <w:proofErr w:type="spellEnd"/>
            <w:r w:rsidRPr="008C3C96">
              <w:rPr>
                <w:rFonts w:ascii="CiscoSansTT" w:hAnsi="CiscoSansTT" w:cs="CiscoSansTT"/>
                <w:sz w:val="22"/>
              </w:rPr>
              <w:t>:</w:t>
            </w:r>
          </w:p>
          <w:p w14:paraId="0B1B6AF7" w14:textId="77777777" w:rsidR="001F368A" w:rsidRPr="008C3C96" w:rsidRDefault="001F368A" w:rsidP="00DC489A">
            <w:pPr>
              <w:pStyle w:val="dC-CommandLine"/>
              <w:rPr>
                <w:rFonts w:ascii="CiscoSansTT" w:hAnsi="CiscoSansTT" w:cs="CiscoSansTT"/>
                <w:color w:val="8064A2" w:themeColor="accent4"/>
                <w:sz w:val="22"/>
              </w:rPr>
            </w:pPr>
            <w:r w:rsidRPr="008C3C96">
              <w:rPr>
                <w:rFonts w:ascii="CiscoSansTT" w:hAnsi="CiscoSansTT" w:cs="CiscoSansTT"/>
                <w:color w:val="8064A2" w:themeColor="accent4"/>
                <w:sz w:val="22"/>
              </w:rPr>
              <w:t xml:space="preserve">  -  </w:t>
            </w:r>
            <w:proofErr w:type="spellStart"/>
            <w:r w:rsidRPr="008C3C96">
              <w:rPr>
                <w:rFonts w:ascii="CiscoSansTT" w:hAnsi="CiscoSansTT" w:cs="CiscoSansTT"/>
                <w:color w:val="8064A2" w:themeColor="accent4"/>
                <w:sz w:val="22"/>
              </w:rPr>
              <w:t>remote_as</w:t>
            </w:r>
            <w:proofErr w:type="spellEnd"/>
            <w:r w:rsidRPr="008C3C96">
              <w:rPr>
                <w:rFonts w:ascii="CiscoSansTT" w:hAnsi="CiscoSansTT" w:cs="CiscoSansTT"/>
                <w:color w:val="8064A2" w:themeColor="accent4"/>
                <w:sz w:val="22"/>
              </w:rPr>
              <w:t>: 65000</w:t>
            </w:r>
          </w:p>
          <w:p w14:paraId="35E339E2" w14:textId="77777777" w:rsidR="001F368A" w:rsidRPr="008C3C96" w:rsidRDefault="001F368A" w:rsidP="00DC489A">
            <w:pPr>
              <w:pStyle w:val="dC-CommandLine"/>
              <w:rPr>
                <w:rFonts w:ascii="CiscoSansTT" w:hAnsi="CiscoSansTT" w:cs="CiscoSansTT"/>
                <w:color w:val="8064A2" w:themeColor="accent4"/>
                <w:sz w:val="22"/>
              </w:rPr>
            </w:pPr>
            <w:r w:rsidRPr="008C3C96">
              <w:rPr>
                <w:rFonts w:ascii="CiscoSansTT" w:hAnsi="CiscoSansTT" w:cs="CiscoSansTT"/>
                <w:color w:val="8064A2" w:themeColor="accent4"/>
                <w:sz w:val="22"/>
              </w:rPr>
              <w:t xml:space="preserve">     neighbor: 192.168.0.8</w:t>
            </w:r>
          </w:p>
          <w:p w14:paraId="693056C2" w14:textId="77777777" w:rsidR="001F368A" w:rsidRPr="008C3C96" w:rsidRDefault="001F368A" w:rsidP="00DC489A">
            <w:pPr>
              <w:pStyle w:val="dC-CommandLine"/>
              <w:rPr>
                <w:rFonts w:ascii="CiscoSansTT" w:hAnsi="CiscoSansTT" w:cs="CiscoSansTT"/>
                <w:color w:val="8064A2" w:themeColor="accent4"/>
                <w:sz w:val="22"/>
              </w:rPr>
            </w:pPr>
            <w:r w:rsidRPr="008C3C96">
              <w:rPr>
                <w:rFonts w:ascii="CiscoSansTT" w:hAnsi="CiscoSansTT" w:cs="CiscoSansTT"/>
                <w:color w:val="8064A2" w:themeColor="accent4"/>
                <w:sz w:val="22"/>
              </w:rPr>
              <w:t xml:space="preserve">     </w:t>
            </w:r>
            <w:proofErr w:type="spellStart"/>
            <w:r w:rsidRPr="008C3C96">
              <w:rPr>
                <w:rFonts w:ascii="CiscoSansTT" w:hAnsi="CiscoSansTT" w:cs="CiscoSansTT"/>
                <w:color w:val="8064A2" w:themeColor="accent4"/>
                <w:sz w:val="22"/>
              </w:rPr>
              <w:t>update_source</w:t>
            </w:r>
            <w:proofErr w:type="spellEnd"/>
            <w:r w:rsidRPr="008C3C96">
              <w:rPr>
                <w:rFonts w:ascii="CiscoSansTT" w:hAnsi="CiscoSansTT" w:cs="CiscoSansTT"/>
                <w:color w:val="8064A2" w:themeColor="accent4"/>
                <w:sz w:val="22"/>
              </w:rPr>
              <w:t>: Loopback0</w:t>
            </w:r>
          </w:p>
          <w:p w14:paraId="7E7D5180" w14:textId="77777777" w:rsidR="001F368A" w:rsidRPr="008C3C96" w:rsidRDefault="001F368A" w:rsidP="00DC489A">
            <w:pPr>
              <w:pStyle w:val="dC-CommandLine"/>
              <w:rPr>
                <w:rFonts w:ascii="CiscoSansTT" w:hAnsi="CiscoSansTT" w:cs="CiscoSansTT"/>
                <w:color w:val="943634" w:themeColor="accent2" w:themeShade="BF"/>
                <w:sz w:val="22"/>
              </w:rPr>
            </w:pPr>
            <w:r w:rsidRPr="008C3C96">
              <w:rPr>
                <w:rFonts w:ascii="CiscoSansTT" w:hAnsi="CiscoSansTT" w:cs="CiscoSansTT"/>
                <w:color w:val="943634" w:themeColor="accent2" w:themeShade="BF"/>
                <w:sz w:val="22"/>
              </w:rPr>
              <w:t xml:space="preserve">  -  </w:t>
            </w:r>
            <w:proofErr w:type="spellStart"/>
            <w:r w:rsidRPr="008C3C96">
              <w:rPr>
                <w:rFonts w:ascii="CiscoSansTT" w:hAnsi="CiscoSansTT" w:cs="CiscoSansTT"/>
                <w:color w:val="943634" w:themeColor="accent2" w:themeShade="BF"/>
                <w:sz w:val="22"/>
              </w:rPr>
              <w:t>remote_as</w:t>
            </w:r>
            <w:proofErr w:type="spellEnd"/>
            <w:r w:rsidRPr="008C3C96">
              <w:rPr>
                <w:rFonts w:ascii="CiscoSansTT" w:hAnsi="CiscoSansTT" w:cs="CiscoSansTT"/>
                <w:color w:val="943634" w:themeColor="accent2" w:themeShade="BF"/>
                <w:sz w:val="22"/>
              </w:rPr>
              <w:t>: 65000</w:t>
            </w:r>
          </w:p>
          <w:p w14:paraId="28AC9376" w14:textId="77777777" w:rsidR="001F368A" w:rsidRPr="008C3C96" w:rsidRDefault="001F368A" w:rsidP="00DC489A">
            <w:pPr>
              <w:pStyle w:val="dC-CommandLine"/>
              <w:rPr>
                <w:rFonts w:ascii="CiscoSansTT" w:hAnsi="CiscoSansTT" w:cs="CiscoSansTT"/>
                <w:color w:val="943634" w:themeColor="accent2" w:themeShade="BF"/>
                <w:sz w:val="22"/>
              </w:rPr>
            </w:pPr>
            <w:r w:rsidRPr="008C3C96">
              <w:rPr>
                <w:rFonts w:ascii="CiscoSansTT" w:hAnsi="CiscoSansTT" w:cs="CiscoSansTT"/>
                <w:color w:val="943634" w:themeColor="accent2" w:themeShade="BF"/>
                <w:sz w:val="22"/>
              </w:rPr>
              <w:t xml:space="preserve">     neighbor: 192.168.0.10</w:t>
            </w:r>
          </w:p>
          <w:p w14:paraId="7FA1E85C" w14:textId="77777777" w:rsidR="001F368A" w:rsidRPr="008C3C96" w:rsidRDefault="001F368A" w:rsidP="00DC489A">
            <w:pPr>
              <w:pStyle w:val="dC-CommandLine"/>
              <w:rPr>
                <w:rFonts w:ascii="CiscoSansTT" w:hAnsi="CiscoSansTT" w:cs="CiscoSansTT"/>
                <w:sz w:val="22"/>
              </w:rPr>
            </w:pPr>
            <w:r w:rsidRPr="008C3C96">
              <w:rPr>
                <w:rFonts w:ascii="CiscoSansTT" w:hAnsi="CiscoSansTT" w:cs="CiscoSansTT"/>
                <w:color w:val="943634" w:themeColor="accent2" w:themeShade="BF"/>
                <w:sz w:val="22"/>
              </w:rPr>
              <w:t xml:space="preserve">     </w:t>
            </w:r>
            <w:proofErr w:type="spellStart"/>
            <w:r w:rsidRPr="008C3C96">
              <w:rPr>
                <w:rFonts w:ascii="CiscoSansTT" w:hAnsi="CiscoSansTT" w:cs="CiscoSansTT"/>
                <w:color w:val="943634" w:themeColor="accent2" w:themeShade="BF"/>
                <w:sz w:val="22"/>
              </w:rPr>
              <w:t>update_source</w:t>
            </w:r>
            <w:proofErr w:type="spellEnd"/>
            <w:r w:rsidRPr="008C3C96">
              <w:rPr>
                <w:rFonts w:ascii="CiscoSansTT" w:hAnsi="CiscoSansTT" w:cs="CiscoSansTT"/>
                <w:color w:val="943634" w:themeColor="accent2" w:themeShade="BF"/>
                <w:sz w:val="22"/>
              </w:rPr>
              <w:t>: Loopback0</w:t>
            </w:r>
          </w:p>
          <w:p w14:paraId="015C111B" w14:textId="77777777" w:rsidR="001F368A" w:rsidRPr="008C3C96" w:rsidRDefault="001F368A" w:rsidP="00DC489A">
            <w:pPr>
              <w:pStyle w:val="dC-CommandLine"/>
              <w:rPr>
                <w:rFonts w:ascii="CiscoSansTT" w:hAnsi="CiscoSansTT" w:cs="CiscoSansTT"/>
                <w:color w:val="948A54"/>
                <w:sz w:val="22"/>
              </w:rPr>
            </w:pPr>
            <w:r w:rsidRPr="008C3C96">
              <w:rPr>
                <w:rFonts w:ascii="CiscoSansTT" w:hAnsi="CiscoSansTT" w:cs="CiscoSansTT"/>
                <w:color w:val="948A54"/>
                <w:sz w:val="22"/>
              </w:rPr>
              <w:lastRenderedPageBreak/>
              <w:t xml:space="preserve">  -  </w:t>
            </w:r>
            <w:proofErr w:type="spellStart"/>
            <w:r w:rsidRPr="008C3C96">
              <w:rPr>
                <w:rFonts w:ascii="CiscoSansTT" w:hAnsi="CiscoSansTT" w:cs="CiscoSansTT"/>
                <w:color w:val="948A54"/>
                <w:sz w:val="22"/>
              </w:rPr>
              <w:t>remote_as</w:t>
            </w:r>
            <w:proofErr w:type="spellEnd"/>
            <w:r w:rsidRPr="008C3C96">
              <w:rPr>
                <w:rFonts w:ascii="CiscoSansTT" w:hAnsi="CiscoSansTT" w:cs="CiscoSansTT"/>
                <w:color w:val="948A54"/>
                <w:sz w:val="22"/>
              </w:rPr>
              <w:t>: 65000</w:t>
            </w:r>
          </w:p>
          <w:p w14:paraId="4408D9B4" w14:textId="77777777" w:rsidR="001F368A" w:rsidRPr="008C3C96" w:rsidRDefault="001F368A" w:rsidP="00DC489A">
            <w:pPr>
              <w:pStyle w:val="dC-CommandLine"/>
              <w:rPr>
                <w:rFonts w:ascii="CiscoSansTT" w:hAnsi="CiscoSansTT" w:cs="CiscoSansTT"/>
                <w:color w:val="948A54"/>
                <w:sz w:val="22"/>
              </w:rPr>
            </w:pPr>
            <w:r w:rsidRPr="008C3C96">
              <w:rPr>
                <w:rFonts w:ascii="CiscoSansTT" w:hAnsi="CiscoSansTT" w:cs="CiscoSansTT"/>
                <w:color w:val="948A54"/>
                <w:sz w:val="22"/>
              </w:rPr>
              <w:t xml:space="preserve">     neighbor: 192.168.0.11</w:t>
            </w:r>
          </w:p>
          <w:p w14:paraId="22949E44" w14:textId="77777777" w:rsidR="001F368A" w:rsidRPr="008C3C96" w:rsidRDefault="001F368A" w:rsidP="00DC489A">
            <w:pPr>
              <w:pStyle w:val="dC-CommandLine"/>
              <w:rPr>
                <w:rFonts w:ascii="CiscoSansTT" w:hAnsi="CiscoSansTT" w:cs="CiscoSansTT"/>
                <w:color w:val="948A54"/>
                <w:sz w:val="22"/>
              </w:rPr>
            </w:pPr>
            <w:r w:rsidRPr="008C3C96">
              <w:rPr>
                <w:rFonts w:ascii="CiscoSansTT" w:hAnsi="CiscoSansTT" w:cs="CiscoSansTT"/>
                <w:color w:val="948A54"/>
                <w:sz w:val="22"/>
              </w:rPr>
              <w:t xml:space="preserve">     </w:t>
            </w:r>
            <w:proofErr w:type="spellStart"/>
            <w:r w:rsidRPr="008C3C96">
              <w:rPr>
                <w:rFonts w:ascii="CiscoSansTT" w:hAnsi="CiscoSansTT" w:cs="CiscoSansTT"/>
                <w:color w:val="948A54"/>
                <w:sz w:val="22"/>
              </w:rPr>
              <w:t>update_source</w:t>
            </w:r>
            <w:proofErr w:type="spellEnd"/>
            <w:r w:rsidRPr="008C3C96">
              <w:rPr>
                <w:rFonts w:ascii="CiscoSansTT" w:hAnsi="CiscoSansTT" w:cs="CiscoSansTT"/>
                <w:color w:val="948A54"/>
                <w:sz w:val="22"/>
              </w:rPr>
              <w:t>: Loopback0</w:t>
            </w:r>
          </w:p>
          <w:p w14:paraId="3A886DC5" w14:textId="77777777" w:rsidR="001F368A" w:rsidRPr="008C3C96" w:rsidRDefault="001F368A" w:rsidP="00DC489A">
            <w:pPr>
              <w:pStyle w:val="dC-CommandLine"/>
              <w:rPr>
                <w:rFonts w:ascii="CiscoSansTT" w:hAnsi="CiscoSansTT" w:cs="CiscoSansTT"/>
                <w:sz w:val="22"/>
              </w:rPr>
            </w:pPr>
            <w:r w:rsidRPr="008C3C96">
              <w:rPr>
                <w:rFonts w:ascii="CiscoSansTT" w:hAnsi="CiscoSansTT" w:cs="CiscoSansTT"/>
                <w:sz w:val="22"/>
              </w:rPr>
              <w:t xml:space="preserve">  L3_interfaces:</w:t>
            </w:r>
          </w:p>
          <w:p w14:paraId="1EE7FAF5" w14:textId="77777777" w:rsidR="001F368A" w:rsidRPr="008C3C96" w:rsidRDefault="001F368A" w:rsidP="00DC489A">
            <w:pPr>
              <w:pStyle w:val="dC-CommandLine"/>
              <w:rPr>
                <w:rFonts w:ascii="CiscoSansTT" w:hAnsi="CiscoSansTT" w:cs="CiscoSansTT"/>
                <w:sz w:val="22"/>
              </w:rPr>
            </w:pPr>
            <w:r w:rsidRPr="008C3C96">
              <w:rPr>
                <w:rFonts w:ascii="CiscoSansTT" w:hAnsi="CiscoSansTT" w:cs="CiscoSansTT"/>
                <w:sz w:val="22"/>
              </w:rPr>
              <w:t xml:space="preserve">  -  interface: Ethernet 1/1</w:t>
            </w:r>
          </w:p>
          <w:p w14:paraId="44933B0E" w14:textId="77777777" w:rsidR="001F368A" w:rsidRPr="008C3C96" w:rsidRDefault="001F368A" w:rsidP="00DC489A">
            <w:pPr>
              <w:pStyle w:val="dC-CommandLine"/>
              <w:rPr>
                <w:rFonts w:ascii="CiscoSansTT" w:hAnsi="CiscoSansTT" w:cs="CiscoSansTT"/>
                <w:sz w:val="22"/>
              </w:rPr>
            </w:pPr>
            <w:r w:rsidRPr="008C3C96">
              <w:rPr>
                <w:rFonts w:ascii="CiscoSansTT" w:hAnsi="CiscoSansTT" w:cs="CiscoSansTT"/>
                <w:sz w:val="22"/>
              </w:rPr>
              <w:t xml:space="preserve">  -  interface: Ethernet 1/2</w:t>
            </w:r>
          </w:p>
          <w:p w14:paraId="5F4D6ED0" w14:textId="77777777" w:rsidR="001F368A" w:rsidRPr="008C3C96" w:rsidRDefault="001F368A" w:rsidP="00DC489A">
            <w:pPr>
              <w:pStyle w:val="dC-CommandLine"/>
              <w:rPr>
                <w:rFonts w:ascii="CiscoSansTT" w:hAnsi="CiscoSansTT" w:cs="CiscoSansTT"/>
                <w:sz w:val="22"/>
              </w:rPr>
            </w:pPr>
            <w:r w:rsidRPr="008C3C96">
              <w:rPr>
                <w:rFonts w:ascii="CiscoSansTT" w:hAnsi="CiscoSansTT" w:cs="CiscoSansTT"/>
                <w:sz w:val="22"/>
              </w:rPr>
              <w:t xml:space="preserve">  -  interface: Ethernet 1/3</w:t>
            </w:r>
          </w:p>
          <w:p w14:paraId="38A0FC87" w14:textId="77777777" w:rsidR="001F368A" w:rsidRPr="008C3C96" w:rsidRDefault="001F368A" w:rsidP="00DC489A">
            <w:pPr>
              <w:pStyle w:val="dC-CommandLine"/>
              <w:rPr>
                <w:rFonts w:ascii="CiscoSansTT" w:hAnsi="CiscoSansTT" w:cs="CiscoSansTT"/>
                <w:sz w:val="22"/>
              </w:rPr>
            </w:pPr>
            <w:r w:rsidRPr="008C3C96">
              <w:rPr>
                <w:rFonts w:ascii="CiscoSansTT" w:hAnsi="CiscoSansTT" w:cs="CiscoSansTT"/>
                <w:sz w:val="22"/>
              </w:rPr>
              <w:t xml:space="preserve">  -  interface: Ethernet 1/4</w:t>
            </w:r>
          </w:p>
          <w:p w14:paraId="13048E27" w14:textId="77777777" w:rsidR="001F368A" w:rsidRPr="008C3C96" w:rsidRDefault="001F368A" w:rsidP="00DC489A">
            <w:pPr>
              <w:pStyle w:val="dC-CommandLine"/>
              <w:rPr>
                <w:rFonts w:ascii="CiscoSansTT" w:hAnsi="CiscoSansTT" w:cs="CiscoSansTT"/>
                <w:sz w:val="22"/>
              </w:rPr>
            </w:pPr>
            <w:r w:rsidRPr="008C3C96">
              <w:rPr>
                <w:rFonts w:ascii="CiscoSansTT" w:hAnsi="CiscoSansTT" w:cs="CiscoSansTT"/>
                <w:sz w:val="22"/>
              </w:rPr>
              <w:t xml:space="preserve">  -  interface: loopback 0</w:t>
            </w:r>
          </w:p>
          <w:p w14:paraId="30CE301B" w14:textId="77777777" w:rsidR="001F368A" w:rsidRPr="008C3C96" w:rsidRDefault="001F368A" w:rsidP="00DC489A">
            <w:pPr>
              <w:pStyle w:val="dC-CommandLine"/>
              <w:rPr>
                <w:rFonts w:ascii="CiscoSansTT" w:hAnsi="CiscoSansTT" w:cs="CiscoSansTT"/>
                <w:sz w:val="22"/>
              </w:rPr>
            </w:pPr>
            <w:r w:rsidRPr="008C3C96">
              <w:rPr>
                <w:rFonts w:ascii="CiscoSansTT" w:hAnsi="CiscoSansTT" w:cs="CiscoSansTT"/>
                <w:sz w:val="22"/>
              </w:rPr>
              <w:t xml:space="preserve">  -  interface: loopback 1</w:t>
            </w:r>
          </w:p>
          <w:p w14:paraId="71184FA7" w14:textId="77777777" w:rsidR="001F368A" w:rsidRPr="008C3C96" w:rsidRDefault="001F368A" w:rsidP="00DC489A">
            <w:pPr>
              <w:pStyle w:val="dC-CommandLine"/>
              <w:rPr>
                <w:rFonts w:ascii="CiscoSansTT" w:hAnsi="CiscoSansTT" w:cs="CiscoSansTT"/>
                <w:sz w:val="22"/>
              </w:rPr>
            </w:pPr>
            <w:r w:rsidRPr="008C3C96">
              <w:rPr>
                <w:rFonts w:ascii="CiscoSansTT" w:hAnsi="CiscoSansTT" w:cs="CiscoSansTT"/>
                <w:sz w:val="22"/>
              </w:rPr>
              <w:t xml:space="preserve">  s1_loopback: 192.168.0.6</w:t>
            </w:r>
          </w:p>
          <w:p w14:paraId="4CB49D52" w14:textId="77777777" w:rsidR="001F368A" w:rsidRPr="008C3C96" w:rsidRDefault="001F368A" w:rsidP="00DC489A">
            <w:pPr>
              <w:pStyle w:val="dC-CommandLine"/>
              <w:rPr>
                <w:rFonts w:ascii="CiscoSansTT" w:hAnsi="CiscoSansTT" w:cs="CiscoSansTT"/>
                <w:sz w:val="22"/>
              </w:rPr>
            </w:pPr>
            <w:r w:rsidRPr="008C3C96">
              <w:rPr>
                <w:rFonts w:ascii="CiscoSansTT" w:hAnsi="CiscoSansTT" w:cs="CiscoSansTT"/>
                <w:sz w:val="22"/>
              </w:rPr>
              <w:t xml:space="preserve">  s2_loopback: 192.168.0.7</w:t>
            </w:r>
          </w:p>
        </w:tc>
      </w:tr>
    </w:tbl>
    <w:p w14:paraId="668F475C" w14:textId="77777777" w:rsidR="001F368A" w:rsidRPr="008C3C96" w:rsidRDefault="001F368A" w:rsidP="001F368A">
      <w:pPr>
        <w:pStyle w:val="dC-Normal"/>
        <w:ind w:left="1800"/>
        <w:rPr>
          <w:rFonts w:ascii="CiscoSansTT" w:hAnsi="CiscoSansTT" w:cs="CiscoSansTT"/>
          <w:sz w:val="24"/>
          <w:szCs w:val="24"/>
        </w:rPr>
      </w:pPr>
    </w:p>
    <w:p w14:paraId="21B18B7C" w14:textId="77777777" w:rsidR="001F368A" w:rsidRPr="008C3C96" w:rsidRDefault="001F368A" w:rsidP="001F368A">
      <w:pPr>
        <w:pStyle w:val="ListParagraph"/>
        <w:numPr>
          <w:ilvl w:val="0"/>
          <w:numId w:val="35"/>
        </w:numPr>
        <w:spacing w:after="0" w:line="240" w:lineRule="auto"/>
        <w:rPr>
          <w:rFonts w:ascii="CiscoSansTT" w:hAnsi="CiscoSansTT" w:cs="CiscoSansTT"/>
          <w:b/>
          <w:lang w:eastAsia="zh-CN"/>
        </w:rPr>
      </w:pPr>
      <w:r w:rsidRPr="008C3C96">
        <w:rPr>
          <w:rFonts w:ascii="CiscoSansTT" w:hAnsi="CiscoSansTT" w:cs="CiscoSansTT"/>
          <w:lang w:eastAsia="zh-CN"/>
        </w:rPr>
        <w:t xml:space="preserve">Contents of the </w:t>
      </w:r>
      <w:r w:rsidRPr="008C3C96">
        <w:rPr>
          <w:rFonts w:ascii="CiscoSansTT" w:hAnsi="CiscoSansTT" w:cs="CiscoSansTT"/>
          <w:b/>
          <w:bCs/>
          <w:lang w:eastAsia="zh-CN"/>
        </w:rPr>
        <w:t>‘</w:t>
      </w:r>
      <w:proofErr w:type="spellStart"/>
      <w:r w:rsidRPr="008C3C96">
        <w:rPr>
          <w:rFonts w:ascii="CiscoSansTT" w:hAnsi="CiscoSansTT" w:cs="CiscoSansTT"/>
          <w:b/>
          <w:bCs/>
          <w:lang w:eastAsia="zh-CN"/>
        </w:rPr>
        <w:t>main.yml</w:t>
      </w:r>
      <w:proofErr w:type="spellEnd"/>
      <w:r w:rsidRPr="008C3C96">
        <w:rPr>
          <w:rFonts w:ascii="CiscoSansTT" w:hAnsi="CiscoSansTT" w:cs="CiscoSansTT"/>
          <w:b/>
          <w:bCs/>
          <w:lang w:eastAsia="zh-CN"/>
        </w:rPr>
        <w:t>’</w:t>
      </w:r>
      <w:r w:rsidRPr="008C3C96">
        <w:rPr>
          <w:rFonts w:ascii="CiscoSansTT" w:hAnsi="CiscoSansTT" w:cs="CiscoSansTT"/>
          <w:lang w:eastAsia="zh-CN"/>
        </w:rPr>
        <w:t xml:space="preserve"> file should look like below:</w:t>
      </w:r>
    </w:p>
    <w:p w14:paraId="3340DF93" w14:textId="77777777" w:rsidR="001F368A" w:rsidRPr="008C3C96" w:rsidRDefault="001F368A" w:rsidP="001F368A">
      <w:pPr>
        <w:pStyle w:val="dC-Normal"/>
        <w:jc w:val="center"/>
        <w:rPr>
          <w:rFonts w:ascii="CiscoSansTT" w:hAnsi="CiscoSansTT" w:cs="CiscoSansTT"/>
          <w:sz w:val="24"/>
          <w:szCs w:val="24"/>
        </w:rPr>
      </w:pPr>
      <w:r w:rsidRPr="008C3C96">
        <w:rPr>
          <w:rFonts w:ascii="CiscoSansTT" w:hAnsi="CiscoSansTT" w:cs="CiscoSansTT"/>
          <w:noProof/>
          <w:lang w:eastAsia="zh-CN"/>
        </w:rPr>
        <w:drawing>
          <wp:inline distT="0" distB="0" distL="0" distR="0" wp14:anchorId="52D5F078" wp14:editId="7477154C">
            <wp:extent cx="4547822" cy="5785757"/>
            <wp:effectExtent l="0" t="0" r="5715" b="5715"/>
            <wp:docPr id="1212249191" name="Picture 1212249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550056" cy="5788599"/>
                    </a:xfrm>
                    <a:prstGeom prst="rect">
                      <a:avLst/>
                    </a:prstGeom>
                  </pic:spPr>
                </pic:pic>
              </a:graphicData>
            </a:graphic>
          </wp:inline>
        </w:drawing>
      </w:r>
    </w:p>
    <w:p w14:paraId="5ACDE7D6" w14:textId="77777777" w:rsidR="001F368A" w:rsidRPr="008C3C96" w:rsidRDefault="001F368A" w:rsidP="001F368A">
      <w:pPr>
        <w:pStyle w:val="dC-Normal"/>
        <w:jc w:val="center"/>
        <w:rPr>
          <w:rFonts w:ascii="CiscoSansTT" w:hAnsi="CiscoSansTT" w:cs="CiscoSansTT"/>
          <w:sz w:val="24"/>
          <w:szCs w:val="24"/>
        </w:rPr>
      </w:pPr>
    </w:p>
    <w:p w14:paraId="2843E9FD" w14:textId="77777777" w:rsidR="001F368A" w:rsidRPr="008C3C96" w:rsidRDefault="001F368A" w:rsidP="001F368A">
      <w:pPr>
        <w:pStyle w:val="dC-Normal"/>
        <w:rPr>
          <w:rFonts w:ascii="CiscoSansTT" w:hAnsi="CiscoSansTT" w:cs="CiscoSansTT"/>
          <w:sz w:val="24"/>
          <w:szCs w:val="24"/>
        </w:rPr>
      </w:pPr>
      <w:r w:rsidRPr="008C3C96">
        <w:rPr>
          <w:rFonts w:ascii="CiscoSansTT" w:hAnsi="CiscoSansTT" w:cs="CiscoSansTT"/>
        </w:rPr>
        <w:tab/>
        <w:t>•</w:t>
      </w:r>
      <w:r w:rsidRPr="008C3C96">
        <w:rPr>
          <w:rFonts w:ascii="CiscoSansTT" w:hAnsi="CiscoSansTT" w:cs="CiscoSansTT"/>
        </w:rPr>
        <w:tab/>
      </w:r>
      <w:r w:rsidRPr="008C3C96">
        <w:rPr>
          <w:rFonts w:ascii="CiscoSansTT" w:hAnsi="CiscoSansTT" w:cs="CiscoSansTT"/>
          <w:sz w:val="24"/>
          <w:szCs w:val="24"/>
        </w:rPr>
        <w:t>Click “File” “Save</w:t>
      </w:r>
      <w:proofErr w:type="gramStart"/>
      <w:r w:rsidRPr="008C3C96">
        <w:rPr>
          <w:rFonts w:ascii="CiscoSansTT" w:hAnsi="CiscoSansTT" w:cs="CiscoSansTT"/>
          <w:sz w:val="24"/>
          <w:szCs w:val="24"/>
        </w:rPr>
        <w:t>” .</w:t>
      </w:r>
      <w:proofErr w:type="gramEnd"/>
      <w:r w:rsidRPr="008C3C96">
        <w:rPr>
          <w:rFonts w:ascii="CiscoSansTT" w:hAnsi="CiscoSansTT" w:cs="CiscoSansTT"/>
          <w:sz w:val="24"/>
          <w:szCs w:val="24"/>
        </w:rPr>
        <w:t xml:space="preserve"> This will save the playbook, and also ftp the playbook to Ansible server using pre-configured “remote-sync” package.</w:t>
      </w:r>
    </w:p>
    <w:p w14:paraId="5074624E" w14:textId="77777777" w:rsidR="001F368A" w:rsidRPr="008C3C96" w:rsidRDefault="001F368A" w:rsidP="001F368A">
      <w:pPr>
        <w:pStyle w:val="Heading3"/>
        <w:rPr>
          <w:rFonts w:ascii="CiscoSansTT" w:hAnsi="CiscoSansTT" w:cs="CiscoSansTT"/>
        </w:rPr>
      </w:pPr>
      <w:r w:rsidRPr="008C3C96">
        <w:rPr>
          <w:rFonts w:ascii="CiscoSansTT" w:hAnsi="CiscoSansTT" w:cs="CiscoSansTT"/>
        </w:rPr>
        <w:t>Step 4:</w:t>
      </w:r>
      <w:r w:rsidRPr="008C3C96">
        <w:rPr>
          <w:rFonts w:ascii="CiscoSansTT" w:hAnsi="CiscoSansTT" w:cs="CiscoSansTT"/>
        </w:rPr>
        <w:tab/>
        <w:t>Create Jinja2 template for spine role</w:t>
      </w:r>
    </w:p>
    <w:p w14:paraId="1BEC2A8C" w14:textId="77777777" w:rsidR="001F368A" w:rsidRPr="008C3C96" w:rsidRDefault="001F368A" w:rsidP="001F368A">
      <w:pPr>
        <w:pStyle w:val="dC-Normal"/>
        <w:numPr>
          <w:ilvl w:val="0"/>
          <w:numId w:val="36"/>
        </w:numPr>
        <w:spacing w:line="240" w:lineRule="auto"/>
        <w:rPr>
          <w:rFonts w:ascii="CiscoSansTT" w:hAnsi="CiscoSansTT" w:cs="CiscoSansTT"/>
          <w:b/>
          <w:bCs/>
          <w:sz w:val="24"/>
          <w:szCs w:val="24"/>
        </w:rPr>
      </w:pPr>
      <w:r w:rsidRPr="008C3C96">
        <w:rPr>
          <w:rFonts w:ascii="CiscoSansTT" w:hAnsi="CiscoSansTT" w:cs="CiscoSansTT"/>
          <w:sz w:val="24"/>
          <w:szCs w:val="24"/>
        </w:rPr>
        <w:t xml:space="preserve">Open up the project folder </w:t>
      </w:r>
      <w:r w:rsidRPr="008C3C96">
        <w:rPr>
          <w:rFonts w:ascii="CiscoSansTT" w:hAnsi="CiscoSansTT" w:cs="CiscoSansTT"/>
          <w:b/>
          <w:bCs/>
          <w:sz w:val="24"/>
          <w:szCs w:val="24"/>
        </w:rPr>
        <w:t>“LTRDCN-1572”</w:t>
      </w:r>
      <w:r w:rsidRPr="008C3C96">
        <w:rPr>
          <w:rFonts w:ascii="CiscoSansTT" w:hAnsi="CiscoSansTT" w:cs="CiscoSansTT"/>
          <w:bCs/>
          <w:sz w:val="24"/>
          <w:szCs w:val="24"/>
        </w:rPr>
        <w:t xml:space="preserve">. </w:t>
      </w:r>
    </w:p>
    <w:p w14:paraId="4E28F907" w14:textId="77777777" w:rsidR="001F368A" w:rsidRPr="008C3C96" w:rsidRDefault="001F368A" w:rsidP="001F368A">
      <w:pPr>
        <w:pStyle w:val="dC-Normal"/>
        <w:numPr>
          <w:ilvl w:val="0"/>
          <w:numId w:val="36"/>
        </w:numPr>
        <w:spacing w:line="240" w:lineRule="auto"/>
        <w:rPr>
          <w:rFonts w:ascii="CiscoSansTT" w:hAnsi="CiscoSansTT" w:cs="CiscoSansTT"/>
          <w:b/>
          <w:bCs/>
          <w:sz w:val="24"/>
          <w:szCs w:val="24"/>
        </w:rPr>
      </w:pPr>
      <w:r w:rsidRPr="008C3C96">
        <w:rPr>
          <w:rFonts w:ascii="CiscoSansTT" w:hAnsi="CiscoSansTT" w:cs="CiscoSansTT"/>
          <w:bCs/>
          <w:sz w:val="24"/>
          <w:szCs w:val="24"/>
        </w:rPr>
        <w:t xml:space="preserve">Open up </w:t>
      </w:r>
      <w:r w:rsidRPr="008C3C96">
        <w:rPr>
          <w:rFonts w:ascii="CiscoSansTT" w:hAnsi="CiscoSansTT" w:cs="CiscoSansTT"/>
          <w:sz w:val="24"/>
          <w:szCs w:val="24"/>
        </w:rPr>
        <w:t xml:space="preserve">file </w:t>
      </w:r>
      <w:r w:rsidRPr="008C3C96">
        <w:rPr>
          <w:rFonts w:ascii="CiscoSansTT" w:hAnsi="CiscoSansTT" w:cs="CiscoSansTT"/>
          <w:b/>
          <w:bCs/>
          <w:sz w:val="24"/>
          <w:szCs w:val="24"/>
        </w:rPr>
        <w:t>“</w:t>
      </w:r>
      <w:proofErr w:type="gramStart"/>
      <w:r w:rsidRPr="008C3C96">
        <w:rPr>
          <w:rFonts w:ascii="CiscoSansTT" w:hAnsi="CiscoSansTT" w:cs="CiscoSansTT"/>
          <w:b/>
          <w:bCs/>
          <w:sz w:val="24"/>
          <w:szCs w:val="24"/>
        </w:rPr>
        <w:t>spine.j</w:t>
      </w:r>
      <w:proofErr w:type="gramEnd"/>
      <w:r w:rsidRPr="008C3C96">
        <w:rPr>
          <w:rFonts w:ascii="CiscoSansTT" w:hAnsi="CiscoSansTT" w:cs="CiscoSansTT"/>
          <w:b/>
          <w:bCs/>
          <w:sz w:val="24"/>
          <w:szCs w:val="24"/>
        </w:rPr>
        <w:t xml:space="preserve">2” </w:t>
      </w:r>
      <w:r w:rsidRPr="008C3C96">
        <w:rPr>
          <w:rFonts w:ascii="CiscoSansTT" w:hAnsi="CiscoSansTT" w:cs="CiscoSansTT"/>
          <w:sz w:val="24"/>
          <w:szCs w:val="24"/>
        </w:rPr>
        <w:t xml:space="preserve">under </w:t>
      </w:r>
      <w:r w:rsidRPr="008C3C96">
        <w:rPr>
          <w:rFonts w:ascii="CiscoSansTT" w:hAnsi="CiscoSansTT" w:cs="CiscoSansTT"/>
          <w:b/>
          <w:bCs/>
          <w:sz w:val="24"/>
          <w:szCs w:val="24"/>
        </w:rPr>
        <w:t>“roles/jinja2_spine/templates/”</w:t>
      </w:r>
      <w:r w:rsidRPr="008C3C96">
        <w:rPr>
          <w:rFonts w:ascii="CiscoSansTT" w:hAnsi="CiscoSansTT" w:cs="CiscoSansTT"/>
          <w:bCs/>
          <w:sz w:val="24"/>
          <w:szCs w:val="24"/>
        </w:rPr>
        <w:t xml:space="preserve">. </w:t>
      </w:r>
    </w:p>
    <w:p w14:paraId="14E655EA" w14:textId="77777777" w:rsidR="001F368A" w:rsidRPr="008C3C96" w:rsidRDefault="001F368A" w:rsidP="001F368A">
      <w:pPr>
        <w:pStyle w:val="dC-Normal"/>
        <w:rPr>
          <w:rFonts w:ascii="CiscoSansTT" w:hAnsi="CiscoSansTT" w:cs="CiscoSansTT"/>
          <w:b/>
          <w:bCs/>
          <w:i/>
          <w:iCs/>
          <w:sz w:val="24"/>
          <w:szCs w:val="24"/>
        </w:rPr>
      </w:pPr>
      <w:r w:rsidRPr="008C3C96">
        <w:rPr>
          <w:rFonts w:ascii="CiscoSansTT" w:hAnsi="CiscoSansTT" w:cs="CiscoSansTT"/>
          <w:b/>
          <w:bCs/>
          <w:i/>
          <w:iCs/>
          <w:sz w:val="24"/>
          <w:szCs w:val="24"/>
          <w:highlight w:val="yellow"/>
        </w:rPr>
        <w:t>NOTE: it is possible that the file might not appear. Go ahead and execute the below 4 steps to get it sync</w:t>
      </w:r>
    </w:p>
    <w:p w14:paraId="637AB9B6" w14:textId="77777777" w:rsidR="001F368A" w:rsidRPr="008C3C96" w:rsidRDefault="001F368A" w:rsidP="001F368A">
      <w:pPr>
        <w:pStyle w:val="dC-Normal"/>
        <w:numPr>
          <w:ilvl w:val="0"/>
          <w:numId w:val="48"/>
        </w:numPr>
        <w:rPr>
          <w:rFonts w:ascii="CiscoSansTT" w:hAnsi="CiscoSansTT" w:cs="CiscoSansTT"/>
          <w:sz w:val="24"/>
          <w:szCs w:val="24"/>
        </w:rPr>
      </w:pPr>
      <w:r w:rsidRPr="008C3C96">
        <w:rPr>
          <w:rFonts w:ascii="CiscoSansTT" w:hAnsi="CiscoSansTT" w:cs="CiscoSansTT"/>
          <w:sz w:val="24"/>
          <w:szCs w:val="24"/>
        </w:rPr>
        <w:t xml:space="preserve">Change Directory (cd) to folder </w:t>
      </w:r>
      <w:r w:rsidRPr="008C3C96">
        <w:rPr>
          <w:rFonts w:ascii="CiscoSansTT" w:hAnsi="CiscoSansTT" w:cs="CiscoSansTT"/>
          <w:b/>
          <w:bCs/>
          <w:sz w:val="24"/>
          <w:szCs w:val="24"/>
        </w:rPr>
        <w:t>LTRDC-1572 on</w:t>
      </w:r>
      <w:r w:rsidRPr="008C3C96">
        <w:rPr>
          <w:rFonts w:ascii="CiscoSansTT" w:hAnsi="CiscoSansTT" w:cs="CiscoSansTT"/>
          <w:sz w:val="24"/>
          <w:szCs w:val="24"/>
        </w:rPr>
        <w:t xml:space="preserve"> Ansible server (198.18.134.150)</w:t>
      </w:r>
    </w:p>
    <w:p w14:paraId="763374CC" w14:textId="77777777" w:rsidR="001F368A" w:rsidRPr="008C3C96" w:rsidRDefault="001F368A" w:rsidP="001F368A">
      <w:pPr>
        <w:pStyle w:val="dC-Normal"/>
        <w:numPr>
          <w:ilvl w:val="0"/>
          <w:numId w:val="48"/>
        </w:numPr>
        <w:rPr>
          <w:rFonts w:ascii="CiscoSansTT" w:hAnsi="CiscoSansTT" w:cs="CiscoSansTT"/>
          <w:sz w:val="24"/>
          <w:szCs w:val="24"/>
        </w:rPr>
      </w:pPr>
      <w:r w:rsidRPr="008C3C96">
        <w:rPr>
          <w:rFonts w:ascii="CiscoSansTT" w:hAnsi="CiscoSansTT" w:cs="CiscoSansTT"/>
          <w:sz w:val="24"/>
          <w:szCs w:val="24"/>
        </w:rPr>
        <w:t>Change Directory</w:t>
      </w:r>
      <w:r w:rsidRPr="008C3C96" w:rsidDel="005066AE">
        <w:rPr>
          <w:rFonts w:ascii="CiscoSansTT" w:hAnsi="CiscoSansTT" w:cs="CiscoSansTT"/>
          <w:sz w:val="24"/>
          <w:szCs w:val="24"/>
        </w:rPr>
        <w:t xml:space="preserve"> </w:t>
      </w:r>
      <w:r w:rsidRPr="008C3C96">
        <w:rPr>
          <w:rFonts w:ascii="CiscoSansTT" w:hAnsi="CiscoSansTT" w:cs="CiscoSansTT"/>
          <w:sz w:val="24"/>
          <w:szCs w:val="24"/>
        </w:rPr>
        <w:t xml:space="preserve">(cd) to folder </w:t>
      </w:r>
      <w:r w:rsidRPr="008C3C96">
        <w:rPr>
          <w:rFonts w:ascii="CiscoSansTT" w:hAnsi="CiscoSansTT" w:cs="CiscoSansTT"/>
          <w:b/>
          <w:bCs/>
          <w:sz w:val="24"/>
          <w:szCs w:val="24"/>
        </w:rPr>
        <w:t>roles/jinja2_spine/templates</w:t>
      </w:r>
    </w:p>
    <w:p w14:paraId="2F14B5B7" w14:textId="77777777" w:rsidR="001F368A" w:rsidRPr="008C3C96" w:rsidRDefault="001F368A" w:rsidP="001F368A">
      <w:pPr>
        <w:pStyle w:val="dC-Normal"/>
        <w:numPr>
          <w:ilvl w:val="0"/>
          <w:numId w:val="48"/>
        </w:numPr>
        <w:rPr>
          <w:rFonts w:ascii="CiscoSansTT" w:hAnsi="CiscoSansTT" w:cs="CiscoSansTT"/>
          <w:sz w:val="24"/>
          <w:szCs w:val="24"/>
        </w:rPr>
      </w:pPr>
      <w:r w:rsidRPr="008C3C96">
        <w:rPr>
          <w:rFonts w:ascii="CiscoSansTT" w:hAnsi="CiscoSansTT" w:cs="CiscoSansTT"/>
          <w:sz w:val="24"/>
          <w:szCs w:val="24"/>
        </w:rPr>
        <w:t>Type “</w:t>
      </w:r>
      <w:r w:rsidRPr="008C3C96">
        <w:rPr>
          <w:rFonts w:ascii="CiscoSansTT" w:hAnsi="CiscoSansTT" w:cs="CiscoSansTT"/>
          <w:b/>
          <w:bCs/>
          <w:sz w:val="24"/>
          <w:szCs w:val="24"/>
        </w:rPr>
        <w:t xml:space="preserve">touch </w:t>
      </w:r>
      <w:proofErr w:type="gramStart"/>
      <w:r w:rsidRPr="008C3C96">
        <w:rPr>
          <w:rFonts w:ascii="CiscoSansTT" w:hAnsi="CiscoSansTT" w:cs="CiscoSansTT"/>
          <w:b/>
          <w:bCs/>
          <w:sz w:val="24"/>
          <w:szCs w:val="24"/>
        </w:rPr>
        <w:t>spine.j</w:t>
      </w:r>
      <w:proofErr w:type="gramEnd"/>
      <w:r w:rsidRPr="008C3C96">
        <w:rPr>
          <w:rFonts w:ascii="CiscoSansTT" w:hAnsi="CiscoSansTT" w:cs="CiscoSansTT"/>
          <w:b/>
          <w:bCs/>
          <w:sz w:val="24"/>
          <w:szCs w:val="24"/>
        </w:rPr>
        <w:t>2</w:t>
      </w:r>
      <w:r w:rsidRPr="008C3C96">
        <w:rPr>
          <w:rFonts w:ascii="CiscoSansTT" w:hAnsi="CiscoSansTT" w:cs="CiscoSansTT"/>
          <w:sz w:val="24"/>
          <w:szCs w:val="24"/>
        </w:rPr>
        <w:t>”</w:t>
      </w:r>
    </w:p>
    <w:p w14:paraId="488BEDD8" w14:textId="77777777" w:rsidR="001F368A" w:rsidRPr="008C3C96" w:rsidRDefault="001F368A" w:rsidP="001F368A">
      <w:pPr>
        <w:pStyle w:val="dC-Normal"/>
        <w:numPr>
          <w:ilvl w:val="0"/>
          <w:numId w:val="48"/>
        </w:numPr>
        <w:rPr>
          <w:rFonts w:ascii="CiscoSansTT" w:hAnsi="CiscoSansTT" w:cs="CiscoSansTT"/>
          <w:sz w:val="24"/>
          <w:szCs w:val="24"/>
        </w:rPr>
      </w:pPr>
      <w:r w:rsidRPr="008C3C96">
        <w:rPr>
          <w:rFonts w:ascii="CiscoSansTT" w:hAnsi="CiscoSansTT" w:cs="CiscoSansTT"/>
          <w:sz w:val="24"/>
          <w:szCs w:val="24"/>
        </w:rPr>
        <w:t xml:space="preserve">After entering the command, go back to </w:t>
      </w:r>
      <w:proofErr w:type="gramStart"/>
      <w:r w:rsidRPr="008C3C96">
        <w:rPr>
          <w:rFonts w:ascii="CiscoSansTT" w:hAnsi="CiscoSansTT" w:cs="CiscoSansTT"/>
          <w:sz w:val="24"/>
          <w:szCs w:val="24"/>
        </w:rPr>
        <w:t>ATOM,  right</w:t>
      </w:r>
      <w:proofErr w:type="gramEnd"/>
      <w:r w:rsidRPr="008C3C96">
        <w:rPr>
          <w:rFonts w:ascii="CiscoSansTT" w:hAnsi="CiscoSansTT" w:cs="CiscoSansTT"/>
          <w:sz w:val="24"/>
          <w:szCs w:val="24"/>
        </w:rPr>
        <w:t xml:space="preserve"> click on </w:t>
      </w:r>
      <w:r w:rsidRPr="008C3C96">
        <w:rPr>
          <w:rFonts w:ascii="CiscoSansTT" w:hAnsi="CiscoSansTT" w:cs="CiscoSansTT"/>
          <w:b/>
          <w:bCs/>
          <w:sz w:val="24"/>
          <w:szCs w:val="24"/>
        </w:rPr>
        <w:t>folder LTRDCN</w:t>
      </w:r>
      <w:r w:rsidRPr="008C3C96">
        <w:rPr>
          <w:rFonts w:ascii="CiscoSansTT" w:hAnsi="CiscoSansTT" w:cs="CiscoSansTT"/>
          <w:sz w:val="24"/>
          <w:szCs w:val="24"/>
        </w:rPr>
        <w:t xml:space="preserve">, scroll to choose option </w:t>
      </w:r>
      <w:r w:rsidRPr="008C3C96">
        <w:rPr>
          <w:rFonts w:ascii="CiscoSansTT" w:hAnsi="CiscoSansTT" w:cs="CiscoSansTT"/>
          <w:b/>
          <w:bCs/>
          <w:sz w:val="24"/>
          <w:szCs w:val="24"/>
        </w:rPr>
        <w:t>Remote Sync</w:t>
      </w:r>
      <w:r w:rsidRPr="008C3C96">
        <w:rPr>
          <w:rFonts w:ascii="CiscoSansTT" w:hAnsi="CiscoSansTT" w:cs="CiscoSansTT"/>
          <w:sz w:val="24"/>
          <w:szCs w:val="24"/>
        </w:rPr>
        <w:t xml:space="preserve"> and choose </w:t>
      </w:r>
      <w:r w:rsidRPr="008C3C96">
        <w:rPr>
          <w:rFonts w:ascii="CiscoSansTT" w:hAnsi="CiscoSansTT" w:cs="CiscoSansTT"/>
          <w:b/>
          <w:bCs/>
          <w:sz w:val="24"/>
          <w:szCs w:val="24"/>
        </w:rPr>
        <w:t>download</w:t>
      </w:r>
      <w:r w:rsidRPr="008C3C96">
        <w:rPr>
          <w:rFonts w:ascii="CiscoSansTT" w:hAnsi="CiscoSansTT" w:cs="CiscoSansTT"/>
          <w:sz w:val="24"/>
          <w:szCs w:val="24"/>
        </w:rPr>
        <w:t>.</w:t>
      </w:r>
    </w:p>
    <w:p w14:paraId="3B30526F" w14:textId="77777777" w:rsidR="001F368A" w:rsidRPr="008C3C96" w:rsidRDefault="001F368A" w:rsidP="001F368A">
      <w:pPr>
        <w:pStyle w:val="dC-Normal"/>
        <w:tabs>
          <w:tab w:val="clear" w:pos="2160"/>
        </w:tabs>
        <w:spacing w:line="240" w:lineRule="auto"/>
        <w:ind w:left="2160" w:hanging="720"/>
        <w:rPr>
          <w:rFonts w:ascii="CiscoSansTT" w:hAnsi="CiscoSansTT" w:cs="CiscoSansTT"/>
          <w:b/>
          <w:sz w:val="24"/>
          <w:szCs w:val="24"/>
        </w:rPr>
      </w:pPr>
      <w:r w:rsidRPr="008C3C96">
        <w:rPr>
          <w:rFonts w:ascii="CiscoSansTT" w:hAnsi="CiscoSansTT" w:cs="CiscoSansTT"/>
          <w:noProof/>
          <w:lang w:eastAsia="zh-CN"/>
        </w:rPr>
        <w:drawing>
          <wp:inline distT="0" distB="0" distL="0" distR="0" wp14:anchorId="1778F1A2" wp14:editId="15DA926B">
            <wp:extent cx="4101354" cy="4573404"/>
            <wp:effectExtent l="0" t="0" r="0" b="0"/>
            <wp:docPr id="1966261996" name="picture" descr="/Users/umairarshad/Desktop/Screen Shot 2018-01-08 at 11.34.0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9">
                      <a:extLst>
                        <a:ext uri="{28A0092B-C50C-407E-A947-70E740481C1C}">
                          <a14:useLocalDpi xmlns:a14="http://schemas.microsoft.com/office/drawing/2010/main" val="0"/>
                        </a:ext>
                      </a:extLst>
                    </a:blip>
                    <a:stretch>
                      <a:fillRect/>
                    </a:stretch>
                  </pic:blipFill>
                  <pic:spPr>
                    <a:xfrm>
                      <a:off x="0" y="0"/>
                      <a:ext cx="4101354" cy="4573404"/>
                    </a:xfrm>
                    <a:prstGeom prst="rect">
                      <a:avLst/>
                    </a:prstGeom>
                  </pic:spPr>
                </pic:pic>
              </a:graphicData>
            </a:graphic>
          </wp:inline>
        </w:drawing>
      </w:r>
    </w:p>
    <w:p w14:paraId="47D7336E" w14:textId="77777777" w:rsidR="001F368A" w:rsidRPr="008C3C96" w:rsidRDefault="001F368A" w:rsidP="001F368A">
      <w:pPr>
        <w:pStyle w:val="dC-Normal"/>
        <w:numPr>
          <w:ilvl w:val="0"/>
          <w:numId w:val="36"/>
        </w:numPr>
        <w:spacing w:line="240" w:lineRule="auto"/>
        <w:rPr>
          <w:rFonts w:ascii="CiscoSansTT" w:hAnsi="CiscoSansTT" w:cs="CiscoSansTT"/>
          <w:b/>
          <w:bCs/>
          <w:sz w:val="24"/>
          <w:szCs w:val="24"/>
          <w:highlight w:val="red"/>
        </w:rPr>
      </w:pPr>
      <w:bookmarkStart w:id="58" w:name="_MON_1577190860"/>
      <w:bookmarkEnd w:id="58"/>
      <w:r w:rsidRPr="008C3C96">
        <w:rPr>
          <w:rFonts w:ascii="CiscoSansTT" w:hAnsi="CiscoSansTT" w:cs="CiscoSansTT"/>
          <w:sz w:val="24"/>
          <w:szCs w:val="24"/>
        </w:rPr>
        <w:t xml:space="preserve">Download jina2 </w:t>
      </w:r>
      <w:proofErr w:type="spellStart"/>
      <w:r w:rsidRPr="008C3C96">
        <w:rPr>
          <w:rFonts w:ascii="CiscoSansTT" w:hAnsi="CiscoSansTT" w:cs="CiscoSansTT"/>
          <w:sz w:val="24"/>
          <w:szCs w:val="24"/>
        </w:rPr>
        <w:t>tempalte</w:t>
      </w:r>
      <w:proofErr w:type="spellEnd"/>
      <w:r w:rsidRPr="008C3C96">
        <w:rPr>
          <w:rFonts w:ascii="CiscoSansTT" w:hAnsi="CiscoSansTT" w:cs="CiscoSansTT"/>
          <w:sz w:val="24"/>
          <w:szCs w:val="24"/>
        </w:rPr>
        <w:t xml:space="preserve"> from the </w:t>
      </w:r>
      <w:r w:rsidRPr="008C3C96">
        <w:rPr>
          <w:rFonts w:ascii="CiscoSansTT" w:hAnsi="CiscoSansTT" w:cs="CiscoSansTT"/>
          <w:b/>
          <w:sz w:val="24"/>
          <w:szCs w:val="24"/>
        </w:rPr>
        <w:t>box folder</w:t>
      </w:r>
      <w:r w:rsidRPr="008C3C96">
        <w:rPr>
          <w:rFonts w:ascii="CiscoSansTT" w:hAnsi="CiscoSansTT" w:cs="CiscoSansTT"/>
          <w:sz w:val="24"/>
          <w:szCs w:val="24"/>
        </w:rPr>
        <w:t xml:space="preserve"> </w:t>
      </w:r>
      <w:proofErr w:type="gramStart"/>
      <w:r w:rsidRPr="008C3C96">
        <w:rPr>
          <w:rFonts w:ascii="CiscoSansTT" w:hAnsi="CiscoSansTT" w:cs="CiscoSansTT"/>
          <w:sz w:val="24"/>
          <w:szCs w:val="24"/>
        </w:rPr>
        <w:t>spine.j</w:t>
      </w:r>
      <w:proofErr w:type="gramEnd"/>
      <w:r w:rsidRPr="008C3C96">
        <w:rPr>
          <w:rFonts w:ascii="CiscoSansTT" w:hAnsi="CiscoSansTT" w:cs="CiscoSansTT"/>
          <w:sz w:val="24"/>
          <w:szCs w:val="24"/>
        </w:rPr>
        <w:t>2. Below is the link to the folder</w:t>
      </w:r>
    </w:p>
    <w:p w14:paraId="25DCEB43" w14:textId="77777777" w:rsidR="001F368A" w:rsidRPr="008C3C96" w:rsidRDefault="006A7133" w:rsidP="001F368A">
      <w:pPr>
        <w:pStyle w:val="dC-Normal"/>
        <w:spacing w:line="240" w:lineRule="auto"/>
        <w:ind w:left="2880"/>
        <w:rPr>
          <w:rFonts w:ascii="CiscoSansTT" w:hAnsi="CiscoSansTT" w:cs="CiscoSansTT"/>
          <w:b/>
          <w:bCs/>
          <w:sz w:val="24"/>
          <w:szCs w:val="24"/>
          <w:highlight w:val="red"/>
        </w:rPr>
      </w:pPr>
      <w:hyperlink r:id="rId50" w:history="1">
        <w:r w:rsidR="001F368A" w:rsidRPr="008C3C96">
          <w:rPr>
            <w:rStyle w:val="Hyperlink"/>
            <w:rFonts w:ascii="CiscoSansTT" w:hAnsi="CiscoSansTT" w:cs="CiscoSansTT"/>
            <w:b/>
            <w:bCs/>
            <w:sz w:val="24"/>
            <w:szCs w:val="24"/>
          </w:rPr>
          <w:t>https://cisco.app.box.com/v/LTRDCN1572</w:t>
        </w:r>
      </w:hyperlink>
    </w:p>
    <w:p w14:paraId="273A3D30" w14:textId="77777777" w:rsidR="001F368A" w:rsidRPr="008C3C96" w:rsidRDefault="001F368A" w:rsidP="001F368A">
      <w:pPr>
        <w:pStyle w:val="dC-Normal"/>
        <w:numPr>
          <w:ilvl w:val="0"/>
          <w:numId w:val="36"/>
        </w:numPr>
        <w:spacing w:line="240" w:lineRule="auto"/>
        <w:rPr>
          <w:rFonts w:ascii="CiscoSansTT" w:hAnsi="CiscoSansTT" w:cs="CiscoSansTT"/>
          <w:b/>
          <w:bCs/>
          <w:sz w:val="24"/>
          <w:szCs w:val="24"/>
        </w:rPr>
      </w:pPr>
      <w:r w:rsidRPr="008C3C96">
        <w:rPr>
          <w:rFonts w:ascii="CiscoSansTT" w:hAnsi="CiscoSansTT" w:cs="CiscoSansTT"/>
          <w:sz w:val="24"/>
          <w:szCs w:val="24"/>
        </w:rPr>
        <w:t>The file would be under LTRDCN-1572/roles/jinja2_spine/templates/</w:t>
      </w:r>
      <w:proofErr w:type="gramStart"/>
      <w:r w:rsidRPr="008C3C96">
        <w:rPr>
          <w:rFonts w:ascii="CiscoSansTT" w:hAnsi="CiscoSansTT" w:cs="CiscoSansTT"/>
          <w:sz w:val="24"/>
          <w:szCs w:val="24"/>
        </w:rPr>
        <w:t>spine.j</w:t>
      </w:r>
      <w:proofErr w:type="gramEnd"/>
      <w:r w:rsidRPr="008C3C96">
        <w:rPr>
          <w:rFonts w:ascii="CiscoSansTT" w:hAnsi="CiscoSansTT" w:cs="CiscoSansTT"/>
          <w:sz w:val="24"/>
          <w:szCs w:val="24"/>
        </w:rPr>
        <w:t>2</w:t>
      </w:r>
    </w:p>
    <w:p w14:paraId="004A17BC" w14:textId="77777777" w:rsidR="001F368A" w:rsidRPr="008C3C96" w:rsidRDefault="006A7133" w:rsidP="001F368A">
      <w:pPr>
        <w:pStyle w:val="dC-Normal"/>
        <w:spacing w:line="240" w:lineRule="auto"/>
        <w:ind w:left="1800" w:firstLine="720"/>
        <w:rPr>
          <w:rFonts w:ascii="CiscoSansTT" w:hAnsi="CiscoSansTT" w:cs="CiscoSansTT"/>
          <w:sz w:val="24"/>
          <w:szCs w:val="24"/>
        </w:rPr>
      </w:pPr>
      <w:hyperlink r:id="rId51" w:history="1">
        <w:r w:rsidR="001F368A" w:rsidRPr="008C3C96">
          <w:rPr>
            <w:rStyle w:val="Hyperlink"/>
            <w:rFonts w:ascii="CiscoSansTT" w:hAnsi="CiscoSansTT" w:cs="CiscoSansTT"/>
            <w:sz w:val="24"/>
            <w:szCs w:val="24"/>
          </w:rPr>
          <w:t>https://cisco.app.box.com/v/LTRDCN1572/folder/44981931157</w:t>
        </w:r>
      </w:hyperlink>
    </w:p>
    <w:p w14:paraId="357D2ABD" w14:textId="77777777" w:rsidR="001F368A" w:rsidRPr="008C3C96" w:rsidRDefault="001F368A" w:rsidP="001F368A">
      <w:pPr>
        <w:pStyle w:val="dC-Normal"/>
        <w:spacing w:line="240" w:lineRule="auto"/>
        <w:ind w:left="1440"/>
        <w:rPr>
          <w:rFonts w:ascii="CiscoSansTT" w:hAnsi="CiscoSansTT" w:cs="CiscoSansTT"/>
          <w:sz w:val="24"/>
          <w:szCs w:val="24"/>
        </w:rPr>
      </w:pPr>
    </w:p>
    <w:p w14:paraId="1DDD6B48" w14:textId="77777777" w:rsidR="001F368A" w:rsidRPr="008C3C96" w:rsidRDefault="001F368A" w:rsidP="001F368A">
      <w:pPr>
        <w:pStyle w:val="dC-Normal"/>
        <w:spacing w:line="240" w:lineRule="auto"/>
        <w:ind w:left="1800" w:firstLine="720"/>
        <w:rPr>
          <w:rFonts w:ascii="CiscoSansTT" w:hAnsi="CiscoSansTT" w:cs="CiscoSansTT"/>
        </w:rPr>
      </w:pPr>
      <w:r w:rsidRPr="008C3C96">
        <w:rPr>
          <w:rFonts w:ascii="CiscoSansTT" w:hAnsi="CiscoSansTT" w:cs="CiscoSansTT"/>
          <w:noProof/>
          <w:lang w:eastAsia="zh-CN"/>
        </w:rPr>
        <w:drawing>
          <wp:inline distT="0" distB="0" distL="0" distR="0" wp14:anchorId="7D2FE00B" wp14:editId="30B309A5">
            <wp:extent cx="4572000" cy="809625"/>
            <wp:effectExtent l="0" t="0" r="0" b="0"/>
            <wp:docPr id="4906222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2">
                      <a:extLst>
                        <a:ext uri="{28A0092B-C50C-407E-A947-70E740481C1C}">
                          <a14:useLocalDpi xmlns:a14="http://schemas.microsoft.com/office/drawing/2010/main" val="0"/>
                        </a:ext>
                      </a:extLst>
                    </a:blip>
                    <a:stretch>
                      <a:fillRect/>
                    </a:stretch>
                  </pic:blipFill>
                  <pic:spPr>
                    <a:xfrm>
                      <a:off x="0" y="0"/>
                      <a:ext cx="4572000" cy="809625"/>
                    </a:xfrm>
                    <a:prstGeom prst="rect">
                      <a:avLst/>
                    </a:prstGeom>
                  </pic:spPr>
                </pic:pic>
              </a:graphicData>
            </a:graphic>
          </wp:inline>
        </w:drawing>
      </w:r>
    </w:p>
    <w:p w14:paraId="52696A1E" w14:textId="77777777" w:rsidR="001F368A" w:rsidRPr="008C3C96" w:rsidRDefault="001F368A" w:rsidP="001F368A">
      <w:pPr>
        <w:pStyle w:val="dC-Normal"/>
        <w:numPr>
          <w:ilvl w:val="2"/>
          <w:numId w:val="39"/>
        </w:numPr>
        <w:spacing w:line="240" w:lineRule="auto"/>
        <w:rPr>
          <w:rFonts w:ascii="CiscoSansTT" w:hAnsi="CiscoSansTT" w:cs="CiscoSansTT"/>
          <w:color w:val="000000" w:themeColor="text1"/>
          <w:sz w:val="24"/>
          <w:szCs w:val="24"/>
        </w:rPr>
      </w:pPr>
      <w:r w:rsidRPr="008C3C96">
        <w:rPr>
          <w:rFonts w:ascii="CiscoSansTT" w:hAnsi="CiscoSansTT" w:cs="CiscoSansTT"/>
          <w:sz w:val="24"/>
          <w:szCs w:val="24"/>
        </w:rPr>
        <w:t>After the file is downloaded, go to the downloads folder. Move (or copy) the file from the downloads folder and paste the file in the projects folder</w:t>
      </w:r>
    </w:p>
    <w:p w14:paraId="3118ED3F" w14:textId="77777777" w:rsidR="001F368A" w:rsidRPr="008C3C96" w:rsidRDefault="001F368A" w:rsidP="001F368A">
      <w:pPr>
        <w:pStyle w:val="dC-Normal"/>
        <w:numPr>
          <w:ilvl w:val="3"/>
          <w:numId w:val="39"/>
        </w:numPr>
        <w:spacing w:line="240" w:lineRule="auto"/>
        <w:rPr>
          <w:rFonts w:ascii="CiscoSansTT" w:hAnsi="CiscoSansTT" w:cs="CiscoSansTT"/>
          <w:color w:val="000000" w:themeColor="text1"/>
          <w:sz w:val="24"/>
          <w:szCs w:val="24"/>
        </w:rPr>
      </w:pPr>
      <w:proofErr w:type="spellStart"/>
      <w:r w:rsidRPr="008C3C96">
        <w:rPr>
          <w:rFonts w:ascii="CiscoSansTT" w:hAnsi="CiscoSansTT" w:cs="CiscoSansTT"/>
          <w:sz w:val="24"/>
          <w:szCs w:val="24"/>
        </w:rPr>
        <w:t>TFTP_Data</w:t>
      </w:r>
      <w:proofErr w:type="spellEnd"/>
      <w:r w:rsidRPr="008C3C96">
        <w:rPr>
          <w:rFonts w:ascii="CiscoSansTT" w:hAnsi="CiscoSansTT" w:cs="CiscoSansTT"/>
          <w:sz w:val="24"/>
          <w:szCs w:val="24"/>
        </w:rPr>
        <w:t xml:space="preserve"> (\\AD1) (X:) </w:t>
      </w:r>
      <w:r w:rsidRPr="008C3C96">
        <w:rPr>
          <w:rFonts w:ascii="CiscoSansTT" w:hAnsi="CiscoSansTT" w:cs="CiscoSansTT"/>
          <w:sz w:val="24"/>
          <w:szCs w:val="24"/>
        </w:rPr>
        <w:sym w:font="Wingdings" w:char="F0E0"/>
      </w:r>
      <w:r w:rsidRPr="008C3C96">
        <w:rPr>
          <w:rFonts w:ascii="CiscoSansTT" w:hAnsi="CiscoSansTT" w:cs="CiscoSansTT"/>
          <w:sz w:val="24"/>
          <w:szCs w:val="24"/>
        </w:rPr>
        <w:t xml:space="preserve"> LTRDC-1572 </w:t>
      </w:r>
      <w:r w:rsidRPr="008C3C96">
        <w:rPr>
          <w:rFonts w:ascii="CiscoSansTT" w:hAnsi="CiscoSansTT" w:cs="CiscoSansTT"/>
          <w:sz w:val="24"/>
          <w:szCs w:val="24"/>
        </w:rPr>
        <w:sym w:font="Wingdings" w:char="F0E0"/>
      </w:r>
      <w:r w:rsidRPr="008C3C96">
        <w:rPr>
          <w:rFonts w:ascii="CiscoSansTT" w:hAnsi="CiscoSansTT" w:cs="CiscoSansTT"/>
          <w:sz w:val="24"/>
          <w:szCs w:val="24"/>
        </w:rPr>
        <w:t xml:space="preserve">roles </w:t>
      </w:r>
      <w:r w:rsidRPr="008C3C96">
        <w:rPr>
          <w:rFonts w:ascii="CiscoSansTT" w:hAnsi="CiscoSansTT" w:cs="CiscoSansTT"/>
          <w:sz w:val="24"/>
          <w:szCs w:val="24"/>
        </w:rPr>
        <w:sym w:font="Wingdings" w:char="F0E0"/>
      </w:r>
      <w:r w:rsidRPr="008C3C96">
        <w:rPr>
          <w:rFonts w:ascii="CiscoSansTT" w:hAnsi="CiscoSansTT" w:cs="CiscoSansTT"/>
          <w:sz w:val="24"/>
          <w:szCs w:val="24"/>
        </w:rPr>
        <w:t xml:space="preserve"> jinja2_spine </w:t>
      </w:r>
      <w:r w:rsidRPr="008C3C96">
        <w:rPr>
          <w:rFonts w:ascii="CiscoSansTT" w:hAnsi="CiscoSansTT" w:cs="CiscoSansTT"/>
          <w:sz w:val="24"/>
          <w:szCs w:val="24"/>
        </w:rPr>
        <w:sym w:font="Wingdings" w:char="F0E0"/>
      </w:r>
      <w:r w:rsidRPr="008C3C96">
        <w:rPr>
          <w:rFonts w:ascii="CiscoSansTT" w:hAnsi="CiscoSansTT" w:cs="CiscoSansTT"/>
          <w:sz w:val="24"/>
          <w:szCs w:val="24"/>
        </w:rPr>
        <w:t xml:space="preserve"> templates</w:t>
      </w:r>
    </w:p>
    <w:p w14:paraId="24525664" w14:textId="77777777" w:rsidR="001F368A" w:rsidRPr="008C3C96" w:rsidRDefault="001F368A" w:rsidP="001F368A">
      <w:pPr>
        <w:pStyle w:val="dC-Normal"/>
        <w:spacing w:line="240" w:lineRule="auto"/>
        <w:ind w:left="1800" w:firstLine="720"/>
        <w:rPr>
          <w:rFonts w:ascii="CiscoSansTT" w:hAnsi="CiscoSansTT" w:cs="CiscoSansTT"/>
        </w:rPr>
      </w:pPr>
    </w:p>
    <w:p w14:paraId="05C8FF44" w14:textId="77777777" w:rsidR="001F368A" w:rsidRPr="008C3C96" w:rsidRDefault="001F368A" w:rsidP="001F368A">
      <w:pPr>
        <w:pStyle w:val="dC-Normal"/>
        <w:spacing w:line="240" w:lineRule="auto"/>
        <w:ind w:left="1800" w:firstLine="720"/>
        <w:rPr>
          <w:rFonts w:ascii="CiscoSansTT" w:hAnsi="CiscoSansTT" w:cs="CiscoSansTT"/>
        </w:rPr>
      </w:pPr>
      <w:r w:rsidRPr="008C3C96">
        <w:rPr>
          <w:rFonts w:ascii="CiscoSansTT" w:hAnsi="CiscoSansTT" w:cs="CiscoSansTT"/>
          <w:noProof/>
          <w:lang w:eastAsia="zh-CN"/>
        </w:rPr>
        <w:drawing>
          <wp:inline distT="0" distB="0" distL="0" distR="0" wp14:anchorId="5F85DE53" wp14:editId="2DAEF8C2">
            <wp:extent cx="4572000" cy="1247775"/>
            <wp:effectExtent l="0" t="0" r="0" b="0"/>
            <wp:docPr id="106124861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3">
                      <a:extLst>
                        <a:ext uri="{28A0092B-C50C-407E-A947-70E740481C1C}">
                          <a14:useLocalDpi xmlns:a14="http://schemas.microsoft.com/office/drawing/2010/main" val="0"/>
                        </a:ext>
                      </a:extLst>
                    </a:blip>
                    <a:stretch>
                      <a:fillRect/>
                    </a:stretch>
                  </pic:blipFill>
                  <pic:spPr>
                    <a:xfrm>
                      <a:off x="0" y="0"/>
                      <a:ext cx="4572000" cy="1247775"/>
                    </a:xfrm>
                    <a:prstGeom prst="rect">
                      <a:avLst/>
                    </a:prstGeom>
                  </pic:spPr>
                </pic:pic>
              </a:graphicData>
            </a:graphic>
          </wp:inline>
        </w:drawing>
      </w:r>
    </w:p>
    <w:p w14:paraId="0AF58B61" w14:textId="77777777" w:rsidR="001F368A" w:rsidRPr="008C3C96" w:rsidRDefault="001F368A" w:rsidP="001F368A">
      <w:pPr>
        <w:pStyle w:val="dC-Normal"/>
        <w:numPr>
          <w:ilvl w:val="0"/>
          <w:numId w:val="41"/>
        </w:numPr>
        <w:tabs>
          <w:tab w:val="clear" w:pos="2160"/>
        </w:tabs>
        <w:spacing w:line="240" w:lineRule="auto"/>
        <w:rPr>
          <w:rFonts w:ascii="CiscoSansTT" w:hAnsi="CiscoSansTT" w:cs="CiscoSansTT"/>
          <w:b/>
          <w:sz w:val="24"/>
          <w:szCs w:val="24"/>
        </w:rPr>
      </w:pPr>
      <w:r w:rsidRPr="008C3C96">
        <w:rPr>
          <w:rFonts w:ascii="CiscoSansTT" w:hAnsi="CiscoSansTT" w:cs="CiscoSansTT"/>
          <w:sz w:val="24"/>
          <w:szCs w:val="24"/>
        </w:rPr>
        <w:t>Go to ATOM “</w:t>
      </w:r>
      <w:r w:rsidRPr="008C3C96">
        <w:rPr>
          <w:rFonts w:ascii="CiscoSansTT" w:hAnsi="CiscoSansTT" w:cs="CiscoSansTT"/>
          <w:b/>
          <w:sz w:val="24"/>
          <w:szCs w:val="24"/>
        </w:rPr>
        <w:t xml:space="preserve">File” – “Open File…” </w:t>
      </w:r>
      <w:r w:rsidRPr="008C3C96">
        <w:rPr>
          <w:rFonts w:ascii="CiscoSansTT" w:hAnsi="CiscoSansTT" w:cs="CiscoSansTT"/>
          <w:sz w:val="24"/>
          <w:szCs w:val="24"/>
        </w:rPr>
        <w:t>and browse to this “</w:t>
      </w:r>
      <w:proofErr w:type="gramStart"/>
      <w:r w:rsidRPr="008C3C96">
        <w:rPr>
          <w:rFonts w:ascii="CiscoSansTT" w:hAnsi="CiscoSansTT" w:cs="CiscoSansTT"/>
          <w:b/>
          <w:sz w:val="24"/>
          <w:szCs w:val="24"/>
        </w:rPr>
        <w:t>spine.j</w:t>
      </w:r>
      <w:proofErr w:type="gramEnd"/>
      <w:r w:rsidRPr="008C3C96">
        <w:rPr>
          <w:rFonts w:ascii="CiscoSansTT" w:hAnsi="CiscoSansTT" w:cs="CiscoSansTT"/>
          <w:b/>
          <w:sz w:val="24"/>
          <w:szCs w:val="24"/>
        </w:rPr>
        <w:t xml:space="preserve">2” </w:t>
      </w:r>
      <w:r w:rsidRPr="008C3C96">
        <w:rPr>
          <w:rFonts w:ascii="CiscoSansTT" w:hAnsi="CiscoSansTT" w:cs="CiscoSansTT"/>
          <w:sz w:val="24"/>
          <w:szCs w:val="24"/>
        </w:rPr>
        <w:t>that was just saved in X:\LTRDCN-1572\roles\jinja2_spine\templates</w:t>
      </w:r>
    </w:p>
    <w:p w14:paraId="08F0BA25" w14:textId="77777777" w:rsidR="001F368A" w:rsidRPr="008C3C96" w:rsidRDefault="001F368A" w:rsidP="001F368A">
      <w:pPr>
        <w:pStyle w:val="dC-Normal"/>
        <w:tabs>
          <w:tab w:val="clear" w:pos="2160"/>
        </w:tabs>
        <w:spacing w:line="240" w:lineRule="auto"/>
        <w:ind w:left="1440"/>
        <w:rPr>
          <w:rFonts w:ascii="CiscoSansTT" w:hAnsi="CiscoSansTT" w:cs="CiscoSansTT"/>
          <w:b/>
          <w:sz w:val="24"/>
          <w:szCs w:val="24"/>
        </w:rPr>
      </w:pPr>
      <w:r w:rsidRPr="008C3C96">
        <w:rPr>
          <w:rFonts w:ascii="CiscoSansTT" w:hAnsi="CiscoSansTT" w:cs="CiscoSansTT"/>
          <w:noProof/>
          <w:lang w:eastAsia="zh-CN"/>
        </w:rPr>
        <w:drawing>
          <wp:inline distT="0" distB="0" distL="0" distR="0" wp14:anchorId="2C8A05D1" wp14:editId="460DE683">
            <wp:extent cx="6057900" cy="189154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073523" cy="1896423"/>
                    </a:xfrm>
                    <a:prstGeom prst="rect">
                      <a:avLst/>
                    </a:prstGeom>
                  </pic:spPr>
                </pic:pic>
              </a:graphicData>
            </a:graphic>
          </wp:inline>
        </w:drawing>
      </w:r>
      <w:r w:rsidRPr="008C3C96">
        <w:rPr>
          <w:rFonts w:ascii="CiscoSansTT" w:hAnsi="CiscoSansTT" w:cs="CiscoSansTT"/>
          <w:b/>
          <w:sz w:val="24"/>
          <w:szCs w:val="24"/>
        </w:rPr>
        <w:t xml:space="preserve"> </w:t>
      </w:r>
    </w:p>
    <w:p w14:paraId="1621CFDF" w14:textId="77777777" w:rsidR="001F368A" w:rsidRPr="008C3C96" w:rsidRDefault="001F368A" w:rsidP="001F368A">
      <w:pPr>
        <w:pStyle w:val="dC-Normal"/>
        <w:numPr>
          <w:ilvl w:val="0"/>
          <w:numId w:val="41"/>
        </w:numPr>
        <w:tabs>
          <w:tab w:val="clear" w:pos="2160"/>
        </w:tabs>
        <w:spacing w:line="240" w:lineRule="auto"/>
        <w:rPr>
          <w:rFonts w:ascii="CiscoSansTT" w:hAnsi="CiscoSansTT" w:cs="CiscoSansTT"/>
          <w:sz w:val="24"/>
          <w:szCs w:val="24"/>
        </w:rPr>
      </w:pPr>
      <w:r w:rsidRPr="008C3C96">
        <w:rPr>
          <w:rFonts w:ascii="CiscoSansTT" w:hAnsi="CiscoSansTT" w:cs="CiscoSansTT"/>
          <w:sz w:val="24"/>
          <w:szCs w:val="24"/>
        </w:rPr>
        <w:t>After opening “</w:t>
      </w:r>
      <w:proofErr w:type="gramStart"/>
      <w:r w:rsidRPr="008C3C96">
        <w:rPr>
          <w:rFonts w:ascii="CiscoSansTT" w:hAnsi="CiscoSansTT" w:cs="CiscoSansTT"/>
          <w:sz w:val="24"/>
          <w:szCs w:val="24"/>
        </w:rPr>
        <w:t>spine.j</w:t>
      </w:r>
      <w:proofErr w:type="gramEnd"/>
      <w:r w:rsidRPr="008C3C96">
        <w:rPr>
          <w:rFonts w:ascii="CiscoSansTT" w:hAnsi="CiscoSansTT" w:cs="CiscoSansTT"/>
          <w:sz w:val="24"/>
          <w:szCs w:val="24"/>
        </w:rPr>
        <w:t xml:space="preserve">2” from ATOM, go to </w:t>
      </w:r>
      <w:r w:rsidRPr="008C3C96">
        <w:rPr>
          <w:rFonts w:ascii="CiscoSansTT" w:hAnsi="CiscoSansTT" w:cs="CiscoSansTT"/>
          <w:b/>
          <w:sz w:val="24"/>
          <w:szCs w:val="24"/>
        </w:rPr>
        <w:t xml:space="preserve">“File” – “Save” </w:t>
      </w:r>
      <w:r w:rsidRPr="008C3C96">
        <w:rPr>
          <w:rFonts w:ascii="CiscoSansTT" w:hAnsi="CiscoSansTT" w:cs="CiscoSansTT"/>
          <w:sz w:val="24"/>
          <w:szCs w:val="24"/>
        </w:rPr>
        <w:t>to push template file to Ansible node</w:t>
      </w:r>
    </w:p>
    <w:p w14:paraId="2A305ADB" w14:textId="77777777" w:rsidR="001F368A" w:rsidRPr="008C3C96" w:rsidRDefault="001F368A" w:rsidP="001F368A">
      <w:pPr>
        <w:pStyle w:val="dc-Numbered"/>
        <w:jc w:val="center"/>
        <w:rPr>
          <w:rFonts w:ascii="CiscoSansTT" w:hAnsi="CiscoSansTT" w:cs="CiscoSansTT"/>
          <w:sz w:val="24"/>
          <w:szCs w:val="24"/>
        </w:rPr>
      </w:pPr>
      <w:r w:rsidRPr="008C3C96">
        <w:rPr>
          <w:rFonts w:ascii="CiscoSansTT" w:hAnsi="CiscoSansTT" w:cs="CiscoSansTT"/>
          <w:noProof/>
          <w:lang w:eastAsia="zh-CN" w:bidi="ar-SA"/>
        </w:rPr>
        <w:lastRenderedPageBreak/>
        <w:drawing>
          <wp:inline distT="0" distB="0" distL="0" distR="0" wp14:anchorId="1E51034A" wp14:editId="24F7DD3D">
            <wp:extent cx="5616190" cy="6057900"/>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618778" cy="6060692"/>
                    </a:xfrm>
                    <a:prstGeom prst="rect">
                      <a:avLst/>
                    </a:prstGeom>
                  </pic:spPr>
                </pic:pic>
              </a:graphicData>
            </a:graphic>
          </wp:inline>
        </w:drawing>
      </w:r>
    </w:p>
    <w:p w14:paraId="1C1A49EB" w14:textId="77777777" w:rsidR="001F368A" w:rsidRPr="008C3C96" w:rsidRDefault="001F368A" w:rsidP="001F368A">
      <w:pPr>
        <w:pStyle w:val="dC-H3"/>
        <w:rPr>
          <w:rFonts w:ascii="CiscoSansTT" w:hAnsi="CiscoSansTT" w:cs="CiscoSansTT"/>
          <w:sz w:val="24"/>
          <w:szCs w:val="24"/>
        </w:rPr>
      </w:pPr>
      <w:r w:rsidRPr="008C3C96">
        <w:rPr>
          <w:rStyle w:val="dC-H2Char"/>
          <w:rFonts w:ascii="CiscoSansTT" w:hAnsi="CiscoSansTT" w:cs="CiscoSansTT"/>
        </w:rPr>
        <w:t xml:space="preserve">Step 5: </w:t>
      </w:r>
      <w:r w:rsidRPr="008C3C96">
        <w:rPr>
          <w:rStyle w:val="dC-H2Char"/>
          <w:rFonts w:ascii="CiscoSansTT" w:hAnsi="CiscoSansTT" w:cs="CiscoSansTT"/>
        </w:rPr>
        <w:tab/>
      </w:r>
      <w:r w:rsidRPr="008C3C96">
        <w:rPr>
          <w:rFonts w:ascii="CiscoSansTT" w:hAnsi="CiscoSansTT" w:cs="CiscoSansTT"/>
          <w:sz w:val="24"/>
          <w:szCs w:val="24"/>
        </w:rPr>
        <w:tab/>
      </w:r>
      <w:r w:rsidRPr="008C3C96">
        <w:rPr>
          <w:rFonts w:ascii="CiscoSansTT" w:hAnsi="CiscoSansTT" w:cs="CiscoSansTT"/>
          <w:color w:val="000000" w:themeColor="text1"/>
          <w:sz w:val="24"/>
          <w:szCs w:val="24"/>
        </w:rPr>
        <w:t xml:space="preserve">Create playbook for jinja2_spine role </w:t>
      </w:r>
    </w:p>
    <w:p w14:paraId="3792855A" w14:textId="77777777" w:rsidR="001F368A" w:rsidRPr="008C3C96" w:rsidRDefault="001F368A" w:rsidP="001F368A">
      <w:pPr>
        <w:pStyle w:val="dC-Normal"/>
        <w:numPr>
          <w:ilvl w:val="0"/>
          <w:numId w:val="37"/>
        </w:numPr>
        <w:rPr>
          <w:rFonts w:ascii="CiscoSansTT" w:hAnsi="CiscoSansTT" w:cs="CiscoSansTT"/>
          <w:sz w:val="24"/>
          <w:szCs w:val="24"/>
        </w:rPr>
      </w:pPr>
      <w:r w:rsidRPr="008C3C96">
        <w:rPr>
          <w:rFonts w:ascii="CiscoSansTT" w:hAnsi="CiscoSansTT" w:cs="CiscoSansTT"/>
          <w:sz w:val="24"/>
          <w:szCs w:val="24"/>
        </w:rPr>
        <w:t xml:space="preserve">The playbook for jinja2_spine roles has two tasks. First task uses ansible </w:t>
      </w:r>
      <w:r w:rsidRPr="008C3C96">
        <w:rPr>
          <w:rFonts w:ascii="CiscoSansTT" w:hAnsi="CiscoSansTT" w:cs="CiscoSansTT"/>
          <w:b/>
          <w:bCs/>
          <w:sz w:val="24"/>
          <w:szCs w:val="24"/>
        </w:rPr>
        <w:t xml:space="preserve">template </w:t>
      </w:r>
      <w:r w:rsidRPr="008C3C96">
        <w:rPr>
          <w:rFonts w:ascii="CiscoSansTT" w:hAnsi="CiscoSansTT" w:cs="CiscoSansTT"/>
          <w:sz w:val="24"/>
          <w:szCs w:val="24"/>
        </w:rPr>
        <w:t>module to generate configuration file based on jinja2 template created in last step. The configuration file is saved in “</w:t>
      </w:r>
      <w:r w:rsidRPr="008C3C96">
        <w:rPr>
          <w:rFonts w:ascii="CiscoSansTT" w:hAnsi="CiscoSansTT" w:cs="CiscoSansTT"/>
          <w:b/>
          <w:bCs/>
          <w:sz w:val="24"/>
          <w:szCs w:val="24"/>
        </w:rPr>
        <w:t>file”</w:t>
      </w:r>
      <w:r w:rsidRPr="008C3C96">
        <w:rPr>
          <w:rFonts w:ascii="CiscoSansTT" w:hAnsi="CiscoSansTT" w:cs="CiscoSansTT"/>
          <w:sz w:val="24"/>
          <w:szCs w:val="24"/>
        </w:rPr>
        <w:t xml:space="preserve"> folder. Second task is </w:t>
      </w:r>
      <w:proofErr w:type="gramStart"/>
      <w:r w:rsidRPr="008C3C96">
        <w:rPr>
          <w:rFonts w:ascii="CiscoSansTT" w:hAnsi="CiscoSansTT" w:cs="CiscoSansTT"/>
          <w:sz w:val="24"/>
          <w:szCs w:val="24"/>
        </w:rPr>
        <w:t>push</w:t>
      </w:r>
      <w:proofErr w:type="gramEnd"/>
      <w:r w:rsidRPr="008C3C96">
        <w:rPr>
          <w:rFonts w:ascii="CiscoSansTT" w:hAnsi="CiscoSansTT" w:cs="CiscoSansTT"/>
          <w:sz w:val="24"/>
          <w:szCs w:val="24"/>
        </w:rPr>
        <w:t xml:space="preserve"> the configuration to switch. </w:t>
      </w:r>
    </w:p>
    <w:p w14:paraId="0B12A464" w14:textId="77777777" w:rsidR="001F368A" w:rsidRPr="008C3C96" w:rsidRDefault="001F368A" w:rsidP="001F368A">
      <w:pPr>
        <w:pStyle w:val="dC-Normal"/>
        <w:numPr>
          <w:ilvl w:val="0"/>
          <w:numId w:val="37"/>
        </w:numPr>
        <w:rPr>
          <w:rFonts w:ascii="CiscoSansTT" w:hAnsi="CiscoSansTT" w:cs="CiscoSansTT"/>
          <w:sz w:val="24"/>
          <w:szCs w:val="24"/>
        </w:rPr>
      </w:pPr>
      <w:r w:rsidRPr="008C3C96">
        <w:rPr>
          <w:rFonts w:ascii="CiscoSansTT" w:hAnsi="CiscoSansTT" w:cs="CiscoSansTT"/>
          <w:sz w:val="24"/>
          <w:szCs w:val="24"/>
        </w:rPr>
        <w:t>“ansible-galaxy” automatically creates empty “</w:t>
      </w:r>
      <w:proofErr w:type="spellStart"/>
      <w:r w:rsidRPr="008C3C96">
        <w:rPr>
          <w:rFonts w:ascii="CiscoSansTT" w:hAnsi="CiscoSansTT" w:cs="CiscoSansTT"/>
          <w:b/>
          <w:sz w:val="24"/>
          <w:szCs w:val="24"/>
        </w:rPr>
        <w:t>main.yml</w:t>
      </w:r>
      <w:proofErr w:type="spellEnd"/>
      <w:r w:rsidRPr="008C3C96">
        <w:rPr>
          <w:rFonts w:ascii="CiscoSansTT" w:hAnsi="CiscoSansTT" w:cs="CiscoSansTT"/>
          <w:sz w:val="24"/>
          <w:szCs w:val="24"/>
        </w:rPr>
        <w:t>” file under “</w:t>
      </w:r>
      <w:r w:rsidRPr="008C3C96">
        <w:rPr>
          <w:rFonts w:ascii="CiscoSansTT" w:hAnsi="CiscoSansTT" w:cs="CiscoSansTT"/>
          <w:b/>
          <w:bCs/>
          <w:sz w:val="24"/>
          <w:szCs w:val="24"/>
        </w:rPr>
        <w:t xml:space="preserve">tasks” </w:t>
      </w:r>
      <w:r w:rsidRPr="008C3C96">
        <w:rPr>
          <w:rFonts w:ascii="CiscoSansTT" w:hAnsi="CiscoSansTT" w:cs="CiscoSansTT"/>
          <w:sz w:val="24"/>
          <w:szCs w:val="24"/>
        </w:rPr>
        <w:t xml:space="preserve">folder. </w:t>
      </w:r>
    </w:p>
    <w:p w14:paraId="653949DF" w14:textId="77777777" w:rsidR="001F368A" w:rsidRPr="008C3C96" w:rsidRDefault="001F368A" w:rsidP="001F368A">
      <w:pPr>
        <w:pStyle w:val="dC-Normal"/>
        <w:numPr>
          <w:ilvl w:val="0"/>
          <w:numId w:val="37"/>
        </w:numPr>
        <w:rPr>
          <w:rFonts w:ascii="CiscoSansTT" w:hAnsi="CiscoSansTT" w:cs="CiscoSansTT"/>
          <w:sz w:val="24"/>
          <w:szCs w:val="24"/>
        </w:rPr>
      </w:pPr>
      <w:r w:rsidRPr="008C3C96">
        <w:rPr>
          <w:rFonts w:ascii="CiscoSansTT" w:hAnsi="CiscoSansTT" w:cs="CiscoSansTT"/>
          <w:sz w:val="24"/>
          <w:szCs w:val="24"/>
        </w:rPr>
        <w:t>We are going to use “</w:t>
      </w:r>
      <w:r w:rsidRPr="008C3C96">
        <w:rPr>
          <w:rFonts w:ascii="CiscoSansTT" w:hAnsi="CiscoSansTT" w:cs="CiscoSansTT"/>
          <w:b/>
          <w:bCs/>
          <w:sz w:val="24"/>
          <w:szCs w:val="24"/>
        </w:rPr>
        <w:t xml:space="preserve">Atom” </w:t>
      </w:r>
      <w:r w:rsidRPr="008C3C96">
        <w:rPr>
          <w:rFonts w:ascii="CiscoSansTT" w:hAnsi="CiscoSansTT" w:cs="CiscoSansTT"/>
          <w:sz w:val="24"/>
          <w:szCs w:val="24"/>
        </w:rPr>
        <w:t xml:space="preserve">to edit the </w:t>
      </w:r>
      <w:proofErr w:type="spellStart"/>
      <w:r w:rsidRPr="008C3C96">
        <w:rPr>
          <w:rFonts w:ascii="CiscoSansTT" w:hAnsi="CiscoSansTT" w:cs="CiscoSansTT"/>
          <w:sz w:val="24"/>
          <w:szCs w:val="24"/>
        </w:rPr>
        <w:t>main.yml</w:t>
      </w:r>
      <w:proofErr w:type="spellEnd"/>
      <w:r w:rsidRPr="008C3C96">
        <w:rPr>
          <w:rFonts w:ascii="CiscoSansTT" w:hAnsi="CiscoSansTT" w:cs="CiscoSansTT"/>
          <w:sz w:val="24"/>
          <w:szCs w:val="24"/>
        </w:rPr>
        <w:t xml:space="preserve"> file. </w:t>
      </w:r>
    </w:p>
    <w:p w14:paraId="61D3DD08" w14:textId="77777777" w:rsidR="001F368A" w:rsidRPr="008C3C96" w:rsidRDefault="001F368A" w:rsidP="001F368A">
      <w:pPr>
        <w:pStyle w:val="dC-Normal"/>
        <w:numPr>
          <w:ilvl w:val="0"/>
          <w:numId w:val="37"/>
        </w:numPr>
        <w:rPr>
          <w:rFonts w:ascii="CiscoSansTT" w:hAnsi="CiscoSansTT" w:cs="CiscoSansTT"/>
          <w:b/>
          <w:bCs/>
          <w:sz w:val="24"/>
          <w:szCs w:val="24"/>
        </w:rPr>
      </w:pPr>
      <w:r w:rsidRPr="008C3C96">
        <w:rPr>
          <w:rFonts w:ascii="CiscoSansTT" w:hAnsi="CiscoSansTT" w:cs="CiscoSansTT"/>
          <w:sz w:val="24"/>
          <w:szCs w:val="24"/>
        </w:rPr>
        <w:t xml:space="preserve">Open up the project folder </w:t>
      </w:r>
      <w:r w:rsidRPr="008C3C96">
        <w:rPr>
          <w:rFonts w:ascii="CiscoSansTT" w:hAnsi="CiscoSansTT" w:cs="CiscoSansTT"/>
          <w:b/>
          <w:bCs/>
          <w:sz w:val="24"/>
          <w:szCs w:val="24"/>
        </w:rPr>
        <w:t xml:space="preserve">“LTRDCN-1572” </w:t>
      </w:r>
      <w:r w:rsidRPr="008C3C96">
        <w:rPr>
          <w:rFonts w:ascii="CiscoSansTT" w:hAnsi="CiscoSansTT" w:cs="CiscoSansTT"/>
          <w:sz w:val="24"/>
          <w:szCs w:val="24"/>
        </w:rPr>
        <w:t xml:space="preserve">and edit </w:t>
      </w:r>
      <w:proofErr w:type="spellStart"/>
      <w:r w:rsidRPr="008C3C96">
        <w:rPr>
          <w:rFonts w:ascii="CiscoSansTT" w:hAnsi="CiscoSansTT" w:cs="CiscoSansTT"/>
          <w:sz w:val="24"/>
          <w:szCs w:val="24"/>
        </w:rPr>
        <w:t>main.yml</w:t>
      </w:r>
      <w:proofErr w:type="spellEnd"/>
      <w:r w:rsidRPr="008C3C96">
        <w:rPr>
          <w:rFonts w:ascii="CiscoSansTT" w:hAnsi="CiscoSansTT" w:cs="CiscoSansTT"/>
          <w:sz w:val="24"/>
          <w:szCs w:val="24"/>
        </w:rPr>
        <w:t xml:space="preserve"> file under </w:t>
      </w:r>
      <w:r w:rsidRPr="008C3C96">
        <w:rPr>
          <w:rFonts w:ascii="CiscoSansTT" w:hAnsi="CiscoSansTT" w:cs="CiscoSansTT"/>
          <w:b/>
          <w:bCs/>
          <w:sz w:val="24"/>
          <w:szCs w:val="24"/>
        </w:rPr>
        <w:t xml:space="preserve">“roles/jinja2_spine/tasks/” </w:t>
      </w:r>
      <w:r w:rsidRPr="008C3C96">
        <w:rPr>
          <w:rFonts w:ascii="CiscoSansTT" w:hAnsi="CiscoSansTT" w:cs="CiscoSansTT"/>
          <w:bCs/>
          <w:sz w:val="24"/>
          <w:szCs w:val="24"/>
        </w:rPr>
        <w:t xml:space="preserve">to include following </w:t>
      </w:r>
    </w:p>
    <w:tbl>
      <w:tblPr>
        <w:tblStyle w:val="TableGrid"/>
        <w:tblW w:w="0" w:type="auto"/>
        <w:tblInd w:w="1440" w:type="dxa"/>
        <w:tblLook w:val="04A0" w:firstRow="1" w:lastRow="0" w:firstColumn="1" w:lastColumn="0" w:noHBand="0" w:noVBand="1"/>
      </w:tblPr>
      <w:tblGrid>
        <w:gridCol w:w="7576"/>
      </w:tblGrid>
      <w:tr w:rsidR="001F368A" w:rsidRPr="008C3C96" w14:paraId="51B2877E" w14:textId="77777777" w:rsidTr="00DC489A">
        <w:tc>
          <w:tcPr>
            <w:tcW w:w="10416" w:type="dxa"/>
          </w:tcPr>
          <w:p w14:paraId="04187A71" w14:textId="20DB04E7" w:rsidR="00A40514" w:rsidRPr="00A40514" w:rsidRDefault="001F368A" w:rsidP="00A40514">
            <w:pPr>
              <w:pStyle w:val="dC-Normal"/>
              <w:rPr>
                <w:rFonts w:ascii="CiscoSansTT" w:hAnsi="CiscoSansTT" w:cs="CiscoSansTT"/>
                <w:sz w:val="24"/>
                <w:szCs w:val="24"/>
              </w:rPr>
            </w:pPr>
            <w:r w:rsidRPr="008C3C96">
              <w:rPr>
                <w:rFonts w:ascii="CiscoSansTT" w:hAnsi="CiscoSansTT" w:cs="CiscoSansTT"/>
                <w:sz w:val="24"/>
                <w:szCs w:val="24"/>
              </w:rPr>
              <w:t>---</w:t>
            </w:r>
          </w:p>
          <w:p w14:paraId="3A1DFCFE" w14:textId="77777777" w:rsidR="00A40514" w:rsidRPr="00A40514" w:rsidRDefault="00A40514" w:rsidP="00A40514">
            <w:pPr>
              <w:pStyle w:val="dC-Normal"/>
              <w:rPr>
                <w:rFonts w:ascii="CiscoSansTT" w:hAnsi="CiscoSansTT" w:cs="CiscoSansTT"/>
                <w:sz w:val="24"/>
                <w:szCs w:val="24"/>
              </w:rPr>
            </w:pPr>
            <w:r w:rsidRPr="00A40514">
              <w:rPr>
                <w:rFonts w:ascii="CiscoSansTT" w:hAnsi="CiscoSansTT" w:cs="CiscoSansTT"/>
                <w:sz w:val="24"/>
                <w:szCs w:val="24"/>
              </w:rPr>
              <w:lastRenderedPageBreak/>
              <w:t># tasks file for jinja2_spine</w:t>
            </w:r>
          </w:p>
          <w:p w14:paraId="2B7F821A" w14:textId="77777777" w:rsidR="00A40514" w:rsidRPr="00A40514" w:rsidRDefault="00A40514" w:rsidP="00A40514">
            <w:pPr>
              <w:pStyle w:val="dC-Normal"/>
              <w:rPr>
                <w:rFonts w:ascii="CiscoSansTT" w:hAnsi="CiscoSansTT" w:cs="CiscoSansTT"/>
                <w:sz w:val="24"/>
                <w:szCs w:val="24"/>
              </w:rPr>
            </w:pPr>
            <w:r w:rsidRPr="00A40514">
              <w:rPr>
                <w:rFonts w:ascii="CiscoSansTT" w:hAnsi="CiscoSansTT" w:cs="CiscoSansTT"/>
                <w:sz w:val="24"/>
                <w:szCs w:val="24"/>
              </w:rPr>
              <w:t xml:space="preserve">  - name: Generate Spine Config</w:t>
            </w:r>
          </w:p>
          <w:p w14:paraId="55AEF384" w14:textId="77777777" w:rsidR="00A40514" w:rsidRPr="00A40514" w:rsidRDefault="00A40514" w:rsidP="00A40514">
            <w:pPr>
              <w:pStyle w:val="dC-Normal"/>
              <w:rPr>
                <w:rFonts w:ascii="CiscoSansTT" w:hAnsi="CiscoSansTT" w:cs="CiscoSansTT"/>
                <w:sz w:val="24"/>
                <w:szCs w:val="24"/>
              </w:rPr>
            </w:pPr>
            <w:r w:rsidRPr="00A40514">
              <w:rPr>
                <w:rFonts w:ascii="CiscoSansTT" w:hAnsi="CiscoSansTT" w:cs="CiscoSansTT"/>
                <w:sz w:val="24"/>
                <w:szCs w:val="24"/>
              </w:rPr>
              <w:t xml:space="preserve">    template: </w:t>
            </w:r>
            <w:proofErr w:type="spellStart"/>
            <w:r w:rsidRPr="00A40514">
              <w:rPr>
                <w:rFonts w:ascii="CiscoSansTT" w:hAnsi="CiscoSansTT" w:cs="CiscoSansTT"/>
                <w:sz w:val="24"/>
                <w:szCs w:val="24"/>
              </w:rPr>
              <w:t>src</w:t>
            </w:r>
            <w:proofErr w:type="spellEnd"/>
            <w:r w:rsidRPr="00A40514">
              <w:rPr>
                <w:rFonts w:ascii="CiscoSansTT" w:hAnsi="CiscoSansTT" w:cs="CiscoSansTT"/>
                <w:sz w:val="24"/>
                <w:szCs w:val="24"/>
              </w:rPr>
              <w:t>=</w:t>
            </w:r>
            <w:proofErr w:type="gramStart"/>
            <w:r w:rsidRPr="00A40514">
              <w:rPr>
                <w:rFonts w:ascii="CiscoSansTT" w:hAnsi="CiscoSansTT" w:cs="CiscoSansTT"/>
                <w:sz w:val="24"/>
                <w:szCs w:val="24"/>
              </w:rPr>
              <w:t>spine.j</w:t>
            </w:r>
            <w:proofErr w:type="gramEnd"/>
            <w:r w:rsidRPr="00A40514">
              <w:rPr>
                <w:rFonts w:ascii="CiscoSansTT" w:hAnsi="CiscoSansTT" w:cs="CiscoSansTT"/>
                <w:sz w:val="24"/>
                <w:szCs w:val="24"/>
              </w:rPr>
              <w:t xml:space="preserve">2 </w:t>
            </w:r>
            <w:proofErr w:type="spellStart"/>
            <w:r w:rsidRPr="00A40514">
              <w:rPr>
                <w:rFonts w:ascii="CiscoSansTT" w:hAnsi="CiscoSansTT" w:cs="CiscoSansTT"/>
                <w:sz w:val="24"/>
                <w:szCs w:val="24"/>
              </w:rPr>
              <w:t>dest</w:t>
            </w:r>
            <w:proofErr w:type="spellEnd"/>
            <w:r w:rsidRPr="00A40514">
              <w:rPr>
                <w:rFonts w:ascii="CiscoSansTT" w:hAnsi="CiscoSansTT" w:cs="CiscoSansTT"/>
                <w:sz w:val="24"/>
                <w:szCs w:val="24"/>
              </w:rPr>
              <w:t>=roles/jinja2_spine/files/{{</w:t>
            </w:r>
            <w:proofErr w:type="spellStart"/>
            <w:r w:rsidRPr="00A40514">
              <w:rPr>
                <w:rFonts w:ascii="CiscoSansTT" w:hAnsi="CiscoSansTT" w:cs="CiscoSansTT"/>
                <w:sz w:val="24"/>
                <w:szCs w:val="24"/>
              </w:rPr>
              <w:t>inventory_hostname</w:t>
            </w:r>
            <w:proofErr w:type="spellEnd"/>
            <w:r w:rsidRPr="00A40514">
              <w:rPr>
                <w:rFonts w:ascii="CiscoSansTT" w:hAnsi="CiscoSansTT" w:cs="CiscoSansTT"/>
                <w:sz w:val="24"/>
                <w:szCs w:val="24"/>
              </w:rPr>
              <w:t>}}.</w:t>
            </w:r>
            <w:proofErr w:type="spellStart"/>
            <w:r w:rsidRPr="00A40514">
              <w:rPr>
                <w:rFonts w:ascii="CiscoSansTT" w:hAnsi="CiscoSansTT" w:cs="CiscoSansTT"/>
                <w:sz w:val="24"/>
                <w:szCs w:val="24"/>
              </w:rPr>
              <w:t>cfg</w:t>
            </w:r>
            <w:proofErr w:type="spellEnd"/>
          </w:p>
          <w:p w14:paraId="33C0E127" w14:textId="77777777" w:rsidR="00A40514" w:rsidRPr="00A40514" w:rsidRDefault="00A40514" w:rsidP="00A40514">
            <w:pPr>
              <w:pStyle w:val="dC-Normal"/>
              <w:rPr>
                <w:rFonts w:ascii="CiscoSansTT" w:hAnsi="CiscoSansTT" w:cs="CiscoSansTT"/>
                <w:sz w:val="24"/>
                <w:szCs w:val="24"/>
              </w:rPr>
            </w:pPr>
            <w:r w:rsidRPr="00A40514">
              <w:rPr>
                <w:rFonts w:ascii="CiscoSansTT" w:hAnsi="CiscoSansTT" w:cs="CiscoSansTT"/>
                <w:sz w:val="24"/>
                <w:szCs w:val="24"/>
              </w:rPr>
              <w:t xml:space="preserve">  - name: Push Spine Config</w:t>
            </w:r>
          </w:p>
          <w:p w14:paraId="098A529D" w14:textId="77777777" w:rsidR="00A40514" w:rsidRPr="00A40514" w:rsidRDefault="00A40514" w:rsidP="00A40514">
            <w:pPr>
              <w:pStyle w:val="dC-Normal"/>
              <w:rPr>
                <w:rFonts w:ascii="CiscoSansTT" w:hAnsi="CiscoSansTT" w:cs="CiscoSansTT"/>
                <w:sz w:val="24"/>
                <w:szCs w:val="24"/>
              </w:rPr>
            </w:pPr>
            <w:r w:rsidRPr="00A40514">
              <w:rPr>
                <w:rFonts w:ascii="CiscoSansTT" w:hAnsi="CiscoSansTT" w:cs="CiscoSansTT"/>
                <w:sz w:val="24"/>
                <w:szCs w:val="24"/>
              </w:rPr>
              <w:t xml:space="preserve">    </w:t>
            </w:r>
            <w:proofErr w:type="spellStart"/>
            <w:r w:rsidRPr="00A40514">
              <w:rPr>
                <w:rFonts w:ascii="CiscoSansTT" w:hAnsi="CiscoSansTT" w:cs="CiscoSansTT"/>
                <w:sz w:val="24"/>
                <w:szCs w:val="24"/>
              </w:rPr>
              <w:t>nxos_config</w:t>
            </w:r>
            <w:proofErr w:type="spellEnd"/>
            <w:r w:rsidRPr="00A40514">
              <w:rPr>
                <w:rFonts w:ascii="CiscoSansTT" w:hAnsi="CiscoSansTT" w:cs="CiscoSansTT"/>
                <w:sz w:val="24"/>
                <w:szCs w:val="24"/>
              </w:rPr>
              <w:t>:</w:t>
            </w:r>
          </w:p>
          <w:p w14:paraId="1A90026A" w14:textId="77777777" w:rsidR="00A40514" w:rsidRPr="00A40514" w:rsidRDefault="00A40514" w:rsidP="00A40514">
            <w:pPr>
              <w:pStyle w:val="dC-Normal"/>
              <w:rPr>
                <w:rFonts w:ascii="CiscoSansTT" w:hAnsi="CiscoSansTT" w:cs="CiscoSansTT"/>
                <w:sz w:val="24"/>
                <w:szCs w:val="24"/>
              </w:rPr>
            </w:pPr>
            <w:r w:rsidRPr="00A40514">
              <w:rPr>
                <w:rFonts w:ascii="CiscoSansTT" w:hAnsi="CiscoSansTT" w:cs="CiscoSansTT"/>
                <w:sz w:val="24"/>
                <w:szCs w:val="24"/>
              </w:rPr>
              <w:t xml:space="preserve">      </w:t>
            </w:r>
            <w:proofErr w:type="spellStart"/>
            <w:r w:rsidRPr="00A40514">
              <w:rPr>
                <w:rFonts w:ascii="CiscoSansTT" w:hAnsi="CiscoSansTT" w:cs="CiscoSansTT"/>
                <w:sz w:val="24"/>
                <w:szCs w:val="24"/>
              </w:rPr>
              <w:t>src</w:t>
            </w:r>
            <w:proofErr w:type="spellEnd"/>
            <w:r w:rsidRPr="00A40514">
              <w:rPr>
                <w:rFonts w:ascii="CiscoSansTT" w:hAnsi="CiscoSansTT" w:cs="CiscoSansTT"/>
                <w:sz w:val="24"/>
                <w:szCs w:val="24"/>
              </w:rPr>
              <w:t>: roles/jinja2_spine/files/{{</w:t>
            </w:r>
            <w:proofErr w:type="spellStart"/>
            <w:r w:rsidRPr="00A40514">
              <w:rPr>
                <w:rFonts w:ascii="CiscoSansTT" w:hAnsi="CiscoSansTT" w:cs="CiscoSansTT"/>
                <w:sz w:val="24"/>
                <w:szCs w:val="24"/>
              </w:rPr>
              <w:t>inventory_hostname</w:t>
            </w:r>
            <w:proofErr w:type="spellEnd"/>
            <w:r w:rsidRPr="00A40514">
              <w:rPr>
                <w:rFonts w:ascii="CiscoSansTT" w:hAnsi="CiscoSansTT" w:cs="CiscoSansTT"/>
                <w:sz w:val="24"/>
                <w:szCs w:val="24"/>
              </w:rPr>
              <w:t>}}.</w:t>
            </w:r>
            <w:proofErr w:type="spellStart"/>
            <w:r w:rsidRPr="00A40514">
              <w:rPr>
                <w:rFonts w:ascii="CiscoSansTT" w:hAnsi="CiscoSansTT" w:cs="CiscoSansTT"/>
                <w:sz w:val="24"/>
                <w:szCs w:val="24"/>
              </w:rPr>
              <w:t>cfg</w:t>
            </w:r>
            <w:proofErr w:type="spellEnd"/>
          </w:p>
          <w:p w14:paraId="21B96AE3" w14:textId="77777777" w:rsidR="00A40514" w:rsidRPr="00A40514" w:rsidRDefault="00A40514" w:rsidP="00A40514">
            <w:pPr>
              <w:pStyle w:val="dC-Normal"/>
              <w:rPr>
                <w:rFonts w:ascii="CiscoSansTT" w:hAnsi="CiscoSansTT" w:cs="CiscoSansTT"/>
                <w:sz w:val="24"/>
                <w:szCs w:val="24"/>
              </w:rPr>
            </w:pPr>
            <w:r w:rsidRPr="00A40514">
              <w:rPr>
                <w:rFonts w:ascii="CiscoSansTT" w:hAnsi="CiscoSansTT" w:cs="CiscoSansTT"/>
                <w:sz w:val="24"/>
                <w:szCs w:val="24"/>
              </w:rPr>
              <w:t xml:space="preserve">      match: none</w:t>
            </w:r>
          </w:p>
          <w:p w14:paraId="2EAA2DF9" w14:textId="614639CA" w:rsidR="001F368A" w:rsidRPr="008C3C96" w:rsidRDefault="00A40514" w:rsidP="00A40514">
            <w:pPr>
              <w:pStyle w:val="dC-Normal"/>
              <w:rPr>
                <w:rFonts w:ascii="CiscoSansTT" w:hAnsi="CiscoSansTT" w:cs="CiscoSansTT"/>
                <w:b/>
                <w:bCs/>
                <w:sz w:val="24"/>
                <w:szCs w:val="24"/>
              </w:rPr>
            </w:pPr>
            <w:r w:rsidRPr="00A40514">
              <w:rPr>
                <w:rFonts w:ascii="CiscoSansTT" w:hAnsi="CiscoSansTT" w:cs="CiscoSansTT"/>
                <w:sz w:val="24"/>
                <w:szCs w:val="24"/>
              </w:rPr>
              <w:t xml:space="preserve">      provider: "</w:t>
            </w:r>
            <w:proofErr w:type="gramStart"/>
            <w:r w:rsidRPr="00A40514">
              <w:rPr>
                <w:rFonts w:ascii="CiscoSansTT" w:hAnsi="CiscoSansTT" w:cs="CiscoSansTT"/>
                <w:sz w:val="24"/>
                <w:szCs w:val="24"/>
              </w:rPr>
              <w:t xml:space="preserve">{{ </w:t>
            </w:r>
            <w:proofErr w:type="spellStart"/>
            <w:r w:rsidRPr="00A40514">
              <w:rPr>
                <w:rFonts w:ascii="CiscoSansTT" w:hAnsi="CiscoSansTT" w:cs="CiscoSansTT"/>
                <w:sz w:val="24"/>
                <w:szCs w:val="24"/>
              </w:rPr>
              <w:t>nxos</w:t>
            </w:r>
            <w:proofErr w:type="gramEnd"/>
            <w:r w:rsidRPr="00A40514">
              <w:rPr>
                <w:rFonts w:ascii="CiscoSansTT" w:hAnsi="CiscoSansTT" w:cs="CiscoSansTT"/>
                <w:sz w:val="24"/>
                <w:szCs w:val="24"/>
              </w:rPr>
              <w:t>_provider</w:t>
            </w:r>
            <w:proofErr w:type="spellEnd"/>
            <w:r w:rsidRPr="00A40514">
              <w:rPr>
                <w:rFonts w:ascii="CiscoSansTT" w:hAnsi="CiscoSansTT" w:cs="CiscoSansTT"/>
                <w:sz w:val="24"/>
                <w:szCs w:val="24"/>
              </w:rPr>
              <w:t xml:space="preserve"> }}"</w:t>
            </w:r>
          </w:p>
        </w:tc>
      </w:tr>
    </w:tbl>
    <w:p w14:paraId="4904C50A" w14:textId="77777777" w:rsidR="001F368A" w:rsidRPr="008C3C96" w:rsidRDefault="001F368A" w:rsidP="001F368A">
      <w:pPr>
        <w:pStyle w:val="dC-Normal"/>
        <w:ind w:left="1440"/>
        <w:rPr>
          <w:rFonts w:ascii="CiscoSansTT" w:hAnsi="CiscoSansTT" w:cs="CiscoSansTT"/>
          <w:b/>
          <w:bCs/>
          <w:sz w:val="24"/>
          <w:szCs w:val="24"/>
        </w:rPr>
      </w:pPr>
    </w:p>
    <w:p w14:paraId="5707E96C" w14:textId="77777777" w:rsidR="001F368A" w:rsidRPr="008C3C96" w:rsidRDefault="001F368A" w:rsidP="001F368A">
      <w:pPr>
        <w:pStyle w:val="dC-Normal"/>
        <w:numPr>
          <w:ilvl w:val="0"/>
          <w:numId w:val="37"/>
        </w:numPr>
        <w:rPr>
          <w:rFonts w:ascii="CiscoSansTT" w:hAnsi="CiscoSansTT" w:cs="CiscoSansTT"/>
          <w:b/>
          <w:sz w:val="24"/>
          <w:szCs w:val="24"/>
        </w:rPr>
      </w:pPr>
      <w:r w:rsidRPr="008C3C96">
        <w:rPr>
          <w:rFonts w:ascii="CiscoSansTT" w:hAnsi="CiscoSansTT" w:cs="CiscoSansTT"/>
          <w:sz w:val="24"/>
          <w:szCs w:val="24"/>
        </w:rPr>
        <w:t>Contents of the ‘</w:t>
      </w:r>
      <w:proofErr w:type="spellStart"/>
      <w:r w:rsidRPr="008C3C96">
        <w:rPr>
          <w:rFonts w:ascii="CiscoSansTT" w:hAnsi="CiscoSansTT" w:cs="CiscoSansTT"/>
          <w:sz w:val="24"/>
          <w:szCs w:val="24"/>
        </w:rPr>
        <w:t>main.yml</w:t>
      </w:r>
      <w:proofErr w:type="spellEnd"/>
      <w:r w:rsidRPr="008C3C96">
        <w:rPr>
          <w:rFonts w:ascii="CiscoSansTT" w:hAnsi="CiscoSansTT" w:cs="CiscoSansTT"/>
          <w:sz w:val="24"/>
          <w:szCs w:val="24"/>
        </w:rPr>
        <w:t>’ file should look like below:</w:t>
      </w:r>
    </w:p>
    <w:p w14:paraId="6592B770" w14:textId="2D90B86C" w:rsidR="001F368A" w:rsidRPr="008C3C96" w:rsidRDefault="00A40514" w:rsidP="001F368A">
      <w:pPr>
        <w:pStyle w:val="dC-Normal"/>
        <w:ind w:left="720"/>
        <w:jc w:val="center"/>
        <w:rPr>
          <w:rFonts w:ascii="CiscoSansTT" w:hAnsi="CiscoSansTT" w:cs="CiscoSansTT"/>
          <w:b/>
        </w:rPr>
      </w:pPr>
      <w:r>
        <w:rPr>
          <w:noProof/>
        </w:rPr>
        <w:drawing>
          <wp:inline distT="0" distB="0" distL="0" distR="0" wp14:anchorId="23FFDC0E" wp14:editId="05011BEF">
            <wp:extent cx="5477336" cy="1792605"/>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81407" cy="1793937"/>
                    </a:xfrm>
                    <a:prstGeom prst="rect">
                      <a:avLst/>
                    </a:prstGeom>
                  </pic:spPr>
                </pic:pic>
              </a:graphicData>
            </a:graphic>
          </wp:inline>
        </w:drawing>
      </w:r>
    </w:p>
    <w:p w14:paraId="48943069" w14:textId="77777777" w:rsidR="001F368A" w:rsidRPr="008C3C96" w:rsidRDefault="001F368A" w:rsidP="001F368A">
      <w:pPr>
        <w:pStyle w:val="dC-Normal"/>
        <w:rPr>
          <w:rFonts w:ascii="CiscoSansTT" w:hAnsi="CiscoSansTT" w:cs="CiscoSansTT"/>
          <w:b/>
        </w:rPr>
      </w:pPr>
    </w:p>
    <w:p w14:paraId="7811F51F" w14:textId="77777777" w:rsidR="001F368A" w:rsidRPr="008C3C96" w:rsidRDefault="001F368A" w:rsidP="001F368A">
      <w:pPr>
        <w:pStyle w:val="dC-Normal"/>
        <w:numPr>
          <w:ilvl w:val="0"/>
          <w:numId w:val="37"/>
        </w:numPr>
        <w:rPr>
          <w:rFonts w:ascii="CiscoSansTT" w:hAnsi="CiscoSansTT" w:cs="CiscoSansTT"/>
          <w:bCs/>
          <w:sz w:val="24"/>
          <w:szCs w:val="24"/>
        </w:rPr>
      </w:pPr>
      <w:r w:rsidRPr="008C3C96">
        <w:rPr>
          <w:rFonts w:ascii="CiscoSansTT" w:hAnsi="CiscoSansTT" w:cs="CiscoSansTT"/>
          <w:bCs/>
          <w:sz w:val="24"/>
          <w:szCs w:val="24"/>
        </w:rPr>
        <w:t>Click “File” “Save</w:t>
      </w:r>
      <w:proofErr w:type="gramStart"/>
      <w:r w:rsidRPr="008C3C96">
        <w:rPr>
          <w:rFonts w:ascii="CiscoSansTT" w:hAnsi="CiscoSansTT" w:cs="CiscoSansTT"/>
          <w:bCs/>
          <w:sz w:val="24"/>
          <w:szCs w:val="24"/>
        </w:rPr>
        <w:t>” .</w:t>
      </w:r>
      <w:proofErr w:type="gramEnd"/>
      <w:r w:rsidRPr="008C3C96">
        <w:rPr>
          <w:rFonts w:ascii="CiscoSansTT" w:hAnsi="CiscoSansTT" w:cs="CiscoSansTT"/>
          <w:bCs/>
          <w:sz w:val="24"/>
          <w:szCs w:val="24"/>
        </w:rPr>
        <w:t xml:space="preserve"> This will save the playbook, and also ftp the playbook to Ansible server using pre-configured “remote-sync” package.</w:t>
      </w:r>
    </w:p>
    <w:p w14:paraId="63F5A351" w14:textId="77777777" w:rsidR="001F368A" w:rsidRPr="008C3C96" w:rsidRDefault="001F368A" w:rsidP="001F368A">
      <w:pPr>
        <w:pStyle w:val="dC-Normal"/>
        <w:numPr>
          <w:ilvl w:val="0"/>
          <w:numId w:val="37"/>
        </w:numPr>
        <w:rPr>
          <w:rFonts w:ascii="CiscoSansTT" w:hAnsi="CiscoSansTT" w:cs="CiscoSansTT"/>
          <w:b/>
          <w:bCs/>
          <w:sz w:val="24"/>
          <w:szCs w:val="24"/>
        </w:rPr>
      </w:pPr>
      <w:r w:rsidRPr="008C3C96">
        <w:rPr>
          <w:rFonts w:ascii="CiscoSansTT" w:hAnsi="CiscoSansTT" w:cs="CiscoSansTT"/>
          <w:sz w:val="24"/>
          <w:szCs w:val="24"/>
        </w:rPr>
        <w:t>In the above YAML file, ansible module named “</w:t>
      </w:r>
      <w:proofErr w:type="spellStart"/>
      <w:r w:rsidRPr="008C3C96">
        <w:rPr>
          <w:rFonts w:ascii="CiscoSansTT" w:hAnsi="CiscoSansTT" w:cs="CiscoSansTT"/>
          <w:b/>
          <w:sz w:val="24"/>
          <w:szCs w:val="24"/>
        </w:rPr>
        <w:t>ios_config</w:t>
      </w:r>
      <w:proofErr w:type="spellEnd"/>
      <w:r w:rsidRPr="008C3C96">
        <w:rPr>
          <w:rFonts w:ascii="CiscoSansTT" w:hAnsi="CiscoSansTT" w:cs="CiscoSansTT"/>
          <w:b/>
          <w:sz w:val="24"/>
          <w:szCs w:val="24"/>
        </w:rPr>
        <w:t>”</w:t>
      </w:r>
      <w:r w:rsidRPr="008C3C96">
        <w:rPr>
          <w:rFonts w:ascii="CiscoSansTT" w:hAnsi="CiscoSansTT" w:cs="CiscoSansTT"/>
          <w:sz w:val="24"/>
          <w:szCs w:val="24"/>
        </w:rPr>
        <w:t xml:space="preserve"> is used.  This module performs below activities:</w:t>
      </w:r>
    </w:p>
    <w:p w14:paraId="61873A68" w14:textId="77777777" w:rsidR="001F368A" w:rsidRPr="008C3C96" w:rsidRDefault="001F368A" w:rsidP="001F368A">
      <w:pPr>
        <w:pStyle w:val="ListParagraph"/>
        <w:numPr>
          <w:ilvl w:val="1"/>
          <w:numId w:val="37"/>
        </w:numPr>
        <w:spacing w:after="0" w:line="240" w:lineRule="auto"/>
        <w:rPr>
          <w:rFonts w:ascii="CiscoSansTT" w:hAnsi="CiscoSansTT" w:cs="CiscoSansTT"/>
          <w:szCs w:val="24"/>
        </w:rPr>
      </w:pPr>
      <w:r w:rsidRPr="008C3C96">
        <w:rPr>
          <w:rFonts w:ascii="CiscoSansTT" w:hAnsi="CiscoSansTT" w:cs="CiscoSansTT"/>
          <w:color w:val="404040"/>
          <w:szCs w:val="24"/>
          <w:shd w:val="clear" w:color="auto" w:fill="FFFFFF"/>
        </w:rPr>
        <w:t>It uses source path of the file (“</w:t>
      </w:r>
      <w:proofErr w:type="spellStart"/>
      <w:r w:rsidRPr="008C3C96">
        <w:rPr>
          <w:rFonts w:ascii="CiscoSansTT" w:hAnsi="CiscoSansTT" w:cs="CiscoSansTT"/>
          <w:b/>
          <w:i/>
          <w:color w:val="404040"/>
          <w:szCs w:val="24"/>
          <w:shd w:val="clear" w:color="auto" w:fill="FFFFFF"/>
        </w:rPr>
        <w:t>src</w:t>
      </w:r>
      <w:proofErr w:type="spellEnd"/>
      <w:r w:rsidRPr="008C3C96">
        <w:rPr>
          <w:rFonts w:ascii="CiscoSansTT" w:hAnsi="CiscoSansTT" w:cs="CiscoSansTT"/>
          <w:b/>
          <w:i/>
          <w:color w:val="404040"/>
          <w:szCs w:val="24"/>
          <w:shd w:val="clear" w:color="auto" w:fill="FFFFFF"/>
        </w:rPr>
        <w:t>”</w:t>
      </w:r>
      <w:r w:rsidRPr="008C3C96">
        <w:rPr>
          <w:rFonts w:ascii="CiscoSansTT" w:hAnsi="CiscoSansTT" w:cs="CiscoSansTT"/>
          <w:color w:val="404040"/>
          <w:szCs w:val="24"/>
          <w:shd w:val="clear" w:color="auto" w:fill="FFFFFF"/>
        </w:rPr>
        <w:t>) that contains the configuration or configuration template to load into spine</w:t>
      </w:r>
    </w:p>
    <w:p w14:paraId="1BD89BC6" w14:textId="77777777" w:rsidR="001F368A" w:rsidRPr="008C3C96" w:rsidRDefault="001F368A" w:rsidP="001F368A">
      <w:pPr>
        <w:pStyle w:val="dC-Normal"/>
        <w:numPr>
          <w:ilvl w:val="1"/>
          <w:numId w:val="37"/>
        </w:numPr>
        <w:rPr>
          <w:rFonts w:ascii="CiscoSansTT" w:hAnsi="CiscoSansTT" w:cs="CiscoSansTT"/>
          <w:b/>
          <w:sz w:val="24"/>
          <w:szCs w:val="24"/>
        </w:rPr>
      </w:pPr>
      <w:r w:rsidRPr="008C3C96">
        <w:rPr>
          <w:rFonts w:ascii="CiscoSansTT" w:hAnsi="CiscoSansTT" w:cs="CiscoSansTT"/>
          <w:sz w:val="24"/>
          <w:szCs w:val="24"/>
        </w:rPr>
        <w:t>Since “</w:t>
      </w:r>
      <w:r w:rsidRPr="008C3C96">
        <w:rPr>
          <w:rFonts w:ascii="CiscoSansTT" w:hAnsi="CiscoSansTT" w:cs="CiscoSansTT"/>
          <w:b/>
          <w:i/>
          <w:sz w:val="24"/>
          <w:szCs w:val="24"/>
        </w:rPr>
        <w:t>force</w:t>
      </w:r>
      <w:r w:rsidRPr="008C3C96">
        <w:rPr>
          <w:rFonts w:ascii="CiscoSansTT" w:hAnsi="CiscoSansTT" w:cs="CiscoSansTT"/>
          <w:sz w:val="24"/>
          <w:szCs w:val="24"/>
        </w:rPr>
        <w:t xml:space="preserve">” option is set to true, hence the contents of </w:t>
      </w:r>
      <w:proofErr w:type="spellStart"/>
      <w:r w:rsidRPr="008C3C96">
        <w:rPr>
          <w:rFonts w:ascii="CiscoSansTT" w:hAnsi="CiscoSansTT" w:cs="CiscoSansTT"/>
          <w:sz w:val="24"/>
          <w:szCs w:val="24"/>
        </w:rPr>
        <w:t>src</w:t>
      </w:r>
      <w:proofErr w:type="spellEnd"/>
      <w:r w:rsidRPr="008C3C96">
        <w:rPr>
          <w:rFonts w:ascii="CiscoSansTT" w:hAnsi="CiscoSansTT" w:cs="CiscoSansTT"/>
          <w:sz w:val="24"/>
          <w:szCs w:val="24"/>
        </w:rPr>
        <w:t xml:space="preserve"> file will be pushed into device without checking if these already exist in device</w:t>
      </w:r>
    </w:p>
    <w:p w14:paraId="5FDCB54C" w14:textId="77777777" w:rsidR="001F368A" w:rsidRPr="008C3C96" w:rsidRDefault="001F368A" w:rsidP="001F368A">
      <w:pPr>
        <w:pStyle w:val="dC-H3"/>
        <w:rPr>
          <w:rFonts w:ascii="CiscoSansTT" w:hAnsi="CiscoSansTT" w:cs="CiscoSansTT"/>
          <w:sz w:val="24"/>
          <w:szCs w:val="24"/>
        </w:rPr>
      </w:pPr>
      <w:r w:rsidRPr="008C3C96">
        <w:rPr>
          <w:rFonts w:ascii="CiscoSansTT" w:hAnsi="CiscoSansTT" w:cs="CiscoSansTT"/>
          <w:sz w:val="24"/>
          <w:szCs w:val="24"/>
        </w:rPr>
        <w:t xml:space="preserve">Step 6: </w:t>
      </w:r>
      <w:r w:rsidRPr="008C3C96">
        <w:rPr>
          <w:rFonts w:ascii="CiscoSansTT" w:hAnsi="CiscoSansTT" w:cs="CiscoSansTT"/>
          <w:sz w:val="24"/>
          <w:szCs w:val="24"/>
        </w:rPr>
        <w:tab/>
      </w:r>
      <w:r w:rsidRPr="008C3C96">
        <w:rPr>
          <w:rFonts w:ascii="CiscoSansTT" w:hAnsi="CiscoSansTT" w:cs="CiscoSansTT"/>
          <w:color w:val="000000" w:themeColor="text1"/>
          <w:sz w:val="24"/>
          <w:szCs w:val="24"/>
        </w:rPr>
        <w:t xml:space="preserve">Run Jinja2_fabric playbook </w:t>
      </w:r>
    </w:p>
    <w:p w14:paraId="3124118E" w14:textId="77777777" w:rsidR="001F368A" w:rsidRPr="008C3C96" w:rsidRDefault="001F368A" w:rsidP="001F368A">
      <w:pPr>
        <w:pStyle w:val="dC-Normal"/>
        <w:numPr>
          <w:ilvl w:val="0"/>
          <w:numId w:val="59"/>
        </w:numPr>
        <w:rPr>
          <w:rFonts w:ascii="CiscoSansTT" w:hAnsi="CiscoSansTT" w:cs="CiscoSansTT"/>
          <w:color w:val="000000" w:themeColor="text1"/>
          <w:sz w:val="24"/>
          <w:szCs w:val="24"/>
        </w:rPr>
      </w:pPr>
      <w:r w:rsidRPr="008C3C96">
        <w:rPr>
          <w:rFonts w:ascii="CiscoSansTT" w:hAnsi="CiscoSansTT" w:cs="CiscoSansTT"/>
          <w:sz w:val="24"/>
          <w:szCs w:val="24"/>
        </w:rPr>
        <w:t xml:space="preserve">In this section you will run the playbook created in step 1, this will generate configuration file for Spine-2 </w:t>
      </w:r>
      <w:proofErr w:type="spellStart"/>
      <w:r w:rsidRPr="008C3C96">
        <w:rPr>
          <w:rFonts w:ascii="CiscoSansTT" w:hAnsi="CiscoSansTT" w:cs="CiscoSansTT"/>
          <w:sz w:val="24"/>
          <w:szCs w:val="24"/>
        </w:rPr>
        <w:t>switche</w:t>
      </w:r>
      <w:proofErr w:type="spellEnd"/>
      <w:r w:rsidRPr="008C3C96">
        <w:rPr>
          <w:rFonts w:ascii="CiscoSansTT" w:hAnsi="CiscoSansTT" w:cs="CiscoSansTT"/>
          <w:sz w:val="24"/>
          <w:szCs w:val="24"/>
        </w:rPr>
        <w:t xml:space="preserve"> from the template. </w:t>
      </w:r>
    </w:p>
    <w:p w14:paraId="4FC25278" w14:textId="77777777" w:rsidR="001F368A" w:rsidRPr="008C3C96" w:rsidRDefault="001F368A" w:rsidP="001F368A">
      <w:pPr>
        <w:pStyle w:val="dC-Normal"/>
        <w:numPr>
          <w:ilvl w:val="0"/>
          <w:numId w:val="59"/>
        </w:numPr>
        <w:rPr>
          <w:rFonts w:ascii="CiscoSansTT" w:hAnsi="CiscoSansTT" w:cs="CiscoSansTT"/>
          <w:color w:val="000000" w:themeColor="text1"/>
          <w:sz w:val="24"/>
          <w:szCs w:val="24"/>
        </w:rPr>
      </w:pPr>
      <w:r w:rsidRPr="008C3C96">
        <w:rPr>
          <w:rFonts w:ascii="CiscoSansTT" w:hAnsi="CiscoSansTT" w:cs="CiscoSansTT"/>
          <w:sz w:val="24"/>
          <w:szCs w:val="24"/>
        </w:rPr>
        <w:t>The playbook will also push the configuration file to Spine-2 switch</w:t>
      </w:r>
      <w:r w:rsidRPr="008C3C96">
        <w:rPr>
          <w:rFonts w:ascii="CiscoSansTT" w:hAnsi="CiscoSansTT" w:cs="CiscoSansTT"/>
          <w:strike/>
          <w:sz w:val="24"/>
          <w:szCs w:val="24"/>
        </w:rPr>
        <w:t>es</w:t>
      </w:r>
      <w:r w:rsidRPr="008C3C96">
        <w:rPr>
          <w:rFonts w:ascii="CiscoSansTT" w:hAnsi="CiscoSansTT" w:cs="CiscoSansTT"/>
          <w:sz w:val="24"/>
          <w:szCs w:val="24"/>
        </w:rPr>
        <w:t xml:space="preserve">. </w:t>
      </w:r>
    </w:p>
    <w:p w14:paraId="6CE2B649" w14:textId="77777777" w:rsidR="001F368A" w:rsidRPr="008C3C96" w:rsidRDefault="001F368A" w:rsidP="001F368A">
      <w:pPr>
        <w:pStyle w:val="dC-Normal"/>
        <w:numPr>
          <w:ilvl w:val="0"/>
          <w:numId w:val="59"/>
        </w:numPr>
        <w:rPr>
          <w:rFonts w:ascii="CiscoSansTT" w:hAnsi="CiscoSansTT" w:cs="CiscoSansTT"/>
          <w:color w:val="000000" w:themeColor="text1"/>
          <w:sz w:val="24"/>
          <w:szCs w:val="24"/>
        </w:rPr>
      </w:pPr>
      <w:r w:rsidRPr="008C3C96">
        <w:rPr>
          <w:rFonts w:ascii="CiscoSansTT" w:hAnsi="CiscoSansTT" w:cs="CiscoSansTT"/>
          <w:sz w:val="24"/>
          <w:szCs w:val="24"/>
        </w:rPr>
        <w:lastRenderedPageBreak/>
        <w:t>Run the ansible playbook by going to folder LTRDC-1572 and executing the below command</w:t>
      </w:r>
    </w:p>
    <w:p w14:paraId="5077EF8D" w14:textId="77777777" w:rsidR="001F368A" w:rsidRPr="008C3C96" w:rsidRDefault="001F368A" w:rsidP="001F368A">
      <w:pPr>
        <w:pStyle w:val="dC-Note"/>
        <w:rPr>
          <w:rFonts w:ascii="CiscoSansTT" w:hAnsi="CiscoSansTT" w:cs="CiscoSansTT"/>
          <w:b/>
          <w:sz w:val="24"/>
          <w:szCs w:val="24"/>
          <w:lang w:eastAsia="zh-CN"/>
        </w:rPr>
      </w:pPr>
      <w:r w:rsidRPr="008C3C96">
        <w:rPr>
          <w:rFonts w:ascii="CiscoSansTT" w:hAnsi="CiscoSansTT" w:cs="CiscoSansTT"/>
          <w:b/>
          <w:sz w:val="24"/>
          <w:szCs w:val="24"/>
          <w:lang w:eastAsia="zh-CN"/>
        </w:rPr>
        <w:t>Note It will take few minutes to push configuration</w:t>
      </w:r>
    </w:p>
    <w:tbl>
      <w:tblPr>
        <w:tblStyle w:val="TableGrid"/>
        <w:tblW w:w="9000" w:type="dxa"/>
        <w:tblInd w:w="1438" w:type="dxa"/>
        <w:tblLook w:val="04A0" w:firstRow="1" w:lastRow="0" w:firstColumn="1" w:lastColumn="0" w:noHBand="0" w:noVBand="1"/>
      </w:tblPr>
      <w:tblGrid>
        <w:gridCol w:w="9000"/>
      </w:tblGrid>
      <w:tr w:rsidR="001F368A" w:rsidRPr="008C3C96" w14:paraId="14C522C2" w14:textId="77777777" w:rsidTr="00DC489A">
        <w:tc>
          <w:tcPr>
            <w:tcW w:w="9000" w:type="dxa"/>
          </w:tcPr>
          <w:p w14:paraId="242DD6C1" w14:textId="77777777" w:rsidR="001F368A" w:rsidRPr="008C3C96" w:rsidRDefault="001F368A" w:rsidP="00DC489A">
            <w:pPr>
              <w:pStyle w:val="dC-CommandLine"/>
              <w:rPr>
                <w:rFonts w:ascii="CiscoSansTT" w:hAnsi="CiscoSansTT" w:cs="CiscoSansTT"/>
                <w:sz w:val="22"/>
                <w:lang w:eastAsia="zh-CN"/>
              </w:rPr>
            </w:pPr>
            <w:r w:rsidRPr="008C3C96">
              <w:rPr>
                <w:rFonts w:ascii="CiscoSansTT" w:hAnsi="CiscoSansTT" w:cs="CiscoSansTT"/>
                <w:sz w:val="22"/>
                <w:lang w:eastAsia="zh-CN"/>
              </w:rPr>
              <w:t xml:space="preserve">[root@rhel7-tools </w:t>
            </w:r>
            <w:proofErr w:type="gramStart"/>
            <w:r w:rsidRPr="008C3C96">
              <w:rPr>
                <w:rFonts w:ascii="CiscoSansTT" w:hAnsi="CiscoSansTT" w:cs="CiscoSansTT"/>
                <w:sz w:val="22"/>
                <w:lang w:eastAsia="zh-CN"/>
              </w:rPr>
              <w:t>roles]#</w:t>
            </w:r>
            <w:proofErr w:type="gramEnd"/>
            <w:r w:rsidRPr="008C3C96">
              <w:rPr>
                <w:rFonts w:ascii="CiscoSansTT" w:hAnsi="CiscoSansTT" w:cs="CiscoSansTT"/>
                <w:sz w:val="22"/>
                <w:lang w:eastAsia="zh-CN"/>
              </w:rPr>
              <w:t xml:space="preserve"> </w:t>
            </w:r>
            <w:r w:rsidRPr="008C3C96">
              <w:rPr>
                <w:rFonts w:ascii="CiscoSansTT" w:hAnsi="CiscoSansTT" w:cs="CiscoSansTT"/>
                <w:b/>
                <w:sz w:val="22"/>
                <w:lang w:eastAsia="zh-CN"/>
              </w:rPr>
              <w:t>cd ~/LTRDCN-1572/</w:t>
            </w:r>
          </w:p>
          <w:p w14:paraId="0D947E7C" w14:textId="77777777" w:rsidR="001F368A" w:rsidRPr="008C3C96" w:rsidRDefault="001F368A" w:rsidP="00DC489A">
            <w:pPr>
              <w:pStyle w:val="dC-CommandLine"/>
              <w:rPr>
                <w:rFonts w:ascii="CiscoSansTT" w:hAnsi="CiscoSansTT" w:cs="CiscoSansTT"/>
                <w:sz w:val="22"/>
                <w:lang w:eastAsia="zh-CN"/>
              </w:rPr>
            </w:pPr>
            <w:r w:rsidRPr="008C3C96">
              <w:rPr>
                <w:rFonts w:ascii="CiscoSansTT" w:hAnsi="CiscoSansTT" w:cs="CiscoSansTT"/>
                <w:sz w:val="22"/>
                <w:lang w:eastAsia="zh-CN"/>
              </w:rPr>
              <w:t>[root@rhel7-tools LTRDCN-</w:t>
            </w:r>
            <w:proofErr w:type="gramStart"/>
            <w:r w:rsidRPr="008C3C96">
              <w:rPr>
                <w:rFonts w:ascii="CiscoSansTT" w:hAnsi="CiscoSansTT" w:cs="CiscoSansTT"/>
                <w:sz w:val="22"/>
                <w:lang w:eastAsia="zh-CN"/>
              </w:rPr>
              <w:t>1572]#</w:t>
            </w:r>
            <w:proofErr w:type="gramEnd"/>
            <w:r w:rsidRPr="008C3C96">
              <w:rPr>
                <w:rFonts w:ascii="CiscoSansTT" w:hAnsi="CiscoSansTT" w:cs="CiscoSansTT"/>
                <w:sz w:val="22"/>
                <w:lang w:eastAsia="zh-CN"/>
              </w:rPr>
              <w:t xml:space="preserve"> </w:t>
            </w:r>
            <w:r w:rsidRPr="008C3C96">
              <w:rPr>
                <w:rFonts w:ascii="CiscoSansTT" w:hAnsi="CiscoSansTT" w:cs="CiscoSansTT"/>
                <w:b/>
                <w:sz w:val="22"/>
                <w:lang w:eastAsia="zh-CN"/>
              </w:rPr>
              <w:t>ansible-playbook jinja2_fabric.yml</w:t>
            </w:r>
          </w:p>
        </w:tc>
      </w:tr>
    </w:tbl>
    <w:p w14:paraId="69D3196E" w14:textId="77777777" w:rsidR="001F368A" w:rsidRPr="008C3C96" w:rsidRDefault="001F368A" w:rsidP="001F368A">
      <w:pPr>
        <w:pStyle w:val="dC-Normal"/>
        <w:ind w:left="720"/>
        <w:rPr>
          <w:rFonts w:ascii="CiscoSansTT" w:hAnsi="CiscoSansTT" w:cs="CiscoSansTT"/>
          <w:color w:val="000000" w:themeColor="text1"/>
          <w:sz w:val="24"/>
          <w:szCs w:val="24"/>
        </w:rPr>
      </w:pPr>
      <w:r w:rsidRPr="008C3C96">
        <w:rPr>
          <w:rFonts w:ascii="CiscoSansTT" w:hAnsi="CiscoSansTT" w:cs="CiscoSansTT"/>
          <w:color w:val="000000" w:themeColor="text1"/>
          <w:sz w:val="24"/>
          <w:szCs w:val="24"/>
        </w:rPr>
        <w:t>Below screenshot shows the execution of above playbook:</w:t>
      </w:r>
    </w:p>
    <w:p w14:paraId="62839090" w14:textId="77777777" w:rsidR="001F368A" w:rsidRPr="008C3C96" w:rsidRDefault="001F368A" w:rsidP="001F368A">
      <w:pPr>
        <w:pStyle w:val="dC-Normal"/>
        <w:ind w:left="720"/>
        <w:rPr>
          <w:rFonts w:ascii="CiscoSansTT" w:hAnsi="CiscoSansTT" w:cs="CiscoSansTT"/>
          <w:color w:val="000000" w:themeColor="text1"/>
        </w:rPr>
      </w:pPr>
      <w:r w:rsidRPr="008C3C96">
        <w:rPr>
          <w:rFonts w:ascii="CiscoSansTT" w:hAnsi="CiscoSansTT" w:cs="CiscoSansTT"/>
          <w:noProof/>
          <w:color w:val="000000" w:themeColor="text1"/>
          <w:lang w:eastAsia="zh-CN"/>
        </w:rPr>
        <w:drawing>
          <wp:inline distT="0" distB="0" distL="0" distR="0" wp14:anchorId="10834740" wp14:editId="17510984">
            <wp:extent cx="6256233" cy="2058808"/>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 Shot 2018-01-26 at 10.39.27 AM.png"/>
                    <pic:cNvPicPr/>
                  </pic:nvPicPr>
                  <pic:blipFill>
                    <a:blip r:embed="rId57">
                      <a:extLst>
                        <a:ext uri="{28A0092B-C50C-407E-A947-70E740481C1C}">
                          <a14:useLocalDpi xmlns:a14="http://schemas.microsoft.com/office/drawing/2010/main" val="0"/>
                        </a:ext>
                      </a:extLst>
                    </a:blip>
                    <a:stretch>
                      <a:fillRect/>
                    </a:stretch>
                  </pic:blipFill>
                  <pic:spPr>
                    <a:xfrm>
                      <a:off x="0" y="0"/>
                      <a:ext cx="6275318" cy="2065088"/>
                    </a:xfrm>
                    <a:prstGeom prst="rect">
                      <a:avLst/>
                    </a:prstGeom>
                  </pic:spPr>
                </pic:pic>
              </a:graphicData>
            </a:graphic>
          </wp:inline>
        </w:drawing>
      </w:r>
    </w:p>
    <w:p w14:paraId="6C4DCAF6" w14:textId="77777777" w:rsidR="001F368A" w:rsidRPr="008C3C96" w:rsidRDefault="001F368A" w:rsidP="001F368A">
      <w:pPr>
        <w:pStyle w:val="dC-Normal"/>
        <w:numPr>
          <w:ilvl w:val="0"/>
          <w:numId w:val="60"/>
        </w:numPr>
        <w:rPr>
          <w:rFonts w:ascii="CiscoSansTT" w:hAnsi="CiscoSansTT" w:cs="CiscoSansTT"/>
          <w:color w:val="000000" w:themeColor="text1"/>
          <w:sz w:val="24"/>
          <w:szCs w:val="24"/>
        </w:rPr>
      </w:pPr>
      <w:r w:rsidRPr="008C3C96">
        <w:rPr>
          <w:rFonts w:ascii="CiscoSansTT" w:hAnsi="CiscoSansTT" w:cs="CiscoSansTT"/>
          <w:sz w:val="24"/>
          <w:szCs w:val="24"/>
        </w:rPr>
        <w:t>Login to Spine-2 switch to verify configuration has been pushed. Double click the spine-2 icon in the left pane</w:t>
      </w:r>
    </w:p>
    <w:p w14:paraId="7F7039B9" w14:textId="77777777" w:rsidR="001F368A" w:rsidRPr="008C3C96" w:rsidRDefault="001F368A" w:rsidP="001F368A">
      <w:pPr>
        <w:pStyle w:val="dC-Normal"/>
        <w:numPr>
          <w:ilvl w:val="0"/>
          <w:numId w:val="60"/>
        </w:numPr>
        <w:rPr>
          <w:rFonts w:ascii="CiscoSansTT" w:hAnsi="CiscoSansTT" w:cs="CiscoSansTT"/>
          <w:color w:val="000000" w:themeColor="text1"/>
          <w:sz w:val="24"/>
          <w:szCs w:val="24"/>
        </w:rPr>
      </w:pPr>
      <w:r w:rsidRPr="008C3C96">
        <w:rPr>
          <w:rFonts w:ascii="CiscoSansTT" w:hAnsi="CiscoSansTT" w:cs="CiscoSansTT"/>
          <w:sz w:val="24"/>
          <w:szCs w:val="24"/>
        </w:rPr>
        <w:t>Login with credentials admin/C1sco12345</w:t>
      </w:r>
    </w:p>
    <w:p w14:paraId="0F635FE0" w14:textId="77777777" w:rsidR="001F368A" w:rsidRPr="008C3C96" w:rsidRDefault="001F368A" w:rsidP="001F368A">
      <w:pPr>
        <w:pStyle w:val="dC-Normal"/>
        <w:ind w:left="1440"/>
        <w:rPr>
          <w:rFonts w:ascii="CiscoSansTT" w:hAnsi="CiscoSansTT" w:cs="CiscoSansTT"/>
          <w:sz w:val="24"/>
          <w:szCs w:val="24"/>
        </w:rPr>
      </w:pPr>
      <w:r w:rsidRPr="008C3C96">
        <w:rPr>
          <w:rFonts w:ascii="CiscoSansTT" w:hAnsi="CiscoSansTT" w:cs="CiscoSansTT"/>
          <w:noProof/>
          <w:lang w:eastAsia="zh-CN"/>
        </w:rPr>
        <w:lastRenderedPageBreak/>
        <w:drawing>
          <wp:inline distT="0" distB="0" distL="0" distR="0" wp14:anchorId="1AE6C753" wp14:editId="227981BD">
            <wp:extent cx="5191125" cy="726757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191125" cy="7267575"/>
                    </a:xfrm>
                    <a:prstGeom prst="rect">
                      <a:avLst/>
                    </a:prstGeom>
                  </pic:spPr>
                </pic:pic>
              </a:graphicData>
            </a:graphic>
          </wp:inline>
        </w:drawing>
      </w:r>
    </w:p>
    <w:p w14:paraId="7261DCFA" w14:textId="77777777" w:rsidR="001F368A" w:rsidRPr="008C3C96" w:rsidRDefault="001F368A" w:rsidP="001F368A">
      <w:pPr>
        <w:pStyle w:val="Heading3"/>
        <w:rPr>
          <w:rFonts w:ascii="CiscoSansTT" w:hAnsi="CiscoSansTT" w:cs="CiscoSansTT"/>
          <w:sz w:val="24"/>
          <w:szCs w:val="24"/>
          <w:lang w:eastAsia="zh-CN"/>
        </w:rPr>
      </w:pPr>
      <w:r w:rsidRPr="008C3C96">
        <w:rPr>
          <w:rStyle w:val="dC-H2Char"/>
          <w:rFonts w:ascii="CiscoSansTT" w:hAnsi="CiscoSansTT" w:cs="CiscoSansTT"/>
        </w:rPr>
        <w:t xml:space="preserve">Step 7: </w:t>
      </w:r>
      <w:r w:rsidRPr="008C3C96">
        <w:rPr>
          <w:rStyle w:val="dC-H2Char"/>
          <w:rFonts w:ascii="CiscoSansTT" w:hAnsi="CiscoSansTT" w:cs="CiscoSansTT"/>
        </w:rPr>
        <w:tab/>
      </w:r>
      <w:r w:rsidRPr="008C3C96">
        <w:rPr>
          <w:rFonts w:ascii="CiscoSansTT" w:hAnsi="CiscoSansTT" w:cs="CiscoSansTT"/>
          <w:sz w:val="24"/>
          <w:szCs w:val="24"/>
          <w:lang w:eastAsia="zh-CN"/>
        </w:rPr>
        <w:t xml:space="preserve">Edit existing playbook </w:t>
      </w:r>
    </w:p>
    <w:p w14:paraId="2F676366" w14:textId="77777777" w:rsidR="001F368A" w:rsidRPr="008C3C96" w:rsidRDefault="001F368A" w:rsidP="001F368A">
      <w:pPr>
        <w:ind w:left="1440"/>
        <w:rPr>
          <w:rFonts w:ascii="CiscoSansTT" w:hAnsi="CiscoSansTT" w:cs="CiscoSansTT"/>
          <w:lang w:eastAsia="zh-CN"/>
        </w:rPr>
      </w:pPr>
      <w:r w:rsidRPr="008C3C96">
        <w:rPr>
          <w:rFonts w:ascii="CiscoSansTT" w:hAnsi="CiscoSansTT" w:cs="CiscoSansTT"/>
          <w:lang w:eastAsia="zh-CN"/>
        </w:rPr>
        <w:t xml:space="preserve">In this section, we will use Jina2 template and Ansible to provision the VXLAN Fabric on leaf-4. </w:t>
      </w:r>
    </w:p>
    <w:p w14:paraId="2C5D0E35" w14:textId="77777777" w:rsidR="001F368A" w:rsidRPr="008C3C96" w:rsidRDefault="001F368A" w:rsidP="001F368A">
      <w:pPr>
        <w:pStyle w:val="ListParagraph"/>
        <w:numPr>
          <w:ilvl w:val="0"/>
          <w:numId w:val="32"/>
        </w:numPr>
        <w:spacing w:after="0" w:line="240" w:lineRule="auto"/>
        <w:rPr>
          <w:rFonts w:ascii="CiscoSansTT" w:hAnsi="CiscoSansTT" w:cs="CiscoSansTT"/>
          <w:szCs w:val="24"/>
          <w:lang w:eastAsia="zh-CN"/>
        </w:rPr>
      </w:pPr>
      <w:r w:rsidRPr="008C3C96">
        <w:rPr>
          <w:rFonts w:ascii="CiscoSansTT" w:hAnsi="CiscoSansTT" w:cs="CiscoSansTT"/>
          <w:szCs w:val="24"/>
          <w:lang w:eastAsia="zh-CN"/>
        </w:rPr>
        <w:t xml:space="preserve">We are going to </w:t>
      </w:r>
      <w:r w:rsidRPr="008C3C96">
        <w:rPr>
          <w:rFonts w:ascii="CiscoSansTT" w:hAnsi="CiscoSansTT" w:cs="CiscoSansTT"/>
          <w:b/>
          <w:szCs w:val="24"/>
          <w:lang w:eastAsia="zh-CN"/>
        </w:rPr>
        <w:t>add</w:t>
      </w:r>
      <w:r w:rsidRPr="008C3C96">
        <w:rPr>
          <w:rFonts w:ascii="CiscoSansTT" w:hAnsi="CiscoSansTT" w:cs="CiscoSansTT"/>
          <w:szCs w:val="24"/>
          <w:lang w:eastAsia="zh-CN"/>
        </w:rPr>
        <w:t xml:space="preserve"> jinja2_leaf this time to the already created playbook in step 1</w:t>
      </w:r>
    </w:p>
    <w:p w14:paraId="08F6CC0B" w14:textId="77777777" w:rsidR="001F368A" w:rsidRPr="008C3C96" w:rsidRDefault="001F368A" w:rsidP="001F368A">
      <w:pPr>
        <w:pStyle w:val="ListParagraph"/>
        <w:numPr>
          <w:ilvl w:val="0"/>
          <w:numId w:val="32"/>
        </w:numPr>
        <w:spacing w:after="0" w:line="240" w:lineRule="auto"/>
        <w:rPr>
          <w:rFonts w:ascii="CiscoSansTT" w:hAnsi="CiscoSansTT" w:cs="CiscoSansTT"/>
          <w:b/>
          <w:bCs/>
          <w:szCs w:val="24"/>
          <w:highlight w:val="red"/>
          <w:lang w:eastAsia="zh-CN"/>
        </w:rPr>
      </w:pPr>
      <w:r w:rsidRPr="008C3C96">
        <w:rPr>
          <w:rFonts w:ascii="CiscoSansTT" w:hAnsi="CiscoSansTT" w:cs="CiscoSansTT"/>
          <w:szCs w:val="24"/>
          <w:lang w:eastAsia="zh-CN"/>
        </w:rPr>
        <w:t>Switch to “</w:t>
      </w:r>
      <w:r w:rsidRPr="008C3C96">
        <w:rPr>
          <w:rFonts w:ascii="CiscoSansTT" w:hAnsi="CiscoSansTT" w:cs="CiscoSansTT"/>
          <w:b/>
          <w:bCs/>
          <w:szCs w:val="24"/>
          <w:lang w:eastAsia="zh-CN"/>
        </w:rPr>
        <w:t>Atom”</w:t>
      </w:r>
      <w:r w:rsidRPr="008C3C96">
        <w:rPr>
          <w:rFonts w:ascii="CiscoSansTT" w:hAnsi="CiscoSansTT" w:cs="CiscoSansTT"/>
          <w:szCs w:val="24"/>
          <w:lang w:eastAsia="zh-CN"/>
        </w:rPr>
        <w:t xml:space="preserve">, click on the folder LTRDDCN-1572, </w:t>
      </w:r>
      <w:r w:rsidRPr="008C3C96">
        <w:rPr>
          <w:rFonts w:ascii="CiscoSansTT" w:hAnsi="CiscoSansTT" w:cs="CiscoSansTT"/>
          <w:b/>
          <w:szCs w:val="24"/>
          <w:lang w:eastAsia="zh-CN"/>
        </w:rPr>
        <w:t>edit</w:t>
      </w:r>
      <w:r w:rsidRPr="008C3C96">
        <w:rPr>
          <w:rFonts w:ascii="CiscoSansTT" w:hAnsi="CiscoSansTT" w:cs="CiscoSansTT"/>
          <w:szCs w:val="24"/>
          <w:lang w:eastAsia="zh-CN"/>
        </w:rPr>
        <w:t xml:space="preserve"> the existing playbook </w:t>
      </w:r>
      <w:r w:rsidRPr="008C3C96">
        <w:rPr>
          <w:rFonts w:ascii="CiscoSansTT" w:hAnsi="CiscoSansTT" w:cs="CiscoSansTT"/>
          <w:b/>
          <w:bCs/>
          <w:szCs w:val="24"/>
          <w:lang w:eastAsia="zh-CN"/>
        </w:rPr>
        <w:t>‘jinja2_fabric.yml’</w:t>
      </w:r>
      <w:r w:rsidRPr="008C3C96">
        <w:rPr>
          <w:rFonts w:ascii="CiscoSansTT" w:hAnsi="CiscoSansTT" w:cs="CiscoSansTT"/>
          <w:szCs w:val="24"/>
          <w:lang w:eastAsia="zh-CN"/>
        </w:rPr>
        <w:t xml:space="preserve">. </w:t>
      </w:r>
    </w:p>
    <w:p w14:paraId="7EFE6BBA" w14:textId="77777777" w:rsidR="001F368A" w:rsidRPr="008C3C96" w:rsidRDefault="001F368A" w:rsidP="001F368A">
      <w:pPr>
        <w:rPr>
          <w:rFonts w:ascii="CiscoSansTT" w:hAnsi="CiscoSansTT" w:cs="CiscoSansTT"/>
          <w:b/>
          <w:lang w:eastAsia="zh-CN"/>
        </w:rPr>
      </w:pPr>
      <w:r w:rsidRPr="008C3C96">
        <w:rPr>
          <w:rFonts w:ascii="CiscoSansTT" w:hAnsi="CiscoSansTT" w:cs="CiscoSansTT"/>
          <w:b/>
          <w:lang w:eastAsia="zh-CN"/>
        </w:rPr>
        <w:t xml:space="preserve"> </w:t>
      </w:r>
    </w:p>
    <w:p w14:paraId="0177C572" w14:textId="77777777" w:rsidR="001F368A" w:rsidRPr="008C3C96" w:rsidRDefault="001F368A" w:rsidP="001F368A">
      <w:pPr>
        <w:ind w:firstLine="1440"/>
        <w:rPr>
          <w:rFonts w:ascii="CiscoSansTT" w:hAnsi="CiscoSansTT" w:cs="CiscoSansTT"/>
          <w:lang w:eastAsia="zh-CN"/>
        </w:rPr>
      </w:pPr>
      <w:r w:rsidRPr="008C3C96">
        <w:rPr>
          <w:rFonts w:ascii="CiscoSansTT" w:hAnsi="CiscoSansTT" w:cs="CiscoSansTT"/>
          <w:lang w:eastAsia="zh-CN"/>
        </w:rPr>
        <w:lastRenderedPageBreak/>
        <w:t xml:space="preserve">Below screenshot shows the contents of </w:t>
      </w:r>
      <w:r w:rsidRPr="008C3C96">
        <w:rPr>
          <w:rFonts w:ascii="CiscoSansTT" w:hAnsi="CiscoSansTT" w:cs="CiscoSansTT"/>
          <w:b/>
          <w:lang w:eastAsia="zh-CN"/>
        </w:rPr>
        <w:t>jinja2_fabric.yml</w:t>
      </w:r>
      <w:r w:rsidRPr="008C3C96">
        <w:rPr>
          <w:rFonts w:ascii="CiscoSansTT" w:hAnsi="CiscoSansTT" w:cs="CiscoSansTT"/>
          <w:lang w:eastAsia="zh-CN"/>
        </w:rPr>
        <w:t xml:space="preserve"> file in Atom:</w:t>
      </w:r>
    </w:p>
    <w:p w14:paraId="6ADE5817" w14:textId="77777777" w:rsidR="001F368A" w:rsidRPr="008C3C96" w:rsidRDefault="001F368A" w:rsidP="001F368A">
      <w:pPr>
        <w:ind w:firstLine="1440"/>
        <w:rPr>
          <w:rFonts w:ascii="CiscoSansTT" w:hAnsi="CiscoSansTT" w:cs="CiscoSansTT"/>
          <w:lang w:eastAsia="zh-CN"/>
        </w:rPr>
      </w:pPr>
      <w:r w:rsidRPr="008C3C96">
        <w:rPr>
          <w:rFonts w:ascii="CiscoSansTT" w:hAnsi="CiscoSansTT" w:cs="CiscoSansTT"/>
          <w:noProof/>
          <w:lang w:val="en-US" w:eastAsia="zh-CN"/>
        </w:rPr>
        <w:drawing>
          <wp:inline distT="0" distB="0" distL="0" distR="0" wp14:anchorId="2A72E72F" wp14:editId="151BC068">
            <wp:extent cx="4976797" cy="2924214"/>
            <wp:effectExtent l="0" t="0" r="190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 Shot 2018-01-26 at 10.43.27 AM.png"/>
                    <pic:cNvPicPr/>
                  </pic:nvPicPr>
                  <pic:blipFill>
                    <a:blip r:embed="rId59">
                      <a:extLst>
                        <a:ext uri="{28A0092B-C50C-407E-A947-70E740481C1C}">
                          <a14:useLocalDpi xmlns:a14="http://schemas.microsoft.com/office/drawing/2010/main" val="0"/>
                        </a:ext>
                      </a:extLst>
                    </a:blip>
                    <a:stretch>
                      <a:fillRect/>
                    </a:stretch>
                  </pic:blipFill>
                  <pic:spPr>
                    <a:xfrm>
                      <a:off x="0" y="0"/>
                      <a:ext cx="4980768" cy="2926547"/>
                    </a:xfrm>
                    <a:prstGeom prst="rect">
                      <a:avLst/>
                    </a:prstGeom>
                  </pic:spPr>
                </pic:pic>
              </a:graphicData>
            </a:graphic>
          </wp:inline>
        </w:drawing>
      </w:r>
    </w:p>
    <w:p w14:paraId="6EE6549A" w14:textId="77777777" w:rsidR="001F368A" w:rsidRPr="008C3C96" w:rsidRDefault="001F368A" w:rsidP="001F368A">
      <w:pPr>
        <w:pStyle w:val="ListParagraph"/>
        <w:numPr>
          <w:ilvl w:val="0"/>
          <w:numId w:val="55"/>
        </w:numPr>
        <w:spacing w:after="0" w:line="240" w:lineRule="auto"/>
        <w:rPr>
          <w:rFonts w:ascii="CiscoSansTT" w:hAnsi="CiscoSansTT" w:cs="CiscoSansTT"/>
          <w:szCs w:val="24"/>
          <w:lang w:eastAsia="zh-CN"/>
        </w:rPr>
      </w:pPr>
      <w:r w:rsidRPr="008C3C96">
        <w:rPr>
          <w:rFonts w:ascii="CiscoSansTT" w:hAnsi="CiscoSansTT" w:cs="CiscoSansTT"/>
          <w:szCs w:val="24"/>
          <w:lang w:eastAsia="zh-CN"/>
        </w:rPr>
        <w:t>Click “</w:t>
      </w:r>
      <w:r w:rsidRPr="008C3C96">
        <w:rPr>
          <w:rFonts w:ascii="CiscoSansTT" w:hAnsi="CiscoSansTT" w:cs="CiscoSansTT"/>
          <w:b/>
          <w:szCs w:val="24"/>
          <w:lang w:eastAsia="zh-CN"/>
        </w:rPr>
        <w:t>File</w:t>
      </w:r>
      <w:r w:rsidRPr="008C3C96">
        <w:rPr>
          <w:rFonts w:ascii="CiscoSansTT" w:hAnsi="CiscoSansTT" w:cs="CiscoSansTT"/>
          <w:szCs w:val="24"/>
          <w:lang w:eastAsia="zh-CN"/>
        </w:rPr>
        <w:t>” “</w:t>
      </w:r>
      <w:r w:rsidRPr="008C3C96">
        <w:rPr>
          <w:rFonts w:ascii="CiscoSansTT" w:hAnsi="CiscoSansTT" w:cs="CiscoSansTT"/>
          <w:b/>
          <w:szCs w:val="24"/>
          <w:lang w:eastAsia="zh-CN"/>
        </w:rPr>
        <w:t>Save</w:t>
      </w:r>
      <w:proofErr w:type="gramStart"/>
      <w:r w:rsidRPr="008C3C96">
        <w:rPr>
          <w:rFonts w:ascii="CiscoSansTT" w:hAnsi="CiscoSansTT" w:cs="CiscoSansTT"/>
          <w:szCs w:val="24"/>
          <w:lang w:eastAsia="zh-CN"/>
        </w:rPr>
        <w:t>” .</w:t>
      </w:r>
      <w:proofErr w:type="gramEnd"/>
      <w:r w:rsidRPr="008C3C96">
        <w:rPr>
          <w:rFonts w:ascii="CiscoSansTT" w:hAnsi="CiscoSansTT" w:cs="CiscoSansTT"/>
          <w:szCs w:val="24"/>
          <w:lang w:eastAsia="zh-CN"/>
        </w:rPr>
        <w:t xml:space="preserve"> This will save the playbook, and also ftp the playbook to Ansible server using pre-configured “remote-sync” package.</w:t>
      </w:r>
    </w:p>
    <w:p w14:paraId="1548930E" w14:textId="77777777" w:rsidR="001F368A" w:rsidRPr="008C3C96" w:rsidRDefault="001F368A" w:rsidP="001F368A">
      <w:pPr>
        <w:pStyle w:val="dC-Normal"/>
        <w:rPr>
          <w:rFonts w:ascii="CiscoSansTT" w:hAnsi="CiscoSansTT" w:cs="CiscoSansTT"/>
          <w:sz w:val="24"/>
          <w:szCs w:val="24"/>
        </w:rPr>
      </w:pPr>
      <w:r w:rsidRPr="008C3C96">
        <w:rPr>
          <w:rStyle w:val="dC-H3Char"/>
          <w:rFonts w:ascii="CiscoSansTT" w:hAnsi="CiscoSansTT" w:cs="CiscoSansTT"/>
          <w:sz w:val="24"/>
          <w:szCs w:val="24"/>
        </w:rPr>
        <w:t xml:space="preserve">Step 8: </w:t>
      </w:r>
      <w:r w:rsidRPr="008C3C96">
        <w:rPr>
          <w:rStyle w:val="dC-H3Char"/>
          <w:rFonts w:ascii="CiscoSansTT" w:hAnsi="CiscoSansTT" w:cs="CiscoSansTT"/>
          <w:sz w:val="24"/>
          <w:szCs w:val="24"/>
        </w:rPr>
        <w:tab/>
      </w:r>
      <w:r w:rsidRPr="008C3C96">
        <w:rPr>
          <w:rFonts w:ascii="CiscoSansTT" w:hAnsi="CiscoSansTT" w:cs="CiscoSansTT"/>
          <w:sz w:val="24"/>
          <w:szCs w:val="24"/>
        </w:rPr>
        <w:t>Create variable file for jinja2_leaf role</w:t>
      </w:r>
    </w:p>
    <w:p w14:paraId="1C3E4459" w14:textId="77777777" w:rsidR="001F368A" w:rsidRPr="008C3C96" w:rsidRDefault="001F368A" w:rsidP="001F368A">
      <w:pPr>
        <w:pStyle w:val="dC-Normal"/>
        <w:numPr>
          <w:ilvl w:val="0"/>
          <w:numId w:val="35"/>
        </w:numPr>
        <w:rPr>
          <w:rFonts w:ascii="CiscoSansTT" w:hAnsi="CiscoSansTT" w:cs="CiscoSansTT"/>
          <w:sz w:val="24"/>
          <w:szCs w:val="24"/>
        </w:rPr>
      </w:pPr>
      <w:r w:rsidRPr="008C3C96">
        <w:rPr>
          <w:rFonts w:ascii="CiscoSansTT" w:hAnsi="CiscoSansTT" w:cs="CiscoSansTT"/>
          <w:sz w:val="24"/>
          <w:szCs w:val="24"/>
        </w:rPr>
        <w:t xml:space="preserve">On </w:t>
      </w:r>
      <w:r w:rsidRPr="008C3C96">
        <w:rPr>
          <w:rFonts w:ascii="CiscoSansTT" w:hAnsi="CiscoSansTT" w:cs="CiscoSansTT"/>
          <w:b/>
          <w:sz w:val="24"/>
          <w:szCs w:val="24"/>
        </w:rPr>
        <w:t>ATOM</w:t>
      </w:r>
      <w:r w:rsidRPr="008C3C96">
        <w:rPr>
          <w:rFonts w:ascii="CiscoSansTT" w:hAnsi="CiscoSansTT" w:cs="CiscoSansTT"/>
          <w:sz w:val="24"/>
          <w:szCs w:val="24"/>
        </w:rPr>
        <w:t xml:space="preserve">, open up the project folder </w:t>
      </w:r>
      <w:r w:rsidRPr="008C3C96">
        <w:rPr>
          <w:rFonts w:ascii="CiscoSansTT" w:hAnsi="CiscoSansTT" w:cs="CiscoSansTT"/>
          <w:b/>
          <w:bCs/>
          <w:sz w:val="24"/>
          <w:szCs w:val="24"/>
        </w:rPr>
        <w:t xml:space="preserve">“LTRDCN-1572” </w:t>
      </w:r>
      <w:r w:rsidRPr="008C3C96">
        <w:rPr>
          <w:rFonts w:ascii="CiscoSansTT" w:hAnsi="CiscoSansTT" w:cs="CiscoSansTT"/>
          <w:sz w:val="24"/>
          <w:szCs w:val="24"/>
        </w:rPr>
        <w:t xml:space="preserve">and edit </w:t>
      </w:r>
      <w:proofErr w:type="spellStart"/>
      <w:r w:rsidRPr="008C3C96">
        <w:rPr>
          <w:rFonts w:ascii="CiscoSansTT" w:hAnsi="CiscoSansTT" w:cs="CiscoSansTT"/>
          <w:b/>
          <w:sz w:val="24"/>
          <w:szCs w:val="24"/>
        </w:rPr>
        <w:t>main.yml</w:t>
      </w:r>
      <w:proofErr w:type="spellEnd"/>
      <w:r w:rsidRPr="008C3C96">
        <w:rPr>
          <w:rFonts w:ascii="CiscoSansTT" w:hAnsi="CiscoSansTT" w:cs="CiscoSansTT"/>
          <w:sz w:val="24"/>
          <w:szCs w:val="24"/>
        </w:rPr>
        <w:t xml:space="preserve"> file under </w:t>
      </w:r>
      <w:r w:rsidRPr="008C3C96">
        <w:rPr>
          <w:rFonts w:ascii="CiscoSansTT" w:hAnsi="CiscoSansTT" w:cs="CiscoSansTT"/>
          <w:b/>
          <w:bCs/>
          <w:sz w:val="24"/>
          <w:szCs w:val="24"/>
        </w:rPr>
        <w:t xml:space="preserve">“roles/jinja2_leaf/vars/” </w:t>
      </w:r>
      <w:r w:rsidRPr="008C3C96">
        <w:rPr>
          <w:rFonts w:ascii="CiscoSansTT" w:hAnsi="CiscoSansTT" w:cs="CiscoSansTT"/>
          <w:bCs/>
          <w:sz w:val="24"/>
          <w:szCs w:val="24"/>
        </w:rPr>
        <w:t xml:space="preserve">to include following </w:t>
      </w:r>
    </w:p>
    <w:tbl>
      <w:tblPr>
        <w:tblStyle w:val="TableGrid"/>
        <w:tblW w:w="0" w:type="auto"/>
        <w:tblInd w:w="1800" w:type="dxa"/>
        <w:tblLook w:val="04A0" w:firstRow="1" w:lastRow="0" w:firstColumn="1" w:lastColumn="0" w:noHBand="0" w:noVBand="1"/>
      </w:tblPr>
      <w:tblGrid>
        <w:gridCol w:w="7216"/>
      </w:tblGrid>
      <w:tr w:rsidR="001F368A" w:rsidRPr="008C3C96" w14:paraId="3CD2EFBC" w14:textId="77777777" w:rsidTr="00DC489A">
        <w:tc>
          <w:tcPr>
            <w:tcW w:w="8616" w:type="dxa"/>
          </w:tcPr>
          <w:p w14:paraId="1BD0D005" w14:textId="77777777" w:rsidR="001F368A" w:rsidRPr="008C3C96" w:rsidRDefault="001F368A" w:rsidP="00DC489A">
            <w:pPr>
              <w:pStyle w:val="dC-CommandLine"/>
              <w:rPr>
                <w:rFonts w:ascii="CiscoSansTT" w:hAnsi="CiscoSansTT" w:cs="CiscoSansTT"/>
                <w:sz w:val="24"/>
              </w:rPr>
            </w:pPr>
            <w:r w:rsidRPr="008C3C96">
              <w:rPr>
                <w:rFonts w:ascii="CiscoSansTT" w:hAnsi="CiscoSansTT" w:cs="CiscoSansTT"/>
                <w:sz w:val="24"/>
              </w:rPr>
              <w:t>---</w:t>
            </w:r>
          </w:p>
          <w:p w14:paraId="34C90072" w14:textId="77777777" w:rsidR="001F368A" w:rsidRPr="008C3C96" w:rsidRDefault="001F368A" w:rsidP="00DC489A">
            <w:pPr>
              <w:pStyle w:val="dC-CommandLine"/>
              <w:rPr>
                <w:rFonts w:ascii="CiscoSansTT" w:hAnsi="CiscoSansTT" w:cs="CiscoSansTT"/>
                <w:sz w:val="24"/>
              </w:rPr>
            </w:pPr>
            <w:r w:rsidRPr="008C3C96">
              <w:rPr>
                <w:rFonts w:ascii="CiscoSansTT" w:hAnsi="CiscoSansTT" w:cs="CiscoSansTT"/>
                <w:sz w:val="24"/>
              </w:rPr>
              <w:t># vars file for jinja2_leaf</w:t>
            </w:r>
          </w:p>
          <w:p w14:paraId="1E22EAD6" w14:textId="77777777" w:rsidR="001F368A" w:rsidRPr="008C3C96" w:rsidRDefault="001F368A" w:rsidP="00DC489A">
            <w:pPr>
              <w:pStyle w:val="dC-CommandLine"/>
              <w:rPr>
                <w:rFonts w:ascii="CiscoSansTT" w:hAnsi="CiscoSansTT" w:cs="CiscoSansTT"/>
                <w:sz w:val="24"/>
              </w:rPr>
            </w:pPr>
            <w:r w:rsidRPr="008C3C96">
              <w:rPr>
                <w:rFonts w:ascii="CiscoSansTT" w:hAnsi="CiscoSansTT" w:cs="CiscoSansTT"/>
                <w:sz w:val="24"/>
              </w:rPr>
              <w:t xml:space="preserve">  </w:t>
            </w:r>
            <w:proofErr w:type="spellStart"/>
            <w:r w:rsidRPr="008C3C96">
              <w:rPr>
                <w:rFonts w:ascii="CiscoSansTT" w:hAnsi="CiscoSansTT" w:cs="CiscoSansTT"/>
                <w:sz w:val="24"/>
              </w:rPr>
              <w:t>nxos_provider</w:t>
            </w:r>
            <w:proofErr w:type="spellEnd"/>
            <w:r w:rsidRPr="008C3C96">
              <w:rPr>
                <w:rFonts w:ascii="CiscoSansTT" w:hAnsi="CiscoSansTT" w:cs="CiscoSansTT"/>
                <w:sz w:val="24"/>
              </w:rPr>
              <w:t>:</w:t>
            </w:r>
          </w:p>
          <w:p w14:paraId="3C97C9EA" w14:textId="77777777" w:rsidR="001F368A" w:rsidRPr="008C3C96" w:rsidRDefault="001F368A" w:rsidP="00DC489A">
            <w:pPr>
              <w:pStyle w:val="dC-CommandLine"/>
              <w:rPr>
                <w:rFonts w:ascii="CiscoSansTT" w:hAnsi="CiscoSansTT" w:cs="CiscoSansTT"/>
                <w:sz w:val="24"/>
              </w:rPr>
            </w:pPr>
            <w:r w:rsidRPr="008C3C96">
              <w:rPr>
                <w:rFonts w:ascii="CiscoSansTT" w:hAnsi="CiscoSansTT" w:cs="CiscoSansTT"/>
                <w:sz w:val="24"/>
              </w:rPr>
              <w:t xml:space="preserve">    username: "</w:t>
            </w:r>
            <w:proofErr w:type="gramStart"/>
            <w:r w:rsidRPr="008C3C96">
              <w:rPr>
                <w:rFonts w:ascii="CiscoSansTT" w:hAnsi="CiscoSansTT" w:cs="CiscoSansTT"/>
                <w:sz w:val="24"/>
              </w:rPr>
              <w:t>{{ user</w:t>
            </w:r>
            <w:proofErr w:type="gramEnd"/>
            <w:r w:rsidRPr="008C3C96">
              <w:rPr>
                <w:rFonts w:ascii="CiscoSansTT" w:hAnsi="CiscoSansTT" w:cs="CiscoSansTT"/>
                <w:sz w:val="24"/>
              </w:rPr>
              <w:t xml:space="preserve"> }}"</w:t>
            </w:r>
          </w:p>
          <w:p w14:paraId="2629FC5D" w14:textId="77777777" w:rsidR="001F368A" w:rsidRPr="008C3C96" w:rsidRDefault="001F368A" w:rsidP="00DC489A">
            <w:pPr>
              <w:pStyle w:val="dC-CommandLine"/>
              <w:rPr>
                <w:rFonts w:ascii="CiscoSansTT" w:hAnsi="CiscoSansTT" w:cs="CiscoSansTT"/>
                <w:sz w:val="24"/>
              </w:rPr>
            </w:pPr>
            <w:r w:rsidRPr="008C3C96">
              <w:rPr>
                <w:rFonts w:ascii="CiscoSansTT" w:hAnsi="CiscoSansTT" w:cs="CiscoSansTT"/>
                <w:sz w:val="24"/>
              </w:rPr>
              <w:t xml:space="preserve">    password: "</w:t>
            </w:r>
            <w:proofErr w:type="gramStart"/>
            <w:r w:rsidRPr="008C3C96">
              <w:rPr>
                <w:rFonts w:ascii="CiscoSansTT" w:hAnsi="CiscoSansTT" w:cs="CiscoSansTT"/>
                <w:sz w:val="24"/>
              </w:rPr>
              <w:t xml:space="preserve">{{ </w:t>
            </w:r>
            <w:proofErr w:type="spellStart"/>
            <w:r w:rsidRPr="008C3C96">
              <w:rPr>
                <w:rFonts w:ascii="CiscoSansTT" w:hAnsi="CiscoSansTT" w:cs="CiscoSansTT"/>
                <w:sz w:val="24"/>
              </w:rPr>
              <w:t>pwd</w:t>
            </w:r>
            <w:proofErr w:type="spellEnd"/>
            <w:proofErr w:type="gramEnd"/>
            <w:r w:rsidRPr="008C3C96">
              <w:rPr>
                <w:rFonts w:ascii="CiscoSansTT" w:hAnsi="CiscoSansTT" w:cs="CiscoSansTT"/>
                <w:sz w:val="24"/>
              </w:rPr>
              <w:t xml:space="preserve"> }}"</w:t>
            </w:r>
          </w:p>
          <w:p w14:paraId="33C333E8" w14:textId="77777777" w:rsidR="001F368A" w:rsidRPr="008C3C96" w:rsidRDefault="001F368A" w:rsidP="00DC489A">
            <w:pPr>
              <w:pStyle w:val="dC-CommandLine"/>
              <w:rPr>
                <w:rFonts w:ascii="CiscoSansTT" w:hAnsi="CiscoSansTT" w:cs="CiscoSansTT"/>
                <w:sz w:val="24"/>
              </w:rPr>
            </w:pPr>
            <w:r w:rsidRPr="008C3C96">
              <w:rPr>
                <w:rFonts w:ascii="CiscoSansTT" w:hAnsi="CiscoSansTT" w:cs="CiscoSansTT"/>
                <w:sz w:val="24"/>
              </w:rPr>
              <w:t xml:space="preserve">    timeout: 100</w:t>
            </w:r>
          </w:p>
          <w:p w14:paraId="62AB26FE" w14:textId="77777777" w:rsidR="001F368A" w:rsidRPr="008C3C96" w:rsidRDefault="001F368A" w:rsidP="00DC489A">
            <w:pPr>
              <w:pStyle w:val="dC-CommandLine"/>
              <w:rPr>
                <w:rFonts w:ascii="CiscoSansTT" w:hAnsi="CiscoSansTT" w:cs="CiscoSansTT"/>
                <w:sz w:val="24"/>
              </w:rPr>
            </w:pPr>
            <w:r w:rsidRPr="008C3C96">
              <w:rPr>
                <w:rFonts w:ascii="CiscoSansTT" w:hAnsi="CiscoSansTT" w:cs="CiscoSansTT"/>
                <w:sz w:val="24"/>
              </w:rPr>
              <w:t xml:space="preserve">    host: "</w:t>
            </w:r>
            <w:proofErr w:type="gramStart"/>
            <w:r w:rsidRPr="008C3C96">
              <w:rPr>
                <w:rFonts w:ascii="CiscoSansTT" w:hAnsi="CiscoSansTT" w:cs="CiscoSansTT"/>
                <w:sz w:val="24"/>
              </w:rPr>
              <w:t xml:space="preserve">{{ </w:t>
            </w:r>
            <w:proofErr w:type="spellStart"/>
            <w:r w:rsidRPr="008C3C96">
              <w:rPr>
                <w:rFonts w:ascii="CiscoSansTT" w:hAnsi="CiscoSansTT" w:cs="CiscoSansTT"/>
                <w:sz w:val="24"/>
              </w:rPr>
              <w:t>inventory</w:t>
            </w:r>
            <w:proofErr w:type="gramEnd"/>
            <w:r w:rsidRPr="008C3C96">
              <w:rPr>
                <w:rFonts w:ascii="CiscoSansTT" w:hAnsi="CiscoSansTT" w:cs="CiscoSansTT"/>
                <w:sz w:val="24"/>
              </w:rPr>
              <w:t>_hostname</w:t>
            </w:r>
            <w:proofErr w:type="spellEnd"/>
            <w:r w:rsidRPr="008C3C96">
              <w:rPr>
                <w:rFonts w:ascii="CiscoSansTT" w:hAnsi="CiscoSansTT" w:cs="CiscoSansTT"/>
                <w:sz w:val="24"/>
              </w:rPr>
              <w:t xml:space="preserve"> }}"</w:t>
            </w:r>
          </w:p>
          <w:p w14:paraId="5B03C4B3" w14:textId="77777777" w:rsidR="001F368A" w:rsidRPr="008C3C96" w:rsidRDefault="001F368A" w:rsidP="00DC489A">
            <w:pPr>
              <w:pStyle w:val="dC-CommandLine"/>
              <w:rPr>
                <w:rFonts w:ascii="CiscoSansTT" w:hAnsi="CiscoSansTT" w:cs="CiscoSansTT"/>
                <w:sz w:val="24"/>
              </w:rPr>
            </w:pPr>
            <w:r w:rsidRPr="008C3C96">
              <w:rPr>
                <w:rFonts w:ascii="CiscoSansTT" w:hAnsi="CiscoSansTT" w:cs="CiscoSansTT"/>
                <w:sz w:val="24"/>
              </w:rPr>
              <w:t xml:space="preserve">  </w:t>
            </w:r>
            <w:proofErr w:type="spellStart"/>
            <w:r w:rsidRPr="008C3C96">
              <w:rPr>
                <w:rFonts w:ascii="CiscoSansTT" w:hAnsi="CiscoSansTT" w:cs="CiscoSansTT"/>
                <w:sz w:val="24"/>
              </w:rPr>
              <w:t>asn</w:t>
            </w:r>
            <w:proofErr w:type="spellEnd"/>
            <w:r w:rsidRPr="008C3C96">
              <w:rPr>
                <w:rFonts w:ascii="CiscoSansTT" w:hAnsi="CiscoSansTT" w:cs="CiscoSansTT"/>
                <w:sz w:val="24"/>
              </w:rPr>
              <w:t>: 65000</w:t>
            </w:r>
          </w:p>
          <w:p w14:paraId="3A9DEC7B" w14:textId="77777777" w:rsidR="001F368A" w:rsidRPr="008C3C96" w:rsidRDefault="001F368A" w:rsidP="00DC489A">
            <w:pPr>
              <w:pStyle w:val="dC-CommandLine"/>
              <w:rPr>
                <w:rFonts w:ascii="CiscoSansTT" w:hAnsi="CiscoSansTT" w:cs="CiscoSansTT"/>
                <w:sz w:val="24"/>
              </w:rPr>
            </w:pPr>
            <w:r w:rsidRPr="008C3C96">
              <w:rPr>
                <w:rFonts w:ascii="CiscoSansTT" w:hAnsi="CiscoSansTT" w:cs="CiscoSansTT"/>
                <w:sz w:val="24"/>
              </w:rPr>
              <w:t xml:space="preserve">  </w:t>
            </w:r>
            <w:proofErr w:type="spellStart"/>
            <w:r w:rsidRPr="008C3C96">
              <w:rPr>
                <w:rFonts w:ascii="CiscoSansTT" w:hAnsi="CiscoSansTT" w:cs="CiscoSansTT"/>
                <w:sz w:val="24"/>
              </w:rPr>
              <w:t>bgp_neighbors</w:t>
            </w:r>
            <w:proofErr w:type="spellEnd"/>
            <w:r w:rsidRPr="008C3C96">
              <w:rPr>
                <w:rFonts w:ascii="CiscoSansTT" w:hAnsi="CiscoSansTT" w:cs="CiscoSansTT"/>
                <w:sz w:val="24"/>
              </w:rPr>
              <w:t>:</w:t>
            </w:r>
          </w:p>
          <w:p w14:paraId="57860246" w14:textId="77777777" w:rsidR="001F368A" w:rsidRPr="008C3C96" w:rsidRDefault="001F368A" w:rsidP="00DC489A">
            <w:pPr>
              <w:pStyle w:val="dC-CommandLine"/>
              <w:rPr>
                <w:rFonts w:ascii="CiscoSansTT" w:hAnsi="CiscoSansTT" w:cs="CiscoSansTT"/>
                <w:color w:val="948A54"/>
                <w:sz w:val="24"/>
              </w:rPr>
            </w:pPr>
            <w:r w:rsidRPr="008C3C96">
              <w:rPr>
                <w:rFonts w:ascii="CiscoSansTT" w:hAnsi="CiscoSansTT" w:cs="CiscoSansTT"/>
                <w:sz w:val="24"/>
              </w:rPr>
              <w:t xml:space="preserve">  </w:t>
            </w:r>
            <w:r w:rsidRPr="008C3C96">
              <w:rPr>
                <w:rFonts w:ascii="CiscoSansTT" w:hAnsi="CiscoSansTT" w:cs="CiscoSansTT"/>
                <w:color w:val="948A54"/>
                <w:sz w:val="24"/>
              </w:rPr>
              <w:t xml:space="preserve">-  </w:t>
            </w:r>
            <w:proofErr w:type="spellStart"/>
            <w:r w:rsidRPr="008C3C96">
              <w:rPr>
                <w:rFonts w:ascii="CiscoSansTT" w:hAnsi="CiscoSansTT" w:cs="CiscoSansTT"/>
                <w:color w:val="948A54"/>
                <w:sz w:val="24"/>
              </w:rPr>
              <w:t>remote_as</w:t>
            </w:r>
            <w:proofErr w:type="spellEnd"/>
            <w:r w:rsidRPr="008C3C96">
              <w:rPr>
                <w:rFonts w:ascii="CiscoSansTT" w:hAnsi="CiscoSansTT" w:cs="CiscoSansTT"/>
                <w:color w:val="948A54"/>
                <w:sz w:val="24"/>
              </w:rPr>
              <w:t>: 65000</w:t>
            </w:r>
          </w:p>
          <w:p w14:paraId="4B121E3B" w14:textId="77777777" w:rsidR="001F368A" w:rsidRPr="008C3C96" w:rsidRDefault="001F368A" w:rsidP="00DC489A">
            <w:pPr>
              <w:pStyle w:val="dC-CommandLine"/>
              <w:rPr>
                <w:rFonts w:ascii="CiscoSansTT" w:hAnsi="CiscoSansTT" w:cs="CiscoSansTT"/>
                <w:color w:val="948A54"/>
                <w:sz w:val="24"/>
              </w:rPr>
            </w:pPr>
            <w:r w:rsidRPr="008C3C96">
              <w:rPr>
                <w:rFonts w:ascii="CiscoSansTT" w:hAnsi="CiscoSansTT" w:cs="CiscoSansTT"/>
                <w:color w:val="948A54"/>
                <w:sz w:val="24"/>
              </w:rPr>
              <w:t xml:space="preserve">     neighbor: 192.168.0.6</w:t>
            </w:r>
          </w:p>
          <w:p w14:paraId="111E9F5E" w14:textId="77777777" w:rsidR="001F368A" w:rsidRPr="008C3C96" w:rsidRDefault="001F368A" w:rsidP="00DC489A">
            <w:pPr>
              <w:pStyle w:val="dC-CommandLine"/>
              <w:rPr>
                <w:rFonts w:ascii="CiscoSansTT" w:hAnsi="CiscoSansTT" w:cs="CiscoSansTT"/>
                <w:color w:val="948A54"/>
                <w:sz w:val="24"/>
              </w:rPr>
            </w:pPr>
            <w:r w:rsidRPr="008C3C96">
              <w:rPr>
                <w:rFonts w:ascii="CiscoSansTT" w:hAnsi="CiscoSansTT" w:cs="CiscoSansTT"/>
                <w:color w:val="948A54"/>
                <w:sz w:val="24"/>
              </w:rPr>
              <w:t xml:space="preserve">     </w:t>
            </w:r>
            <w:proofErr w:type="spellStart"/>
            <w:r w:rsidRPr="008C3C96">
              <w:rPr>
                <w:rFonts w:ascii="CiscoSansTT" w:hAnsi="CiscoSansTT" w:cs="CiscoSansTT"/>
                <w:color w:val="948A54"/>
                <w:sz w:val="24"/>
              </w:rPr>
              <w:t>update_source</w:t>
            </w:r>
            <w:proofErr w:type="spellEnd"/>
            <w:r w:rsidRPr="008C3C96">
              <w:rPr>
                <w:rFonts w:ascii="CiscoSansTT" w:hAnsi="CiscoSansTT" w:cs="CiscoSansTT"/>
                <w:color w:val="948A54"/>
                <w:sz w:val="24"/>
              </w:rPr>
              <w:t>: Loopback0</w:t>
            </w:r>
          </w:p>
          <w:p w14:paraId="5ED49C22" w14:textId="77777777" w:rsidR="001F368A" w:rsidRPr="008C3C96" w:rsidRDefault="001F368A" w:rsidP="00DC489A">
            <w:pPr>
              <w:pStyle w:val="dC-CommandLine"/>
              <w:rPr>
                <w:rFonts w:ascii="CiscoSansTT" w:hAnsi="CiscoSansTT" w:cs="CiscoSansTT"/>
                <w:color w:val="1ABC9F"/>
                <w:sz w:val="24"/>
              </w:rPr>
            </w:pPr>
            <w:r w:rsidRPr="008C3C96">
              <w:rPr>
                <w:rFonts w:ascii="CiscoSansTT" w:hAnsi="CiscoSansTT" w:cs="CiscoSansTT"/>
                <w:color w:val="1ABC9F"/>
                <w:sz w:val="24"/>
              </w:rPr>
              <w:t xml:space="preserve">  -  </w:t>
            </w:r>
            <w:proofErr w:type="spellStart"/>
            <w:r w:rsidRPr="008C3C96">
              <w:rPr>
                <w:rFonts w:ascii="CiscoSansTT" w:hAnsi="CiscoSansTT" w:cs="CiscoSansTT"/>
                <w:color w:val="1ABC9F"/>
                <w:sz w:val="24"/>
              </w:rPr>
              <w:t>remote_as</w:t>
            </w:r>
            <w:proofErr w:type="spellEnd"/>
            <w:r w:rsidRPr="008C3C96">
              <w:rPr>
                <w:rFonts w:ascii="CiscoSansTT" w:hAnsi="CiscoSansTT" w:cs="CiscoSansTT"/>
                <w:color w:val="1ABC9F"/>
                <w:sz w:val="24"/>
              </w:rPr>
              <w:t>: 65000</w:t>
            </w:r>
          </w:p>
          <w:p w14:paraId="1D76AD07" w14:textId="77777777" w:rsidR="001F368A" w:rsidRPr="008C3C96" w:rsidRDefault="001F368A" w:rsidP="00DC489A">
            <w:pPr>
              <w:pStyle w:val="dC-CommandLine"/>
              <w:rPr>
                <w:rFonts w:ascii="CiscoSansTT" w:hAnsi="CiscoSansTT" w:cs="CiscoSansTT"/>
                <w:color w:val="1ABC9F"/>
                <w:sz w:val="24"/>
              </w:rPr>
            </w:pPr>
            <w:r w:rsidRPr="008C3C96">
              <w:rPr>
                <w:rFonts w:ascii="CiscoSansTT" w:hAnsi="CiscoSansTT" w:cs="CiscoSansTT"/>
                <w:color w:val="1ABC9F"/>
                <w:sz w:val="24"/>
              </w:rPr>
              <w:t xml:space="preserve">     neighbor: 192.168.0.7</w:t>
            </w:r>
          </w:p>
          <w:p w14:paraId="6CD8B5DD" w14:textId="77777777" w:rsidR="001F368A" w:rsidRPr="008C3C96" w:rsidRDefault="001F368A" w:rsidP="00DC489A">
            <w:pPr>
              <w:pStyle w:val="dC-CommandLine"/>
              <w:rPr>
                <w:rFonts w:ascii="CiscoSansTT" w:hAnsi="CiscoSansTT" w:cs="CiscoSansTT"/>
                <w:color w:val="1ABC9F"/>
                <w:sz w:val="24"/>
              </w:rPr>
            </w:pPr>
            <w:r w:rsidRPr="008C3C96">
              <w:rPr>
                <w:rFonts w:ascii="CiscoSansTT" w:hAnsi="CiscoSansTT" w:cs="CiscoSansTT"/>
                <w:color w:val="1ABC9F"/>
                <w:sz w:val="24"/>
              </w:rPr>
              <w:t xml:space="preserve">     </w:t>
            </w:r>
            <w:proofErr w:type="spellStart"/>
            <w:r w:rsidRPr="008C3C96">
              <w:rPr>
                <w:rFonts w:ascii="CiscoSansTT" w:hAnsi="CiscoSansTT" w:cs="CiscoSansTT"/>
                <w:color w:val="1ABC9F"/>
                <w:sz w:val="24"/>
              </w:rPr>
              <w:t>update_source</w:t>
            </w:r>
            <w:proofErr w:type="spellEnd"/>
            <w:r w:rsidRPr="008C3C96">
              <w:rPr>
                <w:rFonts w:ascii="CiscoSansTT" w:hAnsi="CiscoSansTT" w:cs="CiscoSansTT"/>
                <w:color w:val="1ABC9F"/>
                <w:sz w:val="24"/>
              </w:rPr>
              <w:t>: Loopback0</w:t>
            </w:r>
          </w:p>
          <w:p w14:paraId="50C5D4B2" w14:textId="77777777" w:rsidR="001F368A" w:rsidRPr="008C3C96" w:rsidRDefault="001F368A" w:rsidP="00DC489A">
            <w:pPr>
              <w:pStyle w:val="dC-CommandLine"/>
              <w:rPr>
                <w:rFonts w:ascii="CiscoSansTT" w:hAnsi="CiscoSansTT" w:cs="CiscoSansTT"/>
                <w:sz w:val="24"/>
              </w:rPr>
            </w:pPr>
            <w:r w:rsidRPr="008C3C96">
              <w:rPr>
                <w:rFonts w:ascii="CiscoSansTT" w:hAnsi="CiscoSansTT" w:cs="CiscoSansTT"/>
                <w:sz w:val="24"/>
              </w:rPr>
              <w:t xml:space="preserve">  </w:t>
            </w:r>
            <w:proofErr w:type="spellStart"/>
            <w:r w:rsidRPr="008C3C96">
              <w:rPr>
                <w:rFonts w:ascii="CiscoSansTT" w:hAnsi="CiscoSansTT" w:cs="CiscoSansTT"/>
                <w:sz w:val="24"/>
              </w:rPr>
              <w:t>rp_address</w:t>
            </w:r>
            <w:proofErr w:type="spellEnd"/>
            <w:r w:rsidRPr="008C3C96">
              <w:rPr>
                <w:rFonts w:ascii="CiscoSansTT" w:hAnsi="CiscoSansTT" w:cs="CiscoSansTT"/>
                <w:sz w:val="24"/>
              </w:rPr>
              <w:t>: 192.168.0.100</w:t>
            </w:r>
          </w:p>
          <w:p w14:paraId="507DA2C7" w14:textId="77777777" w:rsidR="001F368A" w:rsidRPr="008C3C96" w:rsidRDefault="001F368A" w:rsidP="00DC489A">
            <w:pPr>
              <w:pStyle w:val="dC-CommandLine"/>
              <w:rPr>
                <w:rFonts w:ascii="CiscoSansTT" w:hAnsi="CiscoSansTT" w:cs="CiscoSansTT"/>
                <w:sz w:val="24"/>
              </w:rPr>
            </w:pPr>
            <w:r w:rsidRPr="008C3C96">
              <w:rPr>
                <w:rFonts w:ascii="CiscoSansTT" w:hAnsi="CiscoSansTT" w:cs="CiscoSansTT"/>
                <w:sz w:val="24"/>
              </w:rPr>
              <w:t xml:space="preserve">  L3_interfaces:</w:t>
            </w:r>
          </w:p>
          <w:p w14:paraId="7EDA9EA1" w14:textId="77777777" w:rsidR="001F368A" w:rsidRPr="008C3C96" w:rsidRDefault="001F368A" w:rsidP="00DC489A">
            <w:pPr>
              <w:pStyle w:val="dC-CommandLine"/>
              <w:rPr>
                <w:rFonts w:ascii="CiscoSansTT" w:hAnsi="CiscoSansTT" w:cs="CiscoSansTT"/>
                <w:sz w:val="24"/>
              </w:rPr>
            </w:pPr>
            <w:r w:rsidRPr="008C3C96">
              <w:rPr>
                <w:rFonts w:ascii="CiscoSansTT" w:hAnsi="CiscoSansTT" w:cs="CiscoSansTT"/>
                <w:sz w:val="24"/>
              </w:rPr>
              <w:t xml:space="preserve">  -  interface: Ethernet 1/1</w:t>
            </w:r>
          </w:p>
          <w:p w14:paraId="24048DBC" w14:textId="77777777" w:rsidR="001F368A" w:rsidRPr="008C3C96" w:rsidRDefault="001F368A" w:rsidP="00DC489A">
            <w:pPr>
              <w:pStyle w:val="dC-CommandLine"/>
              <w:rPr>
                <w:rFonts w:ascii="CiscoSansTT" w:hAnsi="CiscoSansTT" w:cs="CiscoSansTT"/>
                <w:sz w:val="24"/>
              </w:rPr>
            </w:pPr>
            <w:r w:rsidRPr="008C3C96">
              <w:rPr>
                <w:rFonts w:ascii="CiscoSansTT" w:hAnsi="CiscoSansTT" w:cs="CiscoSansTT"/>
                <w:sz w:val="24"/>
              </w:rPr>
              <w:lastRenderedPageBreak/>
              <w:t xml:space="preserve">  -  interface: Ethernet 1/2</w:t>
            </w:r>
          </w:p>
          <w:p w14:paraId="5DBE39E4" w14:textId="77777777" w:rsidR="001F368A" w:rsidRPr="008C3C96" w:rsidRDefault="001F368A" w:rsidP="00DC489A">
            <w:pPr>
              <w:pStyle w:val="dC-CommandLine"/>
              <w:rPr>
                <w:rFonts w:ascii="CiscoSansTT" w:hAnsi="CiscoSansTT" w:cs="CiscoSansTT"/>
                <w:sz w:val="24"/>
              </w:rPr>
            </w:pPr>
            <w:r w:rsidRPr="008C3C96">
              <w:rPr>
                <w:rFonts w:ascii="CiscoSansTT" w:hAnsi="CiscoSansTT" w:cs="CiscoSansTT"/>
                <w:sz w:val="24"/>
              </w:rPr>
              <w:t xml:space="preserve">  -  interface: loopback 0</w:t>
            </w:r>
          </w:p>
          <w:p w14:paraId="65BFBC70" w14:textId="77777777" w:rsidR="001F368A" w:rsidRPr="008C3C96" w:rsidRDefault="001F368A" w:rsidP="00DC489A">
            <w:pPr>
              <w:pStyle w:val="dC-CommandLine"/>
              <w:rPr>
                <w:rFonts w:ascii="CiscoSansTT" w:hAnsi="CiscoSansTT" w:cs="CiscoSansTT"/>
                <w:sz w:val="24"/>
              </w:rPr>
            </w:pPr>
            <w:r w:rsidRPr="008C3C96">
              <w:rPr>
                <w:rFonts w:ascii="CiscoSansTT" w:hAnsi="CiscoSansTT" w:cs="CiscoSansTT"/>
                <w:sz w:val="24"/>
              </w:rPr>
              <w:t xml:space="preserve">  -  interface: loopback 1</w:t>
            </w:r>
          </w:p>
          <w:p w14:paraId="07AD0203" w14:textId="77777777" w:rsidR="001F368A" w:rsidRPr="008C3C96" w:rsidRDefault="001F368A" w:rsidP="00DC489A">
            <w:pPr>
              <w:pStyle w:val="dC-CommandLine"/>
              <w:rPr>
                <w:rFonts w:ascii="CiscoSansTT" w:hAnsi="CiscoSansTT" w:cs="CiscoSansTT"/>
                <w:sz w:val="24"/>
              </w:rPr>
            </w:pPr>
            <w:r w:rsidRPr="008C3C96">
              <w:rPr>
                <w:rFonts w:ascii="CiscoSansTT" w:hAnsi="CiscoSansTT" w:cs="CiscoSansTT"/>
                <w:sz w:val="24"/>
              </w:rPr>
              <w:t xml:space="preserve">  L2VNI:</w:t>
            </w:r>
          </w:p>
          <w:p w14:paraId="1332E118" w14:textId="77777777" w:rsidR="001F368A" w:rsidRPr="008C3C96" w:rsidRDefault="001F368A" w:rsidP="00DC489A">
            <w:pPr>
              <w:pStyle w:val="dC-CommandLine"/>
              <w:rPr>
                <w:rFonts w:ascii="CiscoSansTT" w:hAnsi="CiscoSansTT" w:cs="CiscoSansTT"/>
                <w:sz w:val="24"/>
              </w:rPr>
            </w:pPr>
            <w:r w:rsidRPr="008C3C96">
              <w:rPr>
                <w:rFonts w:ascii="CiscoSansTT" w:hAnsi="CiscoSansTT" w:cs="CiscoSansTT"/>
                <w:sz w:val="24"/>
              </w:rPr>
              <w:t xml:space="preserve">  -  </w:t>
            </w:r>
            <w:proofErr w:type="spellStart"/>
            <w:r w:rsidRPr="008C3C96">
              <w:rPr>
                <w:rFonts w:ascii="CiscoSansTT" w:hAnsi="CiscoSansTT" w:cs="CiscoSansTT"/>
                <w:sz w:val="24"/>
              </w:rPr>
              <w:t>vlan_id</w:t>
            </w:r>
            <w:proofErr w:type="spellEnd"/>
            <w:r w:rsidRPr="008C3C96">
              <w:rPr>
                <w:rFonts w:ascii="CiscoSansTT" w:hAnsi="CiscoSansTT" w:cs="CiscoSansTT"/>
                <w:sz w:val="24"/>
              </w:rPr>
              <w:t>: 140</w:t>
            </w:r>
          </w:p>
          <w:p w14:paraId="21F20B72" w14:textId="77777777" w:rsidR="001F368A" w:rsidRPr="008C3C96" w:rsidRDefault="001F368A" w:rsidP="00DC489A">
            <w:pPr>
              <w:pStyle w:val="dC-CommandLine"/>
              <w:rPr>
                <w:rFonts w:ascii="CiscoSansTT" w:hAnsi="CiscoSansTT" w:cs="CiscoSansTT"/>
                <w:sz w:val="24"/>
              </w:rPr>
            </w:pPr>
            <w:r w:rsidRPr="008C3C96">
              <w:rPr>
                <w:rFonts w:ascii="CiscoSansTT" w:hAnsi="CiscoSansTT" w:cs="CiscoSansTT"/>
                <w:sz w:val="24"/>
              </w:rPr>
              <w:t xml:space="preserve">     </w:t>
            </w:r>
            <w:proofErr w:type="spellStart"/>
            <w:r w:rsidRPr="008C3C96">
              <w:rPr>
                <w:rFonts w:ascii="CiscoSansTT" w:hAnsi="CiscoSansTT" w:cs="CiscoSansTT"/>
                <w:sz w:val="24"/>
              </w:rPr>
              <w:t>vni</w:t>
            </w:r>
            <w:proofErr w:type="spellEnd"/>
            <w:r w:rsidRPr="008C3C96">
              <w:rPr>
                <w:rFonts w:ascii="CiscoSansTT" w:hAnsi="CiscoSansTT" w:cs="CiscoSansTT"/>
                <w:sz w:val="24"/>
              </w:rPr>
              <w:t>: 50140</w:t>
            </w:r>
          </w:p>
          <w:p w14:paraId="5DADD0F4" w14:textId="77777777" w:rsidR="001F368A" w:rsidRPr="008C3C96" w:rsidRDefault="001F368A" w:rsidP="00DC489A">
            <w:pPr>
              <w:pStyle w:val="dC-CommandLine"/>
              <w:rPr>
                <w:rFonts w:ascii="CiscoSansTT" w:hAnsi="CiscoSansTT" w:cs="CiscoSansTT"/>
                <w:sz w:val="24"/>
              </w:rPr>
            </w:pPr>
            <w:r w:rsidRPr="008C3C96">
              <w:rPr>
                <w:rFonts w:ascii="CiscoSansTT" w:hAnsi="CiscoSansTT" w:cs="CiscoSansTT"/>
                <w:sz w:val="24"/>
              </w:rPr>
              <w:t xml:space="preserve">     </w:t>
            </w:r>
            <w:proofErr w:type="spellStart"/>
            <w:r w:rsidRPr="008C3C96">
              <w:rPr>
                <w:rFonts w:ascii="CiscoSansTT" w:hAnsi="CiscoSansTT" w:cs="CiscoSansTT"/>
                <w:sz w:val="24"/>
              </w:rPr>
              <w:t>ip_add</w:t>
            </w:r>
            <w:proofErr w:type="spellEnd"/>
            <w:r w:rsidRPr="008C3C96">
              <w:rPr>
                <w:rFonts w:ascii="CiscoSansTT" w:hAnsi="CiscoSansTT" w:cs="CiscoSansTT"/>
                <w:sz w:val="24"/>
              </w:rPr>
              <w:t>: 172.21.140.1</w:t>
            </w:r>
          </w:p>
          <w:p w14:paraId="703617D9" w14:textId="77777777" w:rsidR="001F368A" w:rsidRPr="008C3C96" w:rsidRDefault="001F368A" w:rsidP="00DC489A">
            <w:pPr>
              <w:pStyle w:val="dC-CommandLine"/>
              <w:rPr>
                <w:rFonts w:ascii="CiscoSansTT" w:hAnsi="CiscoSansTT" w:cs="CiscoSansTT"/>
                <w:sz w:val="24"/>
              </w:rPr>
            </w:pPr>
            <w:r w:rsidRPr="008C3C96">
              <w:rPr>
                <w:rFonts w:ascii="CiscoSansTT" w:hAnsi="CiscoSansTT" w:cs="CiscoSansTT"/>
                <w:sz w:val="24"/>
              </w:rPr>
              <w:t xml:space="preserve">     mask: 24</w:t>
            </w:r>
          </w:p>
          <w:p w14:paraId="663DDFA8" w14:textId="77777777" w:rsidR="001F368A" w:rsidRPr="008C3C96" w:rsidRDefault="001F368A" w:rsidP="00DC489A">
            <w:pPr>
              <w:pStyle w:val="dC-CommandLine"/>
              <w:rPr>
                <w:rFonts w:ascii="CiscoSansTT" w:hAnsi="CiscoSansTT" w:cs="CiscoSansTT"/>
                <w:sz w:val="24"/>
              </w:rPr>
            </w:pPr>
            <w:r w:rsidRPr="008C3C96">
              <w:rPr>
                <w:rFonts w:ascii="CiscoSansTT" w:hAnsi="CiscoSansTT" w:cs="CiscoSansTT"/>
                <w:sz w:val="24"/>
              </w:rPr>
              <w:t xml:space="preserve">     </w:t>
            </w:r>
            <w:proofErr w:type="spellStart"/>
            <w:r w:rsidRPr="008C3C96">
              <w:rPr>
                <w:rFonts w:ascii="CiscoSansTT" w:hAnsi="CiscoSansTT" w:cs="CiscoSansTT"/>
                <w:sz w:val="24"/>
              </w:rPr>
              <w:t>vlan_name</w:t>
            </w:r>
            <w:proofErr w:type="spellEnd"/>
            <w:r w:rsidRPr="008C3C96">
              <w:rPr>
                <w:rFonts w:ascii="CiscoSansTT" w:hAnsi="CiscoSansTT" w:cs="CiscoSansTT"/>
                <w:sz w:val="24"/>
              </w:rPr>
              <w:t>: L2-VNI-140-Tenant1</w:t>
            </w:r>
          </w:p>
          <w:p w14:paraId="6EBA2BBC" w14:textId="77777777" w:rsidR="001F368A" w:rsidRPr="008C3C96" w:rsidRDefault="001F368A" w:rsidP="00DC489A">
            <w:pPr>
              <w:pStyle w:val="dC-CommandLine"/>
              <w:rPr>
                <w:rFonts w:ascii="CiscoSansTT" w:hAnsi="CiscoSansTT" w:cs="CiscoSansTT"/>
                <w:sz w:val="24"/>
              </w:rPr>
            </w:pPr>
            <w:r w:rsidRPr="008C3C96">
              <w:rPr>
                <w:rFonts w:ascii="CiscoSansTT" w:hAnsi="CiscoSansTT" w:cs="CiscoSansTT"/>
                <w:sz w:val="24"/>
              </w:rPr>
              <w:t xml:space="preserve">     </w:t>
            </w:r>
            <w:proofErr w:type="spellStart"/>
            <w:r w:rsidRPr="008C3C96">
              <w:rPr>
                <w:rFonts w:ascii="CiscoSansTT" w:hAnsi="CiscoSansTT" w:cs="CiscoSansTT"/>
                <w:sz w:val="24"/>
              </w:rPr>
              <w:t>mcast</w:t>
            </w:r>
            <w:proofErr w:type="spellEnd"/>
            <w:r w:rsidRPr="008C3C96">
              <w:rPr>
                <w:rFonts w:ascii="CiscoSansTT" w:hAnsi="CiscoSansTT" w:cs="CiscoSansTT"/>
                <w:sz w:val="24"/>
              </w:rPr>
              <w:t>: 239.0.0.140</w:t>
            </w:r>
          </w:p>
          <w:p w14:paraId="772CC73A" w14:textId="77777777" w:rsidR="001F368A" w:rsidRPr="008C3C96" w:rsidRDefault="001F368A" w:rsidP="00DC489A">
            <w:pPr>
              <w:pStyle w:val="dC-CommandLine"/>
              <w:rPr>
                <w:rFonts w:ascii="CiscoSansTT" w:hAnsi="CiscoSansTT" w:cs="CiscoSansTT"/>
                <w:sz w:val="24"/>
              </w:rPr>
            </w:pPr>
            <w:r w:rsidRPr="008C3C96">
              <w:rPr>
                <w:rFonts w:ascii="CiscoSansTT" w:hAnsi="CiscoSansTT" w:cs="CiscoSansTT"/>
                <w:sz w:val="24"/>
              </w:rPr>
              <w:t xml:space="preserve">  -  </w:t>
            </w:r>
            <w:proofErr w:type="spellStart"/>
            <w:r w:rsidRPr="008C3C96">
              <w:rPr>
                <w:rFonts w:ascii="CiscoSansTT" w:hAnsi="CiscoSansTT" w:cs="CiscoSansTT"/>
                <w:sz w:val="24"/>
              </w:rPr>
              <w:t>vlan_id</w:t>
            </w:r>
            <w:proofErr w:type="spellEnd"/>
            <w:r w:rsidRPr="008C3C96">
              <w:rPr>
                <w:rFonts w:ascii="CiscoSansTT" w:hAnsi="CiscoSansTT" w:cs="CiscoSansTT"/>
                <w:sz w:val="24"/>
              </w:rPr>
              <w:t>: 141</w:t>
            </w:r>
          </w:p>
          <w:p w14:paraId="0BE3E6B2" w14:textId="77777777" w:rsidR="001F368A" w:rsidRPr="008C3C96" w:rsidRDefault="001F368A" w:rsidP="00DC489A">
            <w:pPr>
              <w:pStyle w:val="dC-CommandLine"/>
              <w:rPr>
                <w:rFonts w:ascii="CiscoSansTT" w:hAnsi="CiscoSansTT" w:cs="CiscoSansTT"/>
                <w:sz w:val="24"/>
              </w:rPr>
            </w:pPr>
            <w:r w:rsidRPr="008C3C96">
              <w:rPr>
                <w:rFonts w:ascii="CiscoSansTT" w:hAnsi="CiscoSansTT" w:cs="CiscoSansTT"/>
                <w:sz w:val="24"/>
              </w:rPr>
              <w:t xml:space="preserve">     </w:t>
            </w:r>
            <w:proofErr w:type="spellStart"/>
            <w:r w:rsidRPr="008C3C96">
              <w:rPr>
                <w:rFonts w:ascii="CiscoSansTT" w:hAnsi="CiscoSansTT" w:cs="CiscoSansTT"/>
                <w:sz w:val="24"/>
              </w:rPr>
              <w:t>vni</w:t>
            </w:r>
            <w:proofErr w:type="spellEnd"/>
            <w:r w:rsidRPr="008C3C96">
              <w:rPr>
                <w:rFonts w:ascii="CiscoSansTT" w:hAnsi="CiscoSansTT" w:cs="CiscoSansTT"/>
                <w:sz w:val="24"/>
              </w:rPr>
              <w:t>: 50141</w:t>
            </w:r>
          </w:p>
          <w:p w14:paraId="4116006C" w14:textId="77777777" w:rsidR="001F368A" w:rsidRPr="008C3C96" w:rsidRDefault="001F368A" w:rsidP="00DC489A">
            <w:pPr>
              <w:pStyle w:val="dC-CommandLine"/>
              <w:rPr>
                <w:rFonts w:ascii="CiscoSansTT" w:hAnsi="CiscoSansTT" w:cs="CiscoSansTT"/>
                <w:sz w:val="24"/>
              </w:rPr>
            </w:pPr>
            <w:r w:rsidRPr="008C3C96">
              <w:rPr>
                <w:rFonts w:ascii="CiscoSansTT" w:hAnsi="CiscoSansTT" w:cs="CiscoSansTT"/>
                <w:sz w:val="24"/>
              </w:rPr>
              <w:t xml:space="preserve">     </w:t>
            </w:r>
            <w:proofErr w:type="spellStart"/>
            <w:r w:rsidRPr="008C3C96">
              <w:rPr>
                <w:rFonts w:ascii="CiscoSansTT" w:hAnsi="CiscoSansTT" w:cs="CiscoSansTT"/>
                <w:sz w:val="24"/>
              </w:rPr>
              <w:t>ip_add</w:t>
            </w:r>
            <w:proofErr w:type="spellEnd"/>
            <w:r w:rsidRPr="008C3C96">
              <w:rPr>
                <w:rFonts w:ascii="CiscoSansTT" w:hAnsi="CiscoSansTT" w:cs="CiscoSansTT"/>
                <w:sz w:val="24"/>
              </w:rPr>
              <w:t>: 172.21.141.1</w:t>
            </w:r>
          </w:p>
          <w:p w14:paraId="041B0D33" w14:textId="77777777" w:rsidR="001F368A" w:rsidRPr="008C3C96" w:rsidRDefault="001F368A" w:rsidP="00DC489A">
            <w:pPr>
              <w:pStyle w:val="dC-CommandLine"/>
              <w:rPr>
                <w:rFonts w:ascii="CiscoSansTT" w:hAnsi="CiscoSansTT" w:cs="CiscoSansTT"/>
                <w:sz w:val="24"/>
              </w:rPr>
            </w:pPr>
            <w:r w:rsidRPr="008C3C96">
              <w:rPr>
                <w:rFonts w:ascii="CiscoSansTT" w:hAnsi="CiscoSansTT" w:cs="CiscoSansTT"/>
                <w:sz w:val="24"/>
              </w:rPr>
              <w:t xml:space="preserve">     mask: 24</w:t>
            </w:r>
          </w:p>
          <w:p w14:paraId="1CD60877" w14:textId="77777777" w:rsidR="001F368A" w:rsidRPr="008C3C96" w:rsidRDefault="001F368A" w:rsidP="00DC489A">
            <w:pPr>
              <w:pStyle w:val="dC-CommandLine"/>
              <w:rPr>
                <w:rFonts w:ascii="CiscoSansTT" w:hAnsi="CiscoSansTT" w:cs="CiscoSansTT"/>
                <w:sz w:val="24"/>
              </w:rPr>
            </w:pPr>
            <w:r w:rsidRPr="008C3C96">
              <w:rPr>
                <w:rFonts w:ascii="CiscoSansTT" w:hAnsi="CiscoSansTT" w:cs="CiscoSansTT"/>
                <w:sz w:val="24"/>
              </w:rPr>
              <w:t xml:space="preserve">     </w:t>
            </w:r>
            <w:proofErr w:type="spellStart"/>
            <w:r w:rsidRPr="008C3C96">
              <w:rPr>
                <w:rFonts w:ascii="CiscoSansTT" w:hAnsi="CiscoSansTT" w:cs="CiscoSansTT"/>
                <w:sz w:val="24"/>
              </w:rPr>
              <w:t>vlan_name</w:t>
            </w:r>
            <w:proofErr w:type="spellEnd"/>
            <w:r w:rsidRPr="008C3C96">
              <w:rPr>
                <w:rFonts w:ascii="CiscoSansTT" w:hAnsi="CiscoSansTT" w:cs="CiscoSansTT"/>
                <w:sz w:val="24"/>
              </w:rPr>
              <w:t>: L2-VNI-141-Tenant1</w:t>
            </w:r>
          </w:p>
          <w:p w14:paraId="5A0F73C7" w14:textId="77777777" w:rsidR="001F368A" w:rsidRPr="008C3C96" w:rsidRDefault="001F368A" w:rsidP="00DC489A">
            <w:pPr>
              <w:pStyle w:val="dC-CommandLine"/>
              <w:rPr>
                <w:rFonts w:ascii="CiscoSansTT" w:hAnsi="CiscoSansTT" w:cs="CiscoSansTT"/>
                <w:sz w:val="24"/>
              </w:rPr>
            </w:pPr>
            <w:r w:rsidRPr="008C3C96">
              <w:rPr>
                <w:rFonts w:ascii="CiscoSansTT" w:hAnsi="CiscoSansTT" w:cs="CiscoSansTT"/>
                <w:sz w:val="24"/>
              </w:rPr>
              <w:t xml:space="preserve">     </w:t>
            </w:r>
            <w:proofErr w:type="spellStart"/>
            <w:r w:rsidRPr="008C3C96">
              <w:rPr>
                <w:rFonts w:ascii="CiscoSansTT" w:hAnsi="CiscoSansTT" w:cs="CiscoSansTT"/>
                <w:sz w:val="24"/>
              </w:rPr>
              <w:t>mcast</w:t>
            </w:r>
            <w:proofErr w:type="spellEnd"/>
            <w:r w:rsidRPr="008C3C96">
              <w:rPr>
                <w:rFonts w:ascii="CiscoSansTT" w:hAnsi="CiscoSansTT" w:cs="CiscoSansTT"/>
                <w:sz w:val="24"/>
              </w:rPr>
              <w:t>: 239.0.0.141</w:t>
            </w:r>
          </w:p>
          <w:p w14:paraId="1DD97C20" w14:textId="77777777" w:rsidR="001F368A" w:rsidRPr="008C3C96" w:rsidRDefault="001F368A" w:rsidP="00DC489A">
            <w:pPr>
              <w:pStyle w:val="dC-CommandLine"/>
              <w:rPr>
                <w:rFonts w:ascii="CiscoSansTT" w:hAnsi="CiscoSansTT" w:cs="CiscoSansTT"/>
                <w:sz w:val="24"/>
              </w:rPr>
            </w:pPr>
            <w:r w:rsidRPr="008C3C96">
              <w:rPr>
                <w:rFonts w:ascii="CiscoSansTT" w:hAnsi="CiscoSansTT" w:cs="CiscoSansTT"/>
                <w:sz w:val="24"/>
              </w:rPr>
              <w:t xml:space="preserve">  L3VNI:</w:t>
            </w:r>
          </w:p>
          <w:p w14:paraId="3B7BA181" w14:textId="77777777" w:rsidR="001F368A" w:rsidRPr="008C3C96" w:rsidRDefault="001F368A" w:rsidP="00DC489A">
            <w:pPr>
              <w:pStyle w:val="dC-CommandLine"/>
              <w:rPr>
                <w:rFonts w:ascii="CiscoSansTT" w:hAnsi="CiscoSansTT" w:cs="CiscoSansTT"/>
                <w:sz w:val="24"/>
              </w:rPr>
            </w:pPr>
            <w:r w:rsidRPr="008C3C96">
              <w:rPr>
                <w:rFonts w:ascii="CiscoSansTT" w:hAnsi="CiscoSansTT" w:cs="CiscoSansTT"/>
                <w:sz w:val="24"/>
              </w:rPr>
              <w:t xml:space="preserve">  -  </w:t>
            </w:r>
            <w:proofErr w:type="spellStart"/>
            <w:r w:rsidRPr="008C3C96">
              <w:rPr>
                <w:rFonts w:ascii="CiscoSansTT" w:hAnsi="CiscoSansTT" w:cs="CiscoSansTT"/>
                <w:sz w:val="24"/>
              </w:rPr>
              <w:t>vlan_id</w:t>
            </w:r>
            <w:proofErr w:type="spellEnd"/>
            <w:r w:rsidRPr="008C3C96">
              <w:rPr>
                <w:rFonts w:ascii="CiscoSansTT" w:hAnsi="CiscoSansTT" w:cs="CiscoSansTT"/>
                <w:sz w:val="24"/>
              </w:rPr>
              <w:t>: 999</w:t>
            </w:r>
          </w:p>
          <w:p w14:paraId="10EFAF74" w14:textId="77777777" w:rsidR="001F368A" w:rsidRPr="008C3C96" w:rsidRDefault="001F368A" w:rsidP="00DC489A">
            <w:pPr>
              <w:pStyle w:val="dC-CommandLine"/>
              <w:rPr>
                <w:rFonts w:ascii="CiscoSansTT" w:hAnsi="CiscoSansTT" w:cs="CiscoSansTT"/>
                <w:sz w:val="24"/>
              </w:rPr>
            </w:pPr>
            <w:r w:rsidRPr="008C3C96">
              <w:rPr>
                <w:rFonts w:ascii="CiscoSansTT" w:hAnsi="CiscoSansTT" w:cs="CiscoSansTT"/>
                <w:sz w:val="24"/>
              </w:rPr>
              <w:t xml:space="preserve">     </w:t>
            </w:r>
            <w:proofErr w:type="spellStart"/>
            <w:r w:rsidRPr="008C3C96">
              <w:rPr>
                <w:rFonts w:ascii="CiscoSansTT" w:hAnsi="CiscoSansTT" w:cs="CiscoSansTT"/>
                <w:sz w:val="24"/>
              </w:rPr>
              <w:t>vlan_name</w:t>
            </w:r>
            <w:proofErr w:type="spellEnd"/>
            <w:r w:rsidRPr="008C3C96">
              <w:rPr>
                <w:rFonts w:ascii="CiscoSansTT" w:hAnsi="CiscoSansTT" w:cs="CiscoSansTT"/>
                <w:sz w:val="24"/>
              </w:rPr>
              <w:t>: L3-VNI-999-Tenant1</w:t>
            </w:r>
          </w:p>
          <w:p w14:paraId="562AA398" w14:textId="77777777" w:rsidR="001F368A" w:rsidRPr="008C3C96" w:rsidRDefault="001F368A" w:rsidP="00DC489A">
            <w:pPr>
              <w:pStyle w:val="dC-CommandLine"/>
              <w:rPr>
                <w:rFonts w:ascii="CiscoSansTT" w:hAnsi="CiscoSansTT" w:cs="CiscoSansTT"/>
                <w:sz w:val="24"/>
              </w:rPr>
            </w:pPr>
            <w:r w:rsidRPr="008C3C96">
              <w:rPr>
                <w:rFonts w:ascii="CiscoSansTT" w:hAnsi="CiscoSansTT" w:cs="CiscoSansTT"/>
                <w:sz w:val="24"/>
              </w:rPr>
              <w:t xml:space="preserve">     </w:t>
            </w:r>
            <w:proofErr w:type="spellStart"/>
            <w:r w:rsidRPr="008C3C96">
              <w:rPr>
                <w:rFonts w:ascii="CiscoSansTT" w:hAnsi="CiscoSansTT" w:cs="CiscoSansTT"/>
                <w:sz w:val="24"/>
              </w:rPr>
              <w:t>vni</w:t>
            </w:r>
            <w:proofErr w:type="spellEnd"/>
            <w:r w:rsidRPr="008C3C96">
              <w:rPr>
                <w:rFonts w:ascii="CiscoSansTT" w:hAnsi="CiscoSansTT" w:cs="CiscoSansTT"/>
                <w:sz w:val="24"/>
              </w:rPr>
              <w:t>: 50999</w:t>
            </w:r>
          </w:p>
        </w:tc>
      </w:tr>
    </w:tbl>
    <w:p w14:paraId="0343E042" w14:textId="77777777" w:rsidR="001F368A" w:rsidRPr="008C3C96" w:rsidRDefault="001F368A" w:rsidP="001F368A">
      <w:pPr>
        <w:ind w:firstLine="1440"/>
        <w:rPr>
          <w:rFonts w:ascii="CiscoSansTT" w:hAnsi="CiscoSansTT" w:cs="CiscoSansTT"/>
          <w:lang w:eastAsia="zh-CN"/>
        </w:rPr>
      </w:pPr>
      <w:r w:rsidRPr="008C3C96">
        <w:rPr>
          <w:rFonts w:ascii="CiscoSansTT" w:hAnsi="CiscoSansTT" w:cs="CiscoSansTT"/>
          <w:lang w:eastAsia="zh-CN"/>
        </w:rPr>
        <w:t xml:space="preserve">Below screenshot shows the contents of </w:t>
      </w:r>
      <w:r w:rsidRPr="008C3C96">
        <w:rPr>
          <w:rFonts w:ascii="CiscoSansTT" w:hAnsi="CiscoSansTT" w:cs="CiscoSansTT"/>
          <w:b/>
          <w:lang w:eastAsia="zh-CN"/>
        </w:rPr>
        <w:t>jinja2_leaf\vars\</w:t>
      </w:r>
      <w:proofErr w:type="spellStart"/>
      <w:r w:rsidRPr="008C3C96">
        <w:rPr>
          <w:rFonts w:ascii="CiscoSansTT" w:hAnsi="CiscoSansTT" w:cs="CiscoSansTT"/>
          <w:b/>
          <w:lang w:eastAsia="zh-CN"/>
        </w:rPr>
        <w:t>main.yml</w:t>
      </w:r>
      <w:proofErr w:type="spellEnd"/>
      <w:r w:rsidRPr="008C3C96">
        <w:rPr>
          <w:rFonts w:ascii="CiscoSansTT" w:hAnsi="CiscoSansTT" w:cs="CiscoSansTT"/>
          <w:lang w:eastAsia="zh-CN"/>
        </w:rPr>
        <w:t xml:space="preserve"> file in Atom:</w:t>
      </w:r>
    </w:p>
    <w:p w14:paraId="5DFEF919" w14:textId="77777777" w:rsidR="001F368A" w:rsidRPr="008C3C96" w:rsidRDefault="001F368A" w:rsidP="001F368A">
      <w:pPr>
        <w:pStyle w:val="dC-Normal"/>
        <w:ind w:left="1800"/>
        <w:rPr>
          <w:rFonts w:ascii="CiscoSansTT" w:hAnsi="CiscoSansTT" w:cs="CiscoSansTT"/>
          <w:sz w:val="24"/>
          <w:szCs w:val="24"/>
        </w:rPr>
      </w:pPr>
    </w:p>
    <w:p w14:paraId="19A72BF9" w14:textId="77777777" w:rsidR="001F368A" w:rsidRPr="008C3C96" w:rsidRDefault="001F368A" w:rsidP="001F368A">
      <w:pPr>
        <w:pStyle w:val="dC-Normal"/>
        <w:jc w:val="center"/>
        <w:rPr>
          <w:rFonts w:ascii="CiscoSansTT" w:hAnsi="CiscoSansTT" w:cs="CiscoSansTT"/>
          <w:sz w:val="24"/>
          <w:szCs w:val="24"/>
        </w:rPr>
      </w:pPr>
      <w:r w:rsidRPr="008C3C96">
        <w:rPr>
          <w:rFonts w:ascii="CiscoSansTT" w:hAnsi="CiscoSansTT" w:cs="CiscoSansTT"/>
          <w:noProof/>
          <w:lang w:eastAsia="zh-CN"/>
        </w:rPr>
        <w:lastRenderedPageBreak/>
        <w:drawing>
          <wp:inline distT="0" distB="0" distL="0" distR="0" wp14:anchorId="64B11073" wp14:editId="77D0EE3B">
            <wp:extent cx="6286500" cy="816292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286500" cy="8162925"/>
                    </a:xfrm>
                    <a:prstGeom prst="rect">
                      <a:avLst/>
                    </a:prstGeom>
                  </pic:spPr>
                </pic:pic>
              </a:graphicData>
            </a:graphic>
          </wp:inline>
        </w:drawing>
      </w:r>
    </w:p>
    <w:p w14:paraId="3D4EAB8D" w14:textId="77777777" w:rsidR="001F368A" w:rsidRPr="008C3C96" w:rsidRDefault="001F368A" w:rsidP="001F368A">
      <w:pPr>
        <w:pStyle w:val="dC-Normal"/>
        <w:rPr>
          <w:rFonts w:ascii="CiscoSansTT" w:hAnsi="CiscoSansTT" w:cs="CiscoSansTT"/>
          <w:sz w:val="24"/>
          <w:szCs w:val="24"/>
        </w:rPr>
      </w:pPr>
    </w:p>
    <w:p w14:paraId="0E180DA1" w14:textId="77777777" w:rsidR="001F368A" w:rsidRPr="008C3C96" w:rsidRDefault="001F368A" w:rsidP="001F368A">
      <w:pPr>
        <w:pStyle w:val="dC-Normal"/>
        <w:numPr>
          <w:ilvl w:val="0"/>
          <w:numId w:val="35"/>
        </w:numPr>
        <w:rPr>
          <w:rFonts w:ascii="CiscoSansTT" w:hAnsi="CiscoSansTT" w:cs="CiscoSansTT"/>
          <w:sz w:val="24"/>
          <w:szCs w:val="24"/>
        </w:rPr>
      </w:pPr>
      <w:r w:rsidRPr="008C3C96">
        <w:rPr>
          <w:rFonts w:ascii="CiscoSansTT" w:hAnsi="CiscoSansTT" w:cs="CiscoSansTT"/>
          <w:bCs/>
          <w:sz w:val="24"/>
          <w:szCs w:val="24"/>
        </w:rPr>
        <w:t>Click “File” “Save</w:t>
      </w:r>
      <w:proofErr w:type="gramStart"/>
      <w:r w:rsidRPr="008C3C96">
        <w:rPr>
          <w:rFonts w:ascii="CiscoSansTT" w:hAnsi="CiscoSansTT" w:cs="CiscoSansTT"/>
          <w:bCs/>
          <w:sz w:val="24"/>
          <w:szCs w:val="24"/>
        </w:rPr>
        <w:t>” .</w:t>
      </w:r>
      <w:proofErr w:type="gramEnd"/>
      <w:r w:rsidRPr="008C3C96">
        <w:rPr>
          <w:rFonts w:ascii="CiscoSansTT" w:hAnsi="CiscoSansTT" w:cs="CiscoSansTT"/>
          <w:bCs/>
          <w:sz w:val="24"/>
          <w:szCs w:val="24"/>
        </w:rPr>
        <w:t xml:space="preserve"> This will save the playbook, and also ftp the playbook to Ansible server using pre-configured “remote-sync” package</w:t>
      </w:r>
    </w:p>
    <w:p w14:paraId="4BCF7EF4" w14:textId="77777777" w:rsidR="001F368A" w:rsidRPr="008C3C96" w:rsidRDefault="001F368A" w:rsidP="001F368A">
      <w:pPr>
        <w:pStyle w:val="dC-Normal"/>
        <w:rPr>
          <w:rFonts w:ascii="CiscoSansTT" w:hAnsi="CiscoSansTT" w:cs="CiscoSansTT"/>
        </w:rPr>
      </w:pPr>
    </w:p>
    <w:p w14:paraId="72462995" w14:textId="77777777" w:rsidR="001F368A" w:rsidRPr="008C3C96" w:rsidRDefault="001F368A" w:rsidP="001F368A">
      <w:pPr>
        <w:pStyle w:val="dC-H3"/>
        <w:rPr>
          <w:rFonts w:ascii="CiscoSansTT" w:hAnsi="CiscoSansTT" w:cs="CiscoSansTT"/>
          <w:sz w:val="24"/>
          <w:szCs w:val="24"/>
          <w:lang w:eastAsia="zh-CN"/>
        </w:rPr>
      </w:pPr>
      <w:r w:rsidRPr="008C3C96">
        <w:rPr>
          <w:rStyle w:val="dC-H2Char"/>
          <w:rFonts w:ascii="CiscoSansTT" w:hAnsi="CiscoSansTT" w:cs="CiscoSansTT"/>
        </w:rPr>
        <w:t>Step 9</w:t>
      </w:r>
      <w:r w:rsidRPr="008C3C96">
        <w:rPr>
          <w:rFonts w:ascii="CiscoSansTT" w:hAnsi="CiscoSansTT" w:cs="CiscoSansTT"/>
        </w:rPr>
        <w:t>:</w:t>
      </w:r>
      <w:r w:rsidRPr="008C3C96">
        <w:rPr>
          <w:rFonts w:ascii="CiscoSansTT" w:hAnsi="CiscoSansTT" w:cs="CiscoSansTT"/>
        </w:rPr>
        <w:tab/>
      </w:r>
      <w:r w:rsidRPr="008C3C96">
        <w:rPr>
          <w:rFonts w:ascii="CiscoSansTT" w:hAnsi="CiscoSansTT" w:cs="CiscoSansTT"/>
          <w:sz w:val="24"/>
          <w:szCs w:val="24"/>
          <w:lang w:eastAsia="zh-CN"/>
        </w:rPr>
        <w:t>Create Jinja2 template for leaf role</w:t>
      </w:r>
    </w:p>
    <w:p w14:paraId="08B63C42" w14:textId="77777777" w:rsidR="001F368A" w:rsidRPr="008C3C96" w:rsidRDefault="001F368A" w:rsidP="001F368A">
      <w:pPr>
        <w:pStyle w:val="dC-Normal"/>
        <w:numPr>
          <w:ilvl w:val="0"/>
          <w:numId w:val="35"/>
        </w:numPr>
        <w:ind w:left="1800"/>
        <w:rPr>
          <w:rFonts w:ascii="CiscoSansTT" w:hAnsi="CiscoSansTT" w:cs="CiscoSansTT"/>
          <w:b/>
          <w:bCs/>
          <w:sz w:val="24"/>
          <w:szCs w:val="24"/>
        </w:rPr>
      </w:pPr>
      <w:r w:rsidRPr="008C3C96">
        <w:rPr>
          <w:rFonts w:ascii="CiscoSansTT" w:hAnsi="CiscoSansTT" w:cs="CiscoSansTT"/>
          <w:sz w:val="24"/>
          <w:szCs w:val="24"/>
        </w:rPr>
        <w:t xml:space="preserve">Open up the project folder </w:t>
      </w:r>
      <w:r w:rsidRPr="008C3C96">
        <w:rPr>
          <w:rFonts w:ascii="CiscoSansTT" w:hAnsi="CiscoSansTT" w:cs="CiscoSansTT"/>
          <w:b/>
          <w:bCs/>
          <w:sz w:val="24"/>
          <w:szCs w:val="24"/>
        </w:rPr>
        <w:t xml:space="preserve">“LTRDCN-1572” </w:t>
      </w:r>
      <w:r w:rsidRPr="008C3C96">
        <w:rPr>
          <w:rFonts w:ascii="CiscoSansTT" w:hAnsi="CiscoSansTT" w:cs="CiscoSansTT"/>
          <w:sz w:val="24"/>
          <w:szCs w:val="24"/>
        </w:rPr>
        <w:t xml:space="preserve">and open file </w:t>
      </w:r>
      <w:r w:rsidRPr="008C3C96">
        <w:rPr>
          <w:rFonts w:ascii="CiscoSansTT" w:hAnsi="CiscoSansTT" w:cs="CiscoSansTT"/>
          <w:b/>
          <w:sz w:val="24"/>
          <w:szCs w:val="24"/>
        </w:rPr>
        <w:t>‘</w:t>
      </w:r>
      <w:proofErr w:type="gramStart"/>
      <w:r w:rsidRPr="008C3C96">
        <w:rPr>
          <w:rFonts w:ascii="CiscoSansTT" w:hAnsi="CiscoSansTT" w:cs="CiscoSansTT"/>
          <w:b/>
          <w:sz w:val="24"/>
          <w:szCs w:val="24"/>
        </w:rPr>
        <w:t>leaf.j</w:t>
      </w:r>
      <w:proofErr w:type="gramEnd"/>
      <w:r w:rsidRPr="008C3C96">
        <w:rPr>
          <w:rFonts w:ascii="CiscoSansTT" w:hAnsi="CiscoSansTT" w:cs="CiscoSansTT"/>
          <w:b/>
          <w:sz w:val="24"/>
          <w:szCs w:val="24"/>
        </w:rPr>
        <w:t>2’</w:t>
      </w:r>
      <w:r w:rsidRPr="008C3C96">
        <w:rPr>
          <w:rFonts w:ascii="CiscoSansTT" w:hAnsi="CiscoSansTT" w:cs="CiscoSansTT"/>
          <w:sz w:val="24"/>
          <w:szCs w:val="24"/>
        </w:rPr>
        <w:t xml:space="preserve"> under </w:t>
      </w:r>
      <w:r w:rsidRPr="008C3C96">
        <w:rPr>
          <w:rFonts w:ascii="CiscoSansTT" w:hAnsi="CiscoSansTT" w:cs="CiscoSansTT"/>
          <w:b/>
          <w:bCs/>
          <w:sz w:val="24"/>
          <w:szCs w:val="24"/>
        </w:rPr>
        <w:t xml:space="preserve">“roles/jinja2_leaf/templates/”. </w:t>
      </w:r>
    </w:p>
    <w:p w14:paraId="52325EA8" w14:textId="77777777" w:rsidR="001F368A" w:rsidRPr="008C3C96" w:rsidRDefault="001F368A" w:rsidP="001F368A">
      <w:pPr>
        <w:pStyle w:val="dC-Normal"/>
        <w:ind w:left="1080"/>
        <w:rPr>
          <w:rFonts w:ascii="CiscoSansTT" w:hAnsi="CiscoSansTT" w:cs="CiscoSansTT"/>
          <w:b/>
          <w:bCs/>
          <w:i/>
          <w:iCs/>
          <w:sz w:val="24"/>
          <w:szCs w:val="24"/>
        </w:rPr>
      </w:pPr>
      <w:r w:rsidRPr="008C3C96">
        <w:rPr>
          <w:rFonts w:ascii="CiscoSansTT" w:hAnsi="CiscoSansTT" w:cs="CiscoSansTT"/>
          <w:b/>
          <w:bCs/>
          <w:i/>
          <w:iCs/>
          <w:sz w:val="24"/>
          <w:szCs w:val="24"/>
          <w:highlight w:val="yellow"/>
        </w:rPr>
        <w:t>NOTE: it is possible that the file might not appear. Go ahead and execute the below 4 steps to get it sync</w:t>
      </w:r>
      <w:r w:rsidRPr="008C3C96">
        <w:rPr>
          <w:rFonts w:ascii="CiscoSansTT" w:hAnsi="CiscoSansTT" w:cs="CiscoSansTT"/>
          <w:b/>
          <w:bCs/>
          <w:i/>
          <w:iCs/>
          <w:sz w:val="24"/>
          <w:szCs w:val="24"/>
        </w:rPr>
        <w:t xml:space="preserve"> just like it was done for the spine. This time, we will do it for leaf</w:t>
      </w:r>
    </w:p>
    <w:p w14:paraId="71663316" w14:textId="77777777" w:rsidR="001F368A" w:rsidRPr="008C3C96" w:rsidRDefault="001F368A" w:rsidP="001F368A">
      <w:pPr>
        <w:pStyle w:val="dC-Normal"/>
        <w:numPr>
          <w:ilvl w:val="0"/>
          <w:numId w:val="49"/>
        </w:numPr>
        <w:ind w:left="1800"/>
        <w:rPr>
          <w:rFonts w:ascii="CiscoSansTT" w:hAnsi="CiscoSansTT" w:cs="CiscoSansTT"/>
          <w:sz w:val="24"/>
          <w:szCs w:val="24"/>
        </w:rPr>
      </w:pPr>
      <w:r w:rsidRPr="008C3C96">
        <w:rPr>
          <w:rFonts w:ascii="CiscoSansTT" w:hAnsi="CiscoSansTT" w:cs="CiscoSansTT"/>
          <w:sz w:val="24"/>
          <w:szCs w:val="24"/>
        </w:rPr>
        <w:t xml:space="preserve">Change directory (cd) to folder </w:t>
      </w:r>
      <w:r w:rsidRPr="008C3C96">
        <w:rPr>
          <w:rFonts w:ascii="CiscoSansTT" w:hAnsi="CiscoSansTT" w:cs="CiscoSansTT"/>
          <w:b/>
          <w:bCs/>
          <w:sz w:val="24"/>
          <w:szCs w:val="24"/>
        </w:rPr>
        <w:t>LTRDC-1572 on</w:t>
      </w:r>
      <w:r w:rsidRPr="008C3C96">
        <w:rPr>
          <w:rFonts w:ascii="CiscoSansTT" w:hAnsi="CiscoSansTT" w:cs="CiscoSansTT"/>
          <w:sz w:val="24"/>
          <w:szCs w:val="24"/>
        </w:rPr>
        <w:t xml:space="preserve"> Ansible server (198.18.134.150)</w:t>
      </w:r>
    </w:p>
    <w:p w14:paraId="78C2CDF2" w14:textId="77777777" w:rsidR="001F368A" w:rsidRPr="008C3C96" w:rsidRDefault="001F368A" w:rsidP="001F368A">
      <w:pPr>
        <w:pStyle w:val="dC-Normal"/>
        <w:numPr>
          <w:ilvl w:val="0"/>
          <w:numId w:val="49"/>
        </w:numPr>
        <w:ind w:left="1800"/>
        <w:rPr>
          <w:rFonts w:ascii="CiscoSansTT" w:hAnsi="CiscoSansTT" w:cs="CiscoSansTT"/>
          <w:sz w:val="24"/>
          <w:szCs w:val="24"/>
        </w:rPr>
      </w:pPr>
      <w:r w:rsidRPr="008C3C96">
        <w:rPr>
          <w:rFonts w:ascii="CiscoSansTT" w:hAnsi="CiscoSansTT" w:cs="CiscoSansTT"/>
          <w:sz w:val="24"/>
          <w:szCs w:val="24"/>
        </w:rPr>
        <w:t xml:space="preserve">Change directory (cd) to folder </w:t>
      </w:r>
      <w:r w:rsidRPr="008C3C96">
        <w:rPr>
          <w:rFonts w:ascii="CiscoSansTT" w:hAnsi="CiscoSansTT" w:cs="CiscoSansTT"/>
          <w:b/>
          <w:bCs/>
          <w:sz w:val="24"/>
          <w:szCs w:val="24"/>
        </w:rPr>
        <w:t>roles/jinja2_leaf/templates</w:t>
      </w:r>
    </w:p>
    <w:p w14:paraId="6463BFF6" w14:textId="77777777" w:rsidR="001F368A" w:rsidRPr="008C3C96" w:rsidRDefault="001F368A" w:rsidP="001F368A">
      <w:pPr>
        <w:pStyle w:val="dC-Normal"/>
        <w:numPr>
          <w:ilvl w:val="0"/>
          <w:numId w:val="49"/>
        </w:numPr>
        <w:ind w:left="1800"/>
        <w:rPr>
          <w:rFonts w:ascii="CiscoSansTT" w:hAnsi="CiscoSansTT" w:cs="CiscoSansTT"/>
          <w:sz w:val="24"/>
          <w:szCs w:val="24"/>
        </w:rPr>
      </w:pPr>
      <w:r w:rsidRPr="008C3C96">
        <w:rPr>
          <w:rFonts w:ascii="CiscoSansTT" w:hAnsi="CiscoSansTT" w:cs="CiscoSansTT"/>
          <w:sz w:val="24"/>
          <w:szCs w:val="24"/>
        </w:rPr>
        <w:t>Type “</w:t>
      </w:r>
      <w:r w:rsidRPr="008C3C96">
        <w:rPr>
          <w:rFonts w:ascii="CiscoSansTT" w:hAnsi="CiscoSansTT" w:cs="CiscoSansTT"/>
          <w:b/>
          <w:bCs/>
          <w:sz w:val="24"/>
          <w:szCs w:val="24"/>
        </w:rPr>
        <w:t xml:space="preserve">touch </w:t>
      </w:r>
      <w:proofErr w:type="gramStart"/>
      <w:r w:rsidRPr="008C3C96">
        <w:rPr>
          <w:rFonts w:ascii="CiscoSansTT" w:hAnsi="CiscoSansTT" w:cs="CiscoSansTT"/>
          <w:b/>
          <w:bCs/>
          <w:sz w:val="24"/>
          <w:szCs w:val="24"/>
        </w:rPr>
        <w:t>leaf.j</w:t>
      </w:r>
      <w:proofErr w:type="gramEnd"/>
      <w:r w:rsidRPr="008C3C96">
        <w:rPr>
          <w:rFonts w:ascii="CiscoSansTT" w:hAnsi="CiscoSansTT" w:cs="CiscoSansTT"/>
          <w:b/>
          <w:bCs/>
          <w:sz w:val="24"/>
          <w:szCs w:val="24"/>
        </w:rPr>
        <w:t>2</w:t>
      </w:r>
      <w:r w:rsidRPr="008C3C96">
        <w:rPr>
          <w:rFonts w:ascii="CiscoSansTT" w:hAnsi="CiscoSansTT" w:cs="CiscoSansTT"/>
          <w:sz w:val="24"/>
          <w:szCs w:val="24"/>
        </w:rPr>
        <w:t>”</w:t>
      </w:r>
    </w:p>
    <w:p w14:paraId="61C834BB" w14:textId="77777777" w:rsidR="001F368A" w:rsidRPr="008C3C96" w:rsidRDefault="001F368A" w:rsidP="001F368A">
      <w:pPr>
        <w:pStyle w:val="dC-Normal"/>
        <w:numPr>
          <w:ilvl w:val="0"/>
          <w:numId w:val="49"/>
        </w:numPr>
        <w:ind w:left="1800"/>
        <w:rPr>
          <w:rFonts w:ascii="CiscoSansTT" w:hAnsi="CiscoSansTT" w:cs="CiscoSansTT"/>
          <w:sz w:val="24"/>
          <w:szCs w:val="24"/>
        </w:rPr>
      </w:pPr>
      <w:r w:rsidRPr="008C3C96">
        <w:rPr>
          <w:rFonts w:ascii="CiscoSansTT" w:hAnsi="CiscoSansTT" w:cs="CiscoSansTT"/>
          <w:sz w:val="24"/>
          <w:szCs w:val="24"/>
        </w:rPr>
        <w:t xml:space="preserve">After entering the command, go back to </w:t>
      </w:r>
      <w:proofErr w:type="gramStart"/>
      <w:r w:rsidRPr="008C3C96">
        <w:rPr>
          <w:rFonts w:ascii="CiscoSansTT" w:hAnsi="CiscoSansTT" w:cs="CiscoSansTT"/>
          <w:sz w:val="24"/>
          <w:szCs w:val="24"/>
        </w:rPr>
        <w:t>ATOM,  right</w:t>
      </w:r>
      <w:proofErr w:type="gramEnd"/>
      <w:r w:rsidRPr="008C3C96">
        <w:rPr>
          <w:rFonts w:ascii="CiscoSansTT" w:hAnsi="CiscoSansTT" w:cs="CiscoSansTT"/>
          <w:sz w:val="24"/>
          <w:szCs w:val="24"/>
        </w:rPr>
        <w:t xml:space="preserve"> click on </w:t>
      </w:r>
      <w:r w:rsidRPr="008C3C96">
        <w:rPr>
          <w:rFonts w:ascii="CiscoSansTT" w:hAnsi="CiscoSansTT" w:cs="CiscoSansTT"/>
          <w:b/>
          <w:bCs/>
          <w:sz w:val="24"/>
          <w:szCs w:val="24"/>
        </w:rPr>
        <w:t>folder LTRDCN</w:t>
      </w:r>
      <w:r w:rsidRPr="008C3C96">
        <w:rPr>
          <w:rFonts w:ascii="CiscoSansTT" w:hAnsi="CiscoSansTT" w:cs="CiscoSansTT"/>
          <w:sz w:val="24"/>
          <w:szCs w:val="24"/>
        </w:rPr>
        <w:t xml:space="preserve">, scroll to choose option </w:t>
      </w:r>
      <w:r w:rsidRPr="008C3C96">
        <w:rPr>
          <w:rFonts w:ascii="CiscoSansTT" w:hAnsi="CiscoSansTT" w:cs="CiscoSansTT"/>
          <w:b/>
          <w:bCs/>
          <w:sz w:val="24"/>
          <w:szCs w:val="24"/>
        </w:rPr>
        <w:t>Remote Sync</w:t>
      </w:r>
      <w:r w:rsidRPr="008C3C96">
        <w:rPr>
          <w:rFonts w:ascii="CiscoSansTT" w:hAnsi="CiscoSansTT" w:cs="CiscoSansTT"/>
          <w:sz w:val="24"/>
          <w:szCs w:val="24"/>
        </w:rPr>
        <w:t xml:space="preserve"> and choose </w:t>
      </w:r>
      <w:r w:rsidRPr="008C3C96">
        <w:rPr>
          <w:rFonts w:ascii="CiscoSansTT" w:hAnsi="CiscoSansTT" w:cs="CiscoSansTT"/>
          <w:b/>
          <w:bCs/>
          <w:sz w:val="24"/>
          <w:szCs w:val="24"/>
        </w:rPr>
        <w:t>download</w:t>
      </w:r>
      <w:r w:rsidRPr="008C3C96">
        <w:rPr>
          <w:rFonts w:ascii="CiscoSansTT" w:hAnsi="CiscoSansTT" w:cs="CiscoSansTT"/>
          <w:sz w:val="24"/>
          <w:szCs w:val="24"/>
        </w:rPr>
        <w:t>.</w:t>
      </w:r>
    </w:p>
    <w:p w14:paraId="589BC725" w14:textId="77777777" w:rsidR="001F368A" w:rsidRPr="008C3C96" w:rsidRDefault="001F368A" w:rsidP="001F368A">
      <w:pPr>
        <w:pStyle w:val="dC-Normal"/>
        <w:numPr>
          <w:ilvl w:val="0"/>
          <w:numId w:val="35"/>
        </w:numPr>
        <w:tabs>
          <w:tab w:val="clear" w:pos="2160"/>
        </w:tabs>
        <w:spacing w:line="240" w:lineRule="auto"/>
        <w:ind w:left="1800"/>
        <w:rPr>
          <w:rFonts w:ascii="CiscoSansTT" w:hAnsi="CiscoSansTT" w:cs="CiscoSansTT"/>
          <w:b/>
          <w:bCs/>
          <w:sz w:val="24"/>
          <w:szCs w:val="24"/>
        </w:rPr>
      </w:pPr>
      <w:r w:rsidRPr="008C3C96">
        <w:rPr>
          <w:rFonts w:ascii="CiscoSansTT" w:hAnsi="CiscoSansTT" w:cs="CiscoSansTT"/>
          <w:sz w:val="24"/>
          <w:szCs w:val="24"/>
        </w:rPr>
        <w:t>To reduce typo, you can copy the jinja2 template from box folder</w:t>
      </w:r>
    </w:p>
    <w:p w14:paraId="6B33AEC8" w14:textId="77777777" w:rsidR="001F368A" w:rsidRPr="008C3C96" w:rsidRDefault="006A7133" w:rsidP="001F368A">
      <w:pPr>
        <w:pStyle w:val="dC-Normal"/>
        <w:tabs>
          <w:tab w:val="clear" w:pos="2880"/>
          <w:tab w:val="clear" w:pos="3600"/>
          <w:tab w:val="clear" w:pos="4320"/>
          <w:tab w:val="clear" w:pos="5040"/>
          <w:tab w:val="clear" w:pos="5840"/>
          <w:tab w:val="clear" w:pos="6480"/>
          <w:tab w:val="clear" w:pos="7200"/>
          <w:tab w:val="clear" w:pos="7920"/>
        </w:tabs>
        <w:spacing w:line="240" w:lineRule="auto"/>
        <w:ind w:left="2520"/>
        <w:rPr>
          <w:rFonts w:ascii="CiscoSansTT" w:hAnsi="CiscoSansTT" w:cs="CiscoSansTT"/>
          <w:b/>
          <w:bCs/>
          <w:sz w:val="24"/>
          <w:szCs w:val="24"/>
          <w:highlight w:val="red"/>
        </w:rPr>
      </w:pPr>
      <w:hyperlink r:id="rId61" w:history="1">
        <w:r w:rsidR="001F368A" w:rsidRPr="008C3C96">
          <w:rPr>
            <w:rStyle w:val="Hyperlink"/>
            <w:rFonts w:ascii="CiscoSansTT" w:hAnsi="CiscoSansTT" w:cs="CiscoSansTT"/>
            <w:b/>
            <w:bCs/>
            <w:sz w:val="24"/>
            <w:szCs w:val="24"/>
          </w:rPr>
          <w:t>https://cisco.app.box.com/v/LTRDCN1572</w:t>
        </w:r>
      </w:hyperlink>
    </w:p>
    <w:p w14:paraId="38C50E6A" w14:textId="77777777" w:rsidR="001F368A" w:rsidRPr="008C3C96" w:rsidRDefault="001F368A" w:rsidP="001F368A">
      <w:pPr>
        <w:pStyle w:val="dC-Normal"/>
        <w:numPr>
          <w:ilvl w:val="0"/>
          <w:numId w:val="35"/>
        </w:numPr>
        <w:spacing w:line="240" w:lineRule="auto"/>
        <w:ind w:left="1800"/>
        <w:rPr>
          <w:rFonts w:ascii="CiscoSansTT" w:hAnsi="CiscoSansTT" w:cs="CiscoSansTT"/>
          <w:b/>
          <w:bCs/>
          <w:sz w:val="24"/>
          <w:szCs w:val="24"/>
        </w:rPr>
      </w:pPr>
      <w:r w:rsidRPr="008C3C96">
        <w:rPr>
          <w:rFonts w:ascii="CiscoSansTT" w:hAnsi="CiscoSansTT" w:cs="CiscoSansTT"/>
          <w:sz w:val="24"/>
          <w:szCs w:val="24"/>
        </w:rPr>
        <w:t>The file would be under LTRDCN-1572/roles/jinja2_leaf/templates/</w:t>
      </w:r>
      <w:proofErr w:type="gramStart"/>
      <w:r w:rsidRPr="008C3C96">
        <w:rPr>
          <w:rFonts w:ascii="CiscoSansTT" w:hAnsi="CiscoSansTT" w:cs="CiscoSansTT"/>
          <w:sz w:val="24"/>
          <w:szCs w:val="24"/>
        </w:rPr>
        <w:t>leaf.j</w:t>
      </w:r>
      <w:proofErr w:type="gramEnd"/>
      <w:r w:rsidRPr="008C3C96">
        <w:rPr>
          <w:rFonts w:ascii="CiscoSansTT" w:hAnsi="CiscoSansTT" w:cs="CiscoSansTT"/>
          <w:sz w:val="24"/>
          <w:szCs w:val="24"/>
        </w:rPr>
        <w:t>2</w:t>
      </w:r>
    </w:p>
    <w:p w14:paraId="7AC6D7BD" w14:textId="77777777" w:rsidR="001F368A" w:rsidRPr="008C3C96" w:rsidRDefault="006A7133" w:rsidP="001F368A">
      <w:pPr>
        <w:pStyle w:val="dC-Normal"/>
        <w:spacing w:line="240" w:lineRule="auto"/>
        <w:ind w:left="1440" w:firstLine="720"/>
        <w:rPr>
          <w:rFonts w:ascii="CiscoSansTT" w:hAnsi="CiscoSansTT" w:cs="CiscoSansTT"/>
          <w:sz w:val="24"/>
          <w:szCs w:val="24"/>
        </w:rPr>
      </w:pPr>
      <w:hyperlink r:id="rId62" w:history="1">
        <w:r w:rsidR="001F368A" w:rsidRPr="008C3C96">
          <w:rPr>
            <w:rStyle w:val="Hyperlink"/>
            <w:rFonts w:ascii="CiscoSansTT" w:hAnsi="CiscoSansTT" w:cs="CiscoSansTT"/>
            <w:sz w:val="24"/>
            <w:szCs w:val="24"/>
          </w:rPr>
          <w:t xml:space="preserve">https://cisco.app.box.com/v/LTRDCN1572/folder/44981518497 </w:t>
        </w:r>
      </w:hyperlink>
    </w:p>
    <w:p w14:paraId="394F68B1" w14:textId="77777777" w:rsidR="001F368A" w:rsidRPr="008C3C96" w:rsidRDefault="001F368A" w:rsidP="001F368A">
      <w:pPr>
        <w:pStyle w:val="dC-Normal"/>
        <w:spacing w:line="240" w:lineRule="auto"/>
        <w:ind w:left="1440" w:firstLine="720"/>
        <w:rPr>
          <w:rFonts w:ascii="CiscoSansTT" w:hAnsi="CiscoSansTT" w:cs="CiscoSansTT"/>
        </w:rPr>
      </w:pPr>
    </w:p>
    <w:p w14:paraId="36703208" w14:textId="77777777" w:rsidR="001F368A" w:rsidRPr="008C3C96" w:rsidRDefault="001F368A" w:rsidP="001F368A">
      <w:pPr>
        <w:pStyle w:val="dC-Normal"/>
        <w:spacing w:line="240" w:lineRule="auto"/>
        <w:ind w:left="360" w:firstLine="720"/>
        <w:jc w:val="center"/>
        <w:rPr>
          <w:rFonts w:ascii="CiscoSansTT" w:hAnsi="CiscoSansTT" w:cs="CiscoSansTT"/>
        </w:rPr>
      </w:pPr>
      <w:r w:rsidRPr="008C3C96">
        <w:rPr>
          <w:rFonts w:ascii="CiscoSansTT" w:hAnsi="CiscoSansTT" w:cs="CiscoSansTT"/>
          <w:noProof/>
          <w:lang w:eastAsia="zh-CN"/>
        </w:rPr>
        <w:drawing>
          <wp:inline distT="0" distB="0" distL="0" distR="0" wp14:anchorId="25504133" wp14:editId="12E20D6F">
            <wp:extent cx="5275852" cy="881960"/>
            <wp:effectExtent l="0" t="0" r="127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358272" cy="895738"/>
                    </a:xfrm>
                    <a:prstGeom prst="rect">
                      <a:avLst/>
                    </a:prstGeom>
                  </pic:spPr>
                </pic:pic>
              </a:graphicData>
            </a:graphic>
          </wp:inline>
        </w:drawing>
      </w:r>
    </w:p>
    <w:p w14:paraId="093C2DAF" w14:textId="77777777" w:rsidR="001F368A" w:rsidRPr="008C3C96" w:rsidRDefault="001F368A" w:rsidP="001F368A">
      <w:pPr>
        <w:pStyle w:val="dC-Normal"/>
        <w:numPr>
          <w:ilvl w:val="2"/>
          <w:numId w:val="39"/>
        </w:numPr>
        <w:spacing w:line="240" w:lineRule="auto"/>
        <w:ind w:left="1800"/>
        <w:rPr>
          <w:rFonts w:ascii="CiscoSansTT" w:hAnsi="CiscoSansTT" w:cs="CiscoSansTT"/>
          <w:color w:val="000000" w:themeColor="text1"/>
          <w:sz w:val="24"/>
          <w:szCs w:val="24"/>
        </w:rPr>
      </w:pPr>
      <w:r w:rsidRPr="008C3C96">
        <w:rPr>
          <w:rFonts w:ascii="CiscoSansTT" w:hAnsi="CiscoSansTT" w:cs="CiscoSansTT"/>
          <w:sz w:val="24"/>
          <w:szCs w:val="24"/>
        </w:rPr>
        <w:t>After the file is downloaded, go to the downloads folder.  Copy the file from the downloads folder and paste this file in the projects folder</w:t>
      </w:r>
    </w:p>
    <w:p w14:paraId="64B13EB4" w14:textId="77777777" w:rsidR="001F368A" w:rsidRPr="008C3C96" w:rsidRDefault="001F368A" w:rsidP="001F368A">
      <w:pPr>
        <w:pStyle w:val="dC-Normal"/>
        <w:numPr>
          <w:ilvl w:val="3"/>
          <w:numId w:val="39"/>
        </w:numPr>
        <w:spacing w:line="240" w:lineRule="auto"/>
        <w:ind w:left="2520"/>
        <w:rPr>
          <w:rFonts w:ascii="CiscoSansTT" w:hAnsi="CiscoSansTT" w:cs="CiscoSansTT"/>
          <w:color w:val="000000" w:themeColor="text1"/>
          <w:sz w:val="24"/>
          <w:szCs w:val="24"/>
        </w:rPr>
      </w:pPr>
      <w:proofErr w:type="spellStart"/>
      <w:r w:rsidRPr="008C3C96">
        <w:rPr>
          <w:rFonts w:ascii="CiscoSansTT" w:hAnsi="CiscoSansTT" w:cs="CiscoSansTT"/>
          <w:sz w:val="24"/>
          <w:szCs w:val="24"/>
        </w:rPr>
        <w:t>TFTP_Data</w:t>
      </w:r>
      <w:proofErr w:type="spellEnd"/>
      <w:r w:rsidRPr="008C3C96">
        <w:rPr>
          <w:rFonts w:ascii="CiscoSansTT" w:hAnsi="CiscoSansTT" w:cs="CiscoSansTT"/>
          <w:sz w:val="24"/>
          <w:szCs w:val="24"/>
        </w:rPr>
        <w:t xml:space="preserve"> (X:) </w:t>
      </w:r>
      <w:r w:rsidRPr="008C3C96">
        <w:rPr>
          <w:rFonts w:ascii="CiscoSansTT" w:hAnsi="CiscoSansTT" w:cs="CiscoSansTT"/>
          <w:sz w:val="24"/>
          <w:szCs w:val="24"/>
        </w:rPr>
        <w:sym w:font="Wingdings" w:char="F0E0"/>
      </w:r>
      <w:r w:rsidRPr="008C3C96">
        <w:rPr>
          <w:rFonts w:ascii="CiscoSansTT" w:hAnsi="CiscoSansTT" w:cs="CiscoSansTT"/>
          <w:sz w:val="24"/>
          <w:szCs w:val="24"/>
        </w:rPr>
        <w:t xml:space="preserve"> LTRDC-1572 </w:t>
      </w:r>
      <w:r w:rsidRPr="008C3C96">
        <w:rPr>
          <w:rFonts w:ascii="CiscoSansTT" w:hAnsi="CiscoSansTT" w:cs="CiscoSansTT"/>
          <w:sz w:val="24"/>
          <w:szCs w:val="24"/>
        </w:rPr>
        <w:sym w:font="Wingdings" w:char="F0E0"/>
      </w:r>
      <w:r w:rsidRPr="008C3C96">
        <w:rPr>
          <w:rFonts w:ascii="CiscoSansTT" w:hAnsi="CiscoSansTT" w:cs="CiscoSansTT"/>
          <w:sz w:val="24"/>
          <w:szCs w:val="24"/>
        </w:rPr>
        <w:t xml:space="preserve"> roles </w:t>
      </w:r>
      <w:r w:rsidRPr="008C3C96">
        <w:rPr>
          <w:rFonts w:ascii="CiscoSansTT" w:hAnsi="CiscoSansTT" w:cs="CiscoSansTT"/>
          <w:sz w:val="24"/>
          <w:szCs w:val="24"/>
        </w:rPr>
        <w:sym w:font="Wingdings" w:char="F0E0"/>
      </w:r>
      <w:r w:rsidRPr="008C3C96">
        <w:rPr>
          <w:rFonts w:ascii="CiscoSansTT" w:hAnsi="CiscoSansTT" w:cs="CiscoSansTT"/>
          <w:sz w:val="24"/>
          <w:szCs w:val="24"/>
        </w:rPr>
        <w:t xml:space="preserve"> jinja2_leaf </w:t>
      </w:r>
      <w:r w:rsidRPr="008C3C96">
        <w:rPr>
          <w:rFonts w:ascii="CiscoSansTT" w:hAnsi="CiscoSansTT" w:cs="CiscoSansTT"/>
          <w:sz w:val="24"/>
          <w:szCs w:val="24"/>
        </w:rPr>
        <w:sym w:font="Wingdings" w:char="F0E0"/>
      </w:r>
      <w:r w:rsidRPr="008C3C96">
        <w:rPr>
          <w:rFonts w:ascii="CiscoSansTT" w:hAnsi="CiscoSansTT" w:cs="CiscoSansTT"/>
          <w:sz w:val="24"/>
          <w:szCs w:val="24"/>
        </w:rPr>
        <w:t xml:space="preserve"> templates</w:t>
      </w:r>
    </w:p>
    <w:p w14:paraId="7EBF7F11" w14:textId="77777777" w:rsidR="001F368A" w:rsidRPr="008C3C96" w:rsidRDefault="001F368A" w:rsidP="001F368A">
      <w:pPr>
        <w:pStyle w:val="dC-Normal"/>
        <w:spacing w:line="240" w:lineRule="auto"/>
        <w:ind w:firstLine="1800"/>
        <w:rPr>
          <w:rFonts w:ascii="CiscoSansTT" w:hAnsi="CiscoSansTT" w:cs="CiscoSansTT"/>
          <w:color w:val="000000" w:themeColor="text1"/>
          <w:sz w:val="24"/>
          <w:szCs w:val="24"/>
        </w:rPr>
      </w:pPr>
      <w:r w:rsidRPr="008C3C96">
        <w:rPr>
          <w:rFonts w:ascii="CiscoSansTT" w:hAnsi="CiscoSansTT" w:cs="CiscoSansTT"/>
          <w:noProof/>
          <w:color w:val="000000" w:themeColor="text1"/>
          <w:sz w:val="24"/>
          <w:szCs w:val="24"/>
          <w:lang w:eastAsia="zh-CN"/>
        </w:rPr>
        <w:lastRenderedPageBreak/>
        <w:drawing>
          <wp:inline distT="0" distB="0" distL="0" distR="0" wp14:anchorId="052A0EE1" wp14:editId="39898004">
            <wp:extent cx="6620510" cy="3125470"/>
            <wp:effectExtent l="0" t="0" r="889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 Shot 2018-01-26 at 10.50.40 AM.png"/>
                    <pic:cNvPicPr/>
                  </pic:nvPicPr>
                  <pic:blipFill>
                    <a:blip r:embed="rId64">
                      <a:extLst>
                        <a:ext uri="{28A0092B-C50C-407E-A947-70E740481C1C}">
                          <a14:useLocalDpi xmlns:a14="http://schemas.microsoft.com/office/drawing/2010/main" val="0"/>
                        </a:ext>
                      </a:extLst>
                    </a:blip>
                    <a:stretch>
                      <a:fillRect/>
                    </a:stretch>
                  </pic:blipFill>
                  <pic:spPr>
                    <a:xfrm>
                      <a:off x="0" y="0"/>
                      <a:ext cx="6620510" cy="3125470"/>
                    </a:xfrm>
                    <a:prstGeom prst="rect">
                      <a:avLst/>
                    </a:prstGeom>
                  </pic:spPr>
                </pic:pic>
              </a:graphicData>
            </a:graphic>
          </wp:inline>
        </w:drawing>
      </w:r>
    </w:p>
    <w:p w14:paraId="137A9CCD" w14:textId="77777777" w:rsidR="001F368A" w:rsidRPr="008C3C96" w:rsidRDefault="001F368A" w:rsidP="001F368A">
      <w:pPr>
        <w:pStyle w:val="dC-Normal"/>
        <w:spacing w:line="240" w:lineRule="auto"/>
        <w:ind w:left="2520"/>
        <w:rPr>
          <w:rFonts w:ascii="CiscoSansTT" w:hAnsi="CiscoSansTT" w:cs="CiscoSansTT"/>
          <w:color w:val="000000" w:themeColor="text1"/>
          <w:sz w:val="24"/>
          <w:szCs w:val="24"/>
        </w:rPr>
      </w:pPr>
    </w:p>
    <w:p w14:paraId="61DE0E0E" w14:textId="77777777" w:rsidR="001F368A" w:rsidRPr="008C3C96" w:rsidRDefault="001F368A" w:rsidP="001F368A">
      <w:pPr>
        <w:pStyle w:val="dC-Normal"/>
        <w:numPr>
          <w:ilvl w:val="2"/>
          <w:numId w:val="39"/>
        </w:numPr>
        <w:tabs>
          <w:tab w:val="clear" w:pos="2160"/>
        </w:tabs>
        <w:spacing w:line="240" w:lineRule="auto"/>
        <w:rPr>
          <w:rFonts w:ascii="CiscoSansTT" w:hAnsi="CiscoSansTT" w:cs="CiscoSansTT"/>
          <w:b/>
          <w:sz w:val="24"/>
          <w:szCs w:val="24"/>
        </w:rPr>
      </w:pPr>
      <w:r w:rsidRPr="008C3C96">
        <w:rPr>
          <w:rFonts w:ascii="CiscoSansTT" w:hAnsi="CiscoSansTT" w:cs="CiscoSansTT"/>
          <w:sz w:val="24"/>
          <w:szCs w:val="24"/>
        </w:rPr>
        <w:t xml:space="preserve">Go to </w:t>
      </w:r>
      <w:r w:rsidRPr="008C3C96">
        <w:rPr>
          <w:rFonts w:ascii="CiscoSansTT" w:hAnsi="CiscoSansTT" w:cs="CiscoSansTT"/>
          <w:b/>
          <w:sz w:val="24"/>
          <w:szCs w:val="24"/>
        </w:rPr>
        <w:t>ATOM</w:t>
      </w:r>
      <w:r w:rsidRPr="008C3C96">
        <w:rPr>
          <w:rFonts w:ascii="CiscoSansTT" w:hAnsi="CiscoSansTT" w:cs="CiscoSansTT"/>
          <w:sz w:val="24"/>
          <w:szCs w:val="24"/>
        </w:rPr>
        <w:t xml:space="preserve"> open file </w:t>
      </w:r>
      <w:proofErr w:type="gramStart"/>
      <w:r w:rsidRPr="008C3C96">
        <w:rPr>
          <w:rFonts w:ascii="CiscoSansTT" w:hAnsi="CiscoSansTT" w:cs="CiscoSansTT"/>
          <w:b/>
          <w:sz w:val="24"/>
          <w:szCs w:val="24"/>
        </w:rPr>
        <w:t>leaf.j</w:t>
      </w:r>
      <w:proofErr w:type="gramEnd"/>
      <w:r w:rsidRPr="008C3C96">
        <w:rPr>
          <w:rFonts w:ascii="CiscoSansTT" w:hAnsi="CiscoSansTT" w:cs="CiscoSansTT"/>
          <w:b/>
          <w:sz w:val="24"/>
          <w:szCs w:val="24"/>
        </w:rPr>
        <w:t xml:space="preserve">2 </w:t>
      </w:r>
      <w:r w:rsidRPr="008C3C96">
        <w:rPr>
          <w:rFonts w:ascii="CiscoSansTT" w:hAnsi="CiscoSansTT" w:cs="CiscoSansTT"/>
          <w:sz w:val="24"/>
          <w:szCs w:val="24"/>
        </w:rPr>
        <w:t>under roles\jinja2_leaf\templates</w:t>
      </w:r>
    </w:p>
    <w:p w14:paraId="1ECE2806" w14:textId="77777777" w:rsidR="001F368A" w:rsidRPr="008C3C96" w:rsidRDefault="001F368A" w:rsidP="001F368A">
      <w:pPr>
        <w:pStyle w:val="dC-Normal"/>
        <w:tabs>
          <w:tab w:val="clear" w:pos="2160"/>
        </w:tabs>
        <w:spacing w:line="240" w:lineRule="auto"/>
        <w:ind w:left="720"/>
        <w:jc w:val="center"/>
        <w:rPr>
          <w:rFonts w:ascii="CiscoSansTT" w:hAnsi="CiscoSansTT" w:cs="CiscoSansTT"/>
          <w:b/>
          <w:sz w:val="24"/>
          <w:szCs w:val="24"/>
        </w:rPr>
      </w:pPr>
      <w:r w:rsidRPr="008C3C96">
        <w:rPr>
          <w:rFonts w:ascii="CiscoSansTT" w:hAnsi="CiscoSansTT" w:cs="CiscoSansTT"/>
          <w:noProof/>
          <w:lang w:eastAsia="zh-CN"/>
        </w:rPr>
        <w:t xml:space="preserve"> </w:t>
      </w:r>
      <w:r w:rsidRPr="008C3C96">
        <w:rPr>
          <w:rFonts w:ascii="CiscoSansTT" w:hAnsi="CiscoSansTT" w:cs="CiscoSansTT"/>
          <w:noProof/>
          <w:lang w:eastAsia="zh-CN"/>
        </w:rPr>
        <w:drawing>
          <wp:inline distT="0" distB="0" distL="0" distR="0" wp14:anchorId="6B00EEB8" wp14:editId="1DD2FDCF">
            <wp:extent cx="2128157" cy="3540107"/>
            <wp:effectExtent l="0" t="0" r="5715"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134596" cy="3550819"/>
                    </a:xfrm>
                    <a:prstGeom prst="rect">
                      <a:avLst/>
                    </a:prstGeom>
                  </pic:spPr>
                </pic:pic>
              </a:graphicData>
            </a:graphic>
          </wp:inline>
        </w:drawing>
      </w:r>
    </w:p>
    <w:p w14:paraId="65E22819" w14:textId="77777777" w:rsidR="001F368A" w:rsidRPr="008C3C96" w:rsidRDefault="001F368A" w:rsidP="001F368A">
      <w:pPr>
        <w:pStyle w:val="dC-Normal"/>
        <w:jc w:val="center"/>
        <w:rPr>
          <w:rFonts w:ascii="CiscoSansTT" w:hAnsi="CiscoSansTT" w:cs="CiscoSansTT"/>
          <w:sz w:val="24"/>
          <w:szCs w:val="24"/>
        </w:rPr>
      </w:pPr>
      <w:r w:rsidRPr="008C3C96">
        <w:rPr>
          <w:rFonts w:ascii="CiscoSansTT" w:hAnsi="CiscoSansTT" w:cs="CiscoSansTT"/>
          <w:noProof/>
          <w:lang w:eastAsia="zh-CN"/>
        </w:rPr>
        <w:lastRenderedPageBreak/>
        <w:drawing>
          <wp:inline distT="0" distB="0" distL="0" distR="0" wp14:anchorId="425FB681" wp14:editId="6CE95791">
            <wp:extent cx="6024880" cy="84582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024880" cy="8458200"/>
                    </a:xfrm>
                    <a:prstGeom prst="rect">
                      <a:avLst/>
                    </a:prstGeom>
                  </pic:spPr>
                </pic:pic>
              </a:graphicData>
            </a:graphic>
          </wp:inline>
        </w:drawing>
      </w:r>
    </w:p>
    <w:p w14:paraId="30293095" w14:textId="77777777" w:rsidR="001F368A" w:rsidRPr="008C3C96" w:rsidRDefault="001F368A" w:rsidP="001F368A">
      <w:pPr>
        <w:pStyle w:val="dC-Normal"/>
        <w:numPr>
          <w:ilvl w:val="0"/>
          <w:numId w:val="35"/>
        </w:numPr>
        <w:tabs>
          <w:tab w:val="clear" w:pos="2160"/>
        </w:tabs>
        <w:spacing w:line="240" w:lineRule="auto"/>
        <w:rPr>
          <w:rFonts w:ascii="CiscoSansTT" w:hAnsi="CiscoSansTT" w:cs="CiscoSansTT"/>
          <w:sz w:val="24"/>
          <w:szCs w:val="24"/>
        </w:rPr>
      </w:pPr>
      <w:r w:rsidRPr="008C3C96">
        <w:rPr>
          <w:rFonts w:ascii="CiscoSansTT" w:hAnsi="CiscoSansTT" w:cs="CiscoSansTT"/>
          <w:sz w:val="24"/>
          <w:szCs w:val="24"/>
        </w:rPr>
        <w:t>After opening “</w:t>
      </w:r>
      <w:proofErr w:type="gramStart"/>
      <w:r w:rsidRPr="008C3C96">
        <w:rPr>
          <w:rFonts w:ascii="CiscoSansTT" w:hAnsi="CiscoSansTT" w:cs="CiscoSansTT"/>
          <w:b/>
          <w:sz w:val="24"/>
          <w:szCs w:val="24"/>
        </w:rPr>
        <w:t>leaf.j</w:t>
      </w:r>
      <w:proofErr w:type="gramEnd"/>
      <w:r w:rsidRPr="008C3C96">
        <w:rPr>
          <w:rFonts w:ascii="CiscoSansTT" w:hAnsi="CiscoSansTT" w:cs="CiscoSansTT"/>
          <w:b/>
          <w:sz w:val="24"/>
          <w:szCs w:val="24"/>
        </w:rPr>
        <w:t>2</w:t>
      </w:r>
      <w:r w:rsidRPr="008C3C96">
        <w:rPr>
          <w:rFonts w:ascii="CiscoSansTT" w:hAnsi="CiscoSansTT" w:cs="CiscoSansTT"/>
          <w:sz w:val="24"/>
          <w:szCs w:val="24"/>
        </w:rPr>
        <w:t xml:space="preserve">” from ATOM, go to </w:t>
      </w:r>
      <w:r w:rsidRPr="008C3C96">
        <w:rPr>
          <w:rFonts w:ascii="CiscoSansTT" w:hAnsi="CiscoSansTT" w:cs="CiscoSansTT"/>
          <w:b/>
          <w:sz w:val="24"/>
          <w:szCs w:val="24"/>
        </w:rPr>
        <w:t xml:space="preserve">“File” – “Save” </w:t>
      </w:r>
      <w:r w:rsidRPr="008C3C96">
        <w:rPr>
          <w:rFonts w:ascii="CiscoSansTT" w:hAnsi="CiscoSansTT" w:cs="CiscoSansTT"/>
          <w:sz w:val="24"/>
          <w:szCs w:val="24"/>
        </w:rPr>
        <w:t>to push template file to Ansible node</w:t>
      </w:r>
    </w:p>
    <w:p w14:paraId="37399461" w14:textId="77777777" w:rsidR="001F368A" w:rsidRPr="008C3C96" w:rsidRDefault="001F368A" w:rsidP="001F368A">
      <w:pPr>
        <w:pStyle w:val="dC-Normal"/>
        <w:tabs>
          <w:tab w:val="clear" w:pos="720"/>
        </w:tabs>
        <w:ind w:left="1800"/>
        <w:rPr>
          <w:rFonts w:ascii="CiscoSansTT" w:hAnsi="CiscoSansTT" w:cs="CiscoSansTT"/>
          <w:sz w:val="24"/>
          <w:szCs w:val="24"/>
        </w:rPr>
      </w:pPr>
    </w:p>
    <w:p w14:paraId="36FE1552" w14:textId="77777777" w:rsidR="001F368A" w:rsidRPr="008C3C96" w:rsidRDefault="001F368A" w:rsidP="001F368A">
      <w:pPr>
        <w:pStyle w:val="dC-H3"/>
        <w:rPr>
          <w:rFonts w:ascii="CiscoSansTT" w:hAnsi="CiscoSansTT" w:cs="CiscoSansTT"/>
          <w:sz w:val="24"/>
          <w:szCs w:val="24"/>
        </w:rPr>
      </w:pPr>
      <w:r w:rsidRPr="008C3C96">
        <w:rPr>
          <w:rStyle w:val="dC-H2Char"/>
          <w:rFonts w:ascii="CiscoSansTT" w:hAnsi="CiscoSansTT" w:cs="CiscoSansTT"/>
        </w:rPr>
        <w:lastRenderedPageBreak/>
        <w:t>Step 10:</w:t>
      </w:r>
      <w:r w:rsidRPr="008C3C96">
        <w:rPr>
          <w:rFonts w:ascii="CiscoSansTT" w:hAnsi="CiscoSansTT" w:cs="CiscoSansTT"/>
        </w:rPr>
        <w:t xml:space="preserve">  </w:t>
      </w:r>
      <w:r w:rsidRPr="008C3C96">
        <w:rPr>
          <w:rFonts w:ascii="CiscoSansTT" w:hAnsi="CiscoSansTT" w:cs="CiscoSansTT"/>
          <w:color w:val="000000" w:themeColor="text1"/>
          <w:sz w:val="24"/>
          <w:szCs w:val="24"/>
        </w:rPr>
        <w:t xml:space="preserve">Create playbook </w:t>
      </w:r>
      <w:proofErr w:type="gramStart"/>
      <w:r w:rsidRPr="008C3C96">
        <w:rPr>
          <w:rFonts w:ascii="CiscoSansTT" w:hAnsi="CiscoSansTT" w:cs="CiscoSansTT"/>
          <w:color w:val="000000" w:themeColor="text1"/>
          <w:sz w:val="24"/>
          <w:szCs w:val="24"/>
        </w:rPr>
        <w:t>for  jinja</w:t>
      </w:r>
      <w:proofErr w:type="gramEnd"/>
      <w:r w:rsidRPr="008C3C96">
        <w:rPr>
          <w:rFonts w:ascii="CiscoSansTT" w:hAnsi="CiscoSansTT" w:cs="CiscoSansTT"/>
          <w:color w:val="000000" w:themeColor="text1"/>
          <w:sz w:val="24"/>
          <w:szCs w:val="24"/>
        </w:rPr>
        <w:t xml:space="preserve">2_leaf role </w:t>
      </w:r>
    </w:p>
    <w:p w14:paraId="4C84BA96" w14:textId="77777777" w:rsidR="001F368A" w:rsidRPr="008C3C96" w:rsidRDefault="001F368A" w:rsidP="001F368A">
      <w:pPr>
        <w:pStyle w:val="dC-Normal"/>
        <w:numPr>
          <w:ilvl w:val="0"/>
          <w:numId w:val="35"/>
        </w:numPr>
        <w:rPr>
          <w:rFonts w:ascii="CiscoSansTT" w:hAnsi="CiscoSansTT" w:cs="CiscoSansTT"/>
          <w:sz w:val="24"/>
          <w:szCs w:val="24"/>
        </w:rPr>
      </w:pPr>
      <w:r w:rsidRPr="008C3C96">
        <w:rPr>
          <w:rFonts w:ascii="CiscoSansTT" w:hAnsi="CiscoSansTT" w:cs="CiscoSansTT"/>
          <w:sz w:val="24"/>
          <w:szCs w:val="24"/>
        </w:rPr>
        <w:t xml:space="preserve">The playbook for jinja2_leaf roles has two tasks. </w:t>
      </w:r>
    </w:p>
    <w:p w14:paraId="1AF6F77E" w14:textId="77777777" w:rsidR="001F368A" w:rsidRPr="008C3C96" w:rsidRDefault="001F368A" w:rsidP="001F368A">
      <w:pPr>
        <w:pStyle w:val="dC-Normal"/>
        <w:numPr>
          <w:ilvl w:val="0"/>
          <w:numId w:val="35"/>
        </w:numPr>
        <w:rPr>
          <w:rFonts w:ascii="CiscoSansTT" w:hAnsi="CiscoSansTT" w:cs="CiscoSansTT"/>
          <w:sz w:val="24"/>
          <w:szCs w:val="24"/>
        </w:rPr>
      </w:pPr>
      <w:r w:rsidRPr="008C3C96">
        <w:rPr>
          <w:rFonts w:ascii="CiscoSansTT" w:hAnsi="CiscoSansTT" w:cs="CiscoSansTT"/>
          <w:sz w:val="24"/>
          <w:szCs w:val="24"/>
        </w:rPr>
        <w:t xml:space="preserve">First task uses ansible </w:t>
      </w:r>
      <w:r w:rsidRPr="008C3C96">
        <w:rPr>
          <w:rFonts w:ascii="CiscoSansTT" w:hAnsi="CiscoSansTT" w:cs="CiscoSansTT"/>
          <w:b/>
          <w:bCs/>
          <w:sz w:val="24"/>
          <w:szCs w:val="24"/>
        </w:rPr>
        <w:t xml:space="preserve">template </w:t>
      </w:r>
      <w:r w:rsidRPr="008C3C96">
        <w:rPr>
          <w:rFonts w:ascii="CiscoSansTT" w:hAnsi="CiscoSansTT" w:cs="CiscoSansTT"/>
          <w:sz w:val="24"/>
          <w:szCs w:val="24"/>
        </w:rPr>
        <w:t>module to generate configuration file based on jinja2 template created in last step. The configuration file is saved in “</w:t>
      </w:r>
      <w:r w:rsidRPr="008C3C96">
        <w:rPr>
          <w:rFonts w:ascii="CiscoSansTT" w:hAnsi="CiscoSansTT" w:cs="CiscoSansTT"/>
          <w:b/>
          <w:bCs/>
          <w:sz w:val="24"/>
          <w:szCs w:val="24"/>
        </w:rPr>
        <w:t>file”</w:t>
      </w:r>
      <w:r w:rsidRPr="008C3C96">
        <w:rPr>
          <w:rFonts w:ascii="CiscoSansTT" w:hAnsi="CiscoSansTT" w:cs="CiscoSansTT"/>
          <w:sz w:val="24"/>
          <w:szCs w:val="24"/>
        </w:rPr>
        <w:t xml:space="preserve"> folder. </w:t>
      </w:r>
    </w:p>
    <w:p w14:paraId="0F815EF0" w14:textId="77777777" w:rsidR="001F368A" w:rsidRPr="008C3C96" w:rsidRDefault="001F368A" w:rsidP="001F368A">
      <w:pPr>
        <w:pStyle w:val="dC-Normal"/>
        <w:numPr>
          <w:ilvl w:val="0"/>
          <w:numId w:val="35"/>
        </w:numPr>
        <w:rPr>
          <w:rFonts w:ascii="CiscoSansTT" w:hAnsi="CiscoSansTT" w:cs="CiscoSansTT"/>
          <w:sz w:val="24"/>
          <w:szCs w:val="24"/>
        </w:rPr>
      </w:pPr>
      <w:r w:rsidRPr="008C3C96">
        <w:rPr>
          <w:rFonts w:ascii="CiscoSansTT" w:hAnsi="CiscoSansTT" w:cs="CiscoSansTT"/>
          <w:sz w:val="24"/>
          <w:szCs w:val="24"/>
        </w:rPr>
        <w:t xml:space="preserve">Second task is to push the configuration to switch. </w:t>
      </w:r>
    </w:p>
    <w:p w14:paraId="7123DF92" w14:textId="77777777" w:rsidR="001F368A" w:rsidRPr="008C3C96" w:rsidRDefault="001F368A" w:rsidP="001F368A">
      <w:pPr>
        <w:pStyle w:val="dC-Normal"/>
        <w:numPr>
          <w:ilvl w:val="0"/>
          <w:numId w:val="35"/>
        </w:numPr>
        <w:rPr>
          <w:rFonts w:ascii="CiscoSansTT" w:hAnsi="CiscoSansTT" w:cs="CiscoSansTT"/>
          <w:sz w:val="24"/>
          <w:szCs w:val="24"/>
        </w:rPr>
      </w:pPr>
      <w:r w:rsidRPr="008C3C96">
        <w:rPr>
          <w:rFonts w:ascii="CiscoSansTT" w:hAnsi="CiscoSansTT" w:cs="CiscoSansTT"/>
          <w:sz w:val="24"/>
          <w:szCs w:val="24"/>
        </w:rPr>
        <w:t>“ansible-galaxy” automatically creates empty “</w:t>
      </w:r>
      <w:proofErr w:type="spellStart"/>
      <w:r w:rsidRPr="008C3C96">
        <w:rPr>
          <w:rFonts w:ascii="CiscoSansTT" w:hAnsi="CiscoSansTT" w:cs="CiscoSansTT"/>
          <w:sz w:val="24"/>
          <w:szCs w:val="24"/>
        </w:rPr>
        <w:t>main.yml</w:t>
      </w:r>
      <w:proofErr w:type="spellEnd"/>
      <w:r w:rsidRPr="008C3C96">
        <w:rPr>
          <w:rFonts w:ascii="CiscoSansTT" w:hAnsi="CiscoSansTT" w:cs="CiscoSansTT"/>
          <w:sz w:val="24"/>
          <w:szCs w:val="24"/>
        </w:rPr>
        <w:t>” file under “</w:t>
      </w:r>
      <w:r w:rsidRPr="008C3C96">
        <w:rPr>
          <w:rFonts w:ascii="CiscoSansTT" w:hAnsi="CiscoSansTT" w:cs="CiscoSansTT"/>
          <w:b/>
          <w:bCs/>
          <w:sz w:val="24"/>
          <w:szCs w:val="24"/>
        </w:rPr>
        <w:t xml:space="preserve">tasks” </w:t>
      </w:r>
      <w:r w:rsidRPr="008C3C96">
        <w:rPr>
          <w:rFonts w:ascii="CiscoSansTT" w:hAnsi="CiscoSansTT" w:cs="CiscoSansTT"/>
          <w:sz w:val="24"/>
          <w:szCs w:val="24"/>
        </w:rPr>
        <w:t xml:space="preserve">folder. </w:t>
      </w:r>
    </w:p>
    <w:p w14:paraId="0844E1B3" w14:textId="77777777" w:rsidR="001F368A" w:rsidRPr="008C3C96" w:rsidRDefault="001F368A" w:rsidP="001F368A">
      <w:pPr>
        <w:pStyle w:val="dC-Normal"/>
        <w:numPr>
          <w:ilvl w:val="0"/>
          <w:numId w:val="35"/>
        </w:numPr>
        <w:rPr>
          <w:rFonts w:ascii="CiscoSansTT" w:hAnsi="CiscoSansTT" w:cs="CiscoSansTT"/>
          <w:sz w:val="24"/>
          <w:szCs w:val="24"/>
        </w:rPr>
      </w:pPr>
      <w:r w:rsidRPr="008C3C96">
        <w:rPr>
          <w:rFonts w:ascii="CiscoSansTT" w:hAnsi="CiscoSansTT" w:cs="CiscoSansTT"/>
          <w:sz w:val="24"/>
          <w:szCs w:val="24"/>
        </w:rPr>
        <w:t>We are going to use “</w:t>
      </w:r>
      <w:r w:rsidRPr="008C3C96">
        <w:rPr>
          <w:rFonts w:ascii="CiscoSansTT" w:hAnsi="CiscoSansTT" w:cs="CiscoSansTT"/>
          <w:b/>
          <w:bCs/>
          <w:sz w:val="24"/>
          <w:szCs w:val="24"/>
        </w:rPr>
        <w:t xml:space="preserve">Atom” </w:t>
      </w:r>
      <w:r w:rsidRPr="008C3C96">
        <w:rPr>
          <w:rFonts w:ascii="CiscoSansTT" w:hAnsi="CiscoSansTT" w:cs="CiscoSansTT"/>
          <w:sz w:val="24"/>
          <w:szCs w:val="24"/>
        </w:rPr>
        <w:t xml:space="preserve">to edit the </w:t>
      </w:r>
      <w:proofErr w:type="spellStart"/>
      <w:r w:rsidRPr="008C3C96">
        <w:rPr>
          <w:rFonts w:ascii="CiscoSansTT" w:hAnsi="CiscoSansTT" w:cs="CiscoSansTT"/>
          <w:sz w:val="24"/>
          <w:szCs w:val="24"/>
        </w:rPr>
        <w:t>main.yml</w:t>
      </w:r>
      <w:proofErr w:type="spellEnd"/>
      <w:r w:rsidRPr="008C3C96">
        <w:rPr>
          <w:rFonts w:ascii="CiscoSansTT" w:hAnsi="CiscoSansTT" w:cs="CiscoSansTT"/>
          <w:sz w:val="24"/>
          <w:szCs w:val="24"/>
        </w:rPr>
        <w:t xml:space="preserve"> file. </w:t>
      </w:r>
    </w:p>
    <w:p w14:paraId="559334AB" w14:textId="77777777" w:rsidR="001F368A" w:rsidRPr="008C3C96" w:rsidRDefault="001F368A" w:rsidP="001F368A">
      <w:pPr>
        <w:pStyle w:val="dC-Normal"/>
        <w:numPr>
          <w:ilvl w:val="0"/>
          <w:numId w:val="35"/>
        </w:numPr>
        <w:rPr>
          <w:rFonts w:ascii="CiscoSansTT" w:hAnsi="CiscoSansTT" w:cs="CiscoSansTT"/>
          <w:color w:val="000000" w:themeColor="text1"/>
          <w:sz w:val="24"/>
          <w:szCs w:val="24"/>
        </w:rPr>
      </w:pPr>
      <w:r w:rsidRPr="008C3C96">
        <w:rPr>
          <w:rFonts w:ascii="CiscoSansTT" w:hAnsi="CiscoSansTT" w:cs="CiscoSansTT"/>
          <w:sz w:val="24"/>
          <w:szCs w:val="24"/>
        </w:rPr>
        <w:t xml:space="preserve">Open up the project folder </w:t>
      </w:r>
      <w:r w:rsidRPr="008C3C96">
        <w:rPr>
          <w:rFonts w:ascii="CiscoSansTT" w:hAnsi="CiscoSansTT" w:cs="CiscoSansTT"/>
          <w:b/>
          <w:bCs/>
          <w:sz w:val="24"/>
          <w:szCs w:val="24"/>
        </w:rPr>
        <w:t xml:space="preserve">“LTRDCN-1572” </w:t>
      </w:r>
      <w:r w:rsidRPr="008C3C96">
        <w:rPr>
          <w:rFonts w:ascii="CiscoSansTT" w:hAnsi="CiscoSansTT" w:cs="CiscoSansTT"/>
          <w:sz w:val="24"/>
          <w:szCs w:val="24"/>
        </w:rPr>
        <w:t>and edit “</w:t>
      </w:r>
      <w:proofErr w:type="spellStart"/>
      <w:r w:rsidRPr="008C3C96">
        <w:rPr>
          <w:rFonts w:ascii="CiscoSansTT" w:hAnsi="CiscoSansTT" w:cs="CiscoSansTT"/>
          <w:b/>
          <w:sz w:val="24"/>
          <w:szCs w:val="24"/>
        </w:rPr>
        <w:t>main.yml</w:t>
      </w:r>
      <w:proofErr w:type="spellEnd"/>
      <w:r w:rsidRPr="008C3C96">
        <w:rPr>
          <w:rFonts w:ascii="CiscoSansTT" w:hAnsi="CiscoSansTT" w:cs="CiscoSansTT"/>
          <w:b/>
          <w:sz w:val="24"/>
          <w:szCs w:val="24"/>
        </w:rPr>
        <w:t>”</w:t>
      </w:r>
      <w:r w:rsidRPr="008C3C96">
        <w:rPr>
          <w:rFonts w:ascii="CiscoSansTT" w:hAnsi="CiscoSansTT" w:cs="CiscoSansTT"/>
          <w:sz w:val="24"/>
          <w:szCs w:val="24"/>
        </w:rPr>
        <w:t xml:space="preserve"> file under </w:t>
      </w:r>
      <w:r w:rsidRPr="008C3C96">
        <w:rPr>
          <w:rFonts w:ascii="CiscoSansTT" w:hAnsi="CiscoSansTT" w:cs="CiscoSansTT"/>
          <w:b/>
          <w:bCs/>
          <w:sz w:val="24"/>
          <w:szCs w:val="24"/>
        </w:rPr>
        <w:t xml:space="preserve">“roles/jinja2_leaf/tasks/” </w:t>
      </w:r>
      <w:r w:rsidRPr="008C3C96">
        <w:rPr>
          <w:rFonts w:ascii="CiscoSansTT" w:hAnsi="CiscoSansTT" w:cs="CiscoSansTT"/>
          <w:bCs/>
          <w:sz w:val="24"/>
          <w:szCs w:val="24"/>
        </w:rPr>
        <w:t>to include following</w:t>
      </w:r>
    </w:p>
    <w:tbl>
      <w:tblPr>
        <w:tblStyle w:val="TableGrid"/>
        <w:tblW w:w="0" w:type="auto"/>
        <w:tblInd w:w="1486" w:type="dxa"/>
        <w:tblLook w:val="04A0" w:firstRow="1" w:lastRow="0" w:firstColumn="1" w:lastColumn="0" w:noHBand="0" w:noVBand="1"/>
      </w:tblPr>
      <w:tblGrid>
        <w:gridCol w:w="7530"/>
      </w:tblGrid>
      <w:tr w:rsidR="001F368A" w:rsidRPr="008C3C96" w14:paraId="38FE9688" w14:textId="77777777" w:rsidTr="00DC489A">
        <w:tc>
          <w:tcPr>
            <w:tcW w:w="8930" w:type="dxa"/>
          </w:tcPr>
          <w:p w14:paraId="0B585725" w14:textId="77777777" w:rsidR="001F368A" w:rsidRPr="008C3C96" w:rsidRDefault="001F368A" w:rsidP="00DC489A">
            <w:pPr>
              <w:pStyle w:val="dC-CommandLine"/>
              <w:rPr>
                <w:rFonts w:ascii="CiscoSansTT" w:hAnsi="CiscoSansTT" w:cs="CiscoSansTT"/>
                <w:sz w:val="18"/>
                <w:szCs w:val="18"/>
              </w:rPr>
            </w:pPr>
            <w:r w:rsidRPr="008C3C96">
              <w:rPr>
                <w:rFonts w:ascii="CiscoSansTT" w:hAnsi="CiscoSansTT" w:cs="CiscoSansTT"/>
                <w:sz w:val="18"/>
                <w:szCs w:val="18"/>
              </w:rPr>
              <w:t>---</w:t>
            </w:r>
          </w:p>
          <w:p w14:paraId="78DAE31E" w14:textId="77777777" w:rsidR="00015C6E" w:rsidRPr="00015C6E" w:rsidRDefault="00015C6E" w:rsidP="00015C6E">
            <w:pPr>
              <w:pStyle w:val="dC-CommandLine"/>
              <w:rPr>
                <w:ins w:id="59" w:author="Lei Tian (letian)" w:date="2019-05-08T22:49:00Z"/>
                <w:rFonts w:ascii="CiscoSansTT" w:hAnsi="CiscoSansTT" w:cs="CiscoSansTT"/>
                <w:sz w:val="18"/>
                <w:szCs w:val="18"/>
              </w:rPr>
            </w:pPr>
            <w:ins w:id="60" w:author="Lei Tian (letian)" w:date="2019-05-08T22:49:00Z">
              <w:r w:rsidRPr="00015C6E">
                <w:rPr>
                  <w:rFonts w:ascii="CiscoSansTT" w:hAnsi="CiscoSansTT" w:cs="CiscoSansTT"/>
                  <w:sz w:val="18"/>
                  <w:szCs w:val="18"/>
                </w:rPr>
                <w:t># tasks file for jinja2_leaf</w:t>
              </w:r>
            </w:ins>
          </w:p>
          <w:p w14:paraId="0047F0B6" w14:textId="77777777" w:rsidR="00015C6E" w:rsidRPr="00015C6E" w:rsidRDefault="00015C6E" w:rsidP="00015C6E">
            <w:pPr>
              <w:pStyle w:val="dC-CommandLine"/>
              <w:rPr>
                <w:ins w:id="61" w:author="Lei Tian (letian)" w:date="2019-05-08T22:49:00Z"/>
                <w:rFonts w:ascii="CiscoSansTT" w:hAnsi="CiscoSansTT" w:cs="CiscoSansTT"/>
                <w:sz w:val="18"/>
                <w:szCs w:val="18"/>
              </w:rPr>
            </w:pPr>
            <w:ins w:id="62" w:author="Lei Tian (letian)" w:date="2019-05-08T22:49:00Z">
              <w:r w:rsidRPr="00015C6E">
                <w:rPr>
                  <w:rFonts w:ascii="CiscoSansTT" w:hAnsi="CiscoSansTT" w:cs="CiscoSansTT"/>
                  <w:sz w:val="18"/>
                  <w:szCs w:val="18"/>
                </w:rPr>
                <w:t xml:space="preserve">  - name: Generate Leaf Config</w:t>
              </w:r>
            </w:ins>
          </w:p>
          <w:p w14:paraId="62EA1E80" w14:textId="77777777" w:rsidR="00015C6E" w:rsidRPr="00015C6E" w:rsidRDefault="00015C6E" w:rsidP="00015C6E">
            <w:pPr>
              <w:pStyle w:val="dC-CommandLine"/>
              <w:rPr>
                <w:ins w:id="63" w:author="Lei Tian (letian)" w:date="2019-05-08T22:49:00Z"/>
                <w:rFonts w:ascii="CiscoSansTT" w:hAnsi="CiscoSansTT" w:cs="CiscoSansTT"/>
                <w:sz w:val="18"/>
                <w:szCs w:val="18"/>
              </w:rPr>
            </w:pPr>
            <w:ins w:id="64" w:author="Lei Tian (letian)" w:date="2019-05-08T22:49:00Z">
              <w:r w:rsidRPr="00015C6E">
                <w:rPr>
                  <w:rFonts w:ascii="CiscoSansTT" w:hAnsi="CiscoSansTT" w:cs="CiscoSansTT"/>
                  <w:sz w:val="18"/>
                  <w:szCs w:val="18"/>
                </w:rPr>
                <w:t xml:space="preserve">    template: </w:t>
              </w:r>
              <w:proofErr w:type="spellStart"/>
              <w:r w:rsidRPr="00015C6E">
                <w:rPr>
                  <w:rFonts w:ascii="CiscoSansTT" w:hAnsi="CiscoSansTT" w:cs="CiscoSansTT"/>
                  <w:sz w:val="18"/>
                  <w:szCs w:val="18"/>
                </w:rPr>
                <w:t>src</w:t>
              </w:r>
              <w:proofErr w:type="spellEnd"/>
              <w:r w:rsidRPr="00015C6E">
                <w:rPr>
                  <w:rFonts w:ascii="CiscoSansTT" w:hAnsi="CiscoSansTT" w:cs="CiscoSansTT"/>
                  <w:sz w:val="18"/>
                  <w:szCs w:val="18"/>
                </w:rPr>
                <w:t>=</w:t>
              </w:r>
              <w:proofErr w:type="gramStart"/>
              <w:r w:rsidRPr="00015C6E">
                <w:rPr>
                  <w:rFonts w:ascii="CiscoSansTT" w:hAnsi="CiscoSansTT" w:cs="CiscoSansTT"/>
                  <w:sz w:val="18"/>
                  <w:szCs w:val="18"/>
                </w:rPr>
                <w:t>leaf.j</w:t>
              </w:r>
              <w:proofErr w:type="gramEnd"/>
              <w:r w:rsidRPr="00015C6E">
                <w:rPr>
                  <w:rFonts w:ascii="CiscoSansTT" w:hAnsi="CiscoSansTT" w:cs="CiscoSansTT"/>
                  <w:sz w:val="18"/>
                  <w:szCs w:val="18"/>
                </w:rPr>
                <w:t xml:space="preserve">2 </w:t>
              </w:r>
              <w:proofErr w:type="spellStart"/>
              <w:r w:rsidRPr="00015C6E">
                <w:rPr>
                  <w:rFonts w:ascii="CiscoSansTT" w:hAnsi="CiscoSansTT" w:cs="CiscoSansTT"/>
                  <w:sz w:val="18"/>
                  <w:szCs w:val="18"/>
                </w:rPr>
                <w:t>dest</w:t>
              </w:r>
              <w:proofErr w:type="spellEnd"/>
              <w:r w:rsidRPr="00015C6E">
                <w:rPr>
                  <w:rFonts w:ascii="CiscoSansTT" w:hAnsi="CiscoSansTT" w:cs="CiscoSansTT"/>
                  <w:sz w:val="18"/>
                  <w:szCs w:val="18"/>
                </w:rPr>
                <w:t>=roles/jinja2_leaf/files/{{</w:t>
              </w:r>
              <w:proofErr w:type="spellStart"/>
              <w:r w:rsidRPr="00015C6E">
                <w:rPr>
                  <w:rFonts w:ascii="CiscoSansTT" w:hAnsi="CiscoSansTT" w:cs="CiscoSansTT"/>
                  <w:sz w:val="18"/>
                  <w:szCs w:val="18"/>
                </w:rPr>
                <w:t>inventory_hostname</w:t>
              </w:r>
              <w:proofErr w:type="spellEnd"/>
              <w:r w:rsidRPr="00015C6E">
                <w:rPr>
                  <w:rFonts w:ascii="CiscoSansTT" w:hAnsi="CiscoSansTT" w:cs="CiscoSansTT"/>
                  <w:sz w:val="18"/>
                  <w:szCs w:val="18"/>
                </w:rPr>
                <w:t>}}.</w:t>
              </w:r>
              <w:proofErr w:type="spellStart"/>
              <w:r w:rsidRPr="00015C6E">
                <w:rPr>
                  <w:rFonts w:ascii="CiscoSansTT" w:hAnsi="CiscoSansTT" w:cs="CiscoSansTT"/>
                  <w:sz w:val="18"/>
                  <w:szCs w:val="18"/>
                </w:rPr>
                <w:t>cfg</w:t>
              </w:r>
              <w:proofErr w:type="spellEnd"/>
            </w:ins>
          </w:p>
          <w:p w14:paraId="4AA11108" w14:textId="77777777" w:rsidR="00015C6E" w:rsidRPr="00015C6E" w:rsidRDefault="00015C6E" w:rsidP="00015C6E">
            <w:pPr>
              <w:pStyle w:val="dC-CommandLine"/>
              <w:rPr>
                <w:ins w:id="65" w:author="Lei Tian (letian)" w:date="2019-05-08T22:49:00Z"/>
                <w:rFonts w:ascii="CiscoSansTT" w:hAnsi="CiscoSansTT" w:cs="CiscoSansTT"/>
                <w:sz w:val="18"/>
                <w:szCs w:val="18"/>
              </w:rPr>
            </w:pPr>
            <w:ins w:id="66" w:author="Lei Tian (letian)" w:date="2019-05-08T22:49:00Z">
              <w:r w:rsidRPr="00015C6E">
                <w:rPr>
                  <w:rFonts w:ascii="CiscoSansTT" w:hAnsi="CiscoSansTT" w:cs="CiscoSansTT"/>
                  <w:sz w:val="18"/>
                  <w:szCs w:val="18"/>
                </w:rPr>
                <w:t xml:space="preserve">  - name: Push Leaf Config</w:t>
              </w:r>
            </w:ins>
          </w:p>
          <w:p w14:paraId="201743CA" w14:textId="77777777" w:rsidR="00015C6E" w:rsidRPr="00015C6E" w:rsidRDefault="00015C6E" w:rsidP="00015C6E">
            <w:pPr>
              <w:pStyle w:val="dC-CommandLine"/>
              <w:rPr>
                <w:ins w:id="67" w:author="Lei Tian (letian)" w:date="2019-05-08T22:49:00Z"/>
                <w:rFonts w:ascii="CiscoSansTT" w:hAnsi="CiscoSansTT" w:cs="CiscoSansTT"/>
                <w:sz w:val="18"/>
                <w:szCs w:val="18"/>
              </w:rPr>
            </w:pPr>
            <w:ins w:id="68" w:author="Lei Tian (letian)" w:date="2019-05-08T22:49:00Z">
              <w:r w:rsidRPr="00015C6E">
                <w:rPr>
                  <w:rFonts w:ascii="CiscoSansTT" w:hAnsi="CiscoSansTT" w:cs="CiscoSansTT"/>
                  <w:sz w:val="18"/>
                  <w:szCs w:val="18"/>
                </w:rPr>
                <w:t xml:space="preserve">    </w:t>
              </w:r>
              <w:proofErr w:type="spellStart"/>
              <w:r w:rsidRPr="00015C6E">
                <w:rPr>
                  <w:rFonts w:ascii="CiscoSansTT" w:hAnsi="CiscoSansTT" w:cs="CiscoSansTT"/>
                  <w:sz w:val="18"/>
                  <w:szCs w:val="18"/>
                </w:rPr>
                <w:t>nxos_config</w:t>
              </w:r>
              <w:proofErr w:type="spellEnd"/>
              <w:r w:rsidRPr="00015C6E">
                <w:rPr>
                  <w:rFonts w:ascii="CiscoSansTT" w:hAnsi="CiscoSansTT" w:cs="CiscoSansTT"/>
                  <w:sz w:val="18"/>
                  <w:szCs w:val="18"/>
                </w:rPr>
                <w:t>:</w:t>
              </w:r>
            </w:ins>
          </w:p>
          <w:p w14:paraId="379054BB" w14:textId="77777777" w:rsidR="00015C6E" w:rsidRPr="00015C6E" w:rsidRDefault="00015C6E" w:rsidP="00015C6E">
            <w:pPr>
              <w:pStyle w:val="dC-CommandLine"/>
              <w:rPr>
                <w:ins w:id="69" w:author="Lei Tian (letian)" w:date="2019-05-08T22:49:00Z"/>
                <w:rFonts w:ascii="CiscoSansTT" w:hAnsi="CiscoSansTT" w:cs="CiscoSansTT"/>
                <w:sz w:val="18"/>
                <w:szCs w:val="18"/>
              </w:rPr>
            </w:pPr>
            <w:ins w:id="70" w:author="Lei Tian (letian)" w:date="2019-05-08T22:49:00Z">
              <w:r w:rsidRPr="00015C6E">
                <w:rPr>
                  <w:rFonts w:ascii="CiscoSansTT" w:hAnsi="CiscoSansTT" w:cs="CiscoSansTT"/>
                  <w:sz w:val="18"/>
                  <w:szCs w:val="18"/>
                </w:rPr>
                <w:t xml:space="preserve">      </w:t>
              </w:r>
              <w:proofErr w:type="spellStart"/>
              <w:r w:rsidRPr="00015C6E">
                <w:rPr>
                  <w:rFonts w:ascii="CiscoSansTT" w:hAnsi="CiscoSansTT" w:cs="CiscoSansTT"/>
                  <w:sz w:val="18"/>
                  <w:szCs w:val="18"/>
                </w:rPr>
                <w:t>src</w:t>
              </w:r>
              <w:proofErr w:type="spellEnd"/>
              <w:r w:rsidRPr="00015C6E">
                <w:rPr>
                  <w:rFonts w:ascii="CiscoSansTT" w:hAnsi="CiscoSansTT" w:cs="CiscoSansTT"/>
                  <w:sz w:val="18"/>
                  <w:szCs w:val="18"/>
                </w:rPr>
                <w:t>: roles/jinja2_leaf/files/{{</w:t>
              </w:r>
              <w:proofErr w:type="spellStart"/>
              <w:r w:rsidRPr="00015C6E">
                <w:rPr>
                  <w:rFonts w:ascii="CiscoSansTT" w:hAnsi="CiscoSansTT" w:cs="CiscoSansTT"/>
                  <w:sz w:val="18"/>
                  <w:szCs w:val="18"/>
                </w:rPr>
                <w:t>inventory_hostname</w:t>
              </w:r>
              <w:proofErr w:type="spellEnd"/>
              <w:r w:rsidRPr="00015C6E">
                <w:rPr>
                  <w:rFonts w:ascii="CiscoSansTT" w:hAnsi="CiscoSansTT" w:cs="CiscoSansTT"/>
                  <w:sz w:val="18"/>
                  <w:szCs w:val="18"/>
                </w:rPr>
                <w:t>}}.</w:t>
              </w:r>
              <w:proofErr w:type="spellStart"/>
              <w:r w:rsidRPr="00015C6E">
                <w:rPr>
                  <w:rFonts w:ascii="CiscoSansTT" w:hAnsi="CiscoSansTT" w:cs="CiscoSansTT"/>
                  <w:sz w:val="18"/>
                  <w:szCs w:val="18"/>
                </w:rPr>
                <w:t>cfg</w:t>
              </w:r>
              <w:proofErr w:type="spellEnd"/>
            </w:ins>
          </w:p>
          <w:p w14:paraId="370F5430" w14:textId="77777777" w:rsidR="00015C6E" w:rsidRPr="00015C6E" w:rsidRDefault="00015C6E" w:rsidP="00015C6E">
            <w:pPr>
              <w:pStyle w:val="dC-CommandLine"/>
              <w:rPr>
                <w:ins w:id="71" w:author="Lei Tian (letian)" w:date="2019-05-08T22:49:00Z"/>
                <w:rFonts w:ascii="CiscoSansTT" w:hAnsi="CiscoSansTT" w:cs="CiscoSansTT"/>
                <w:sz w:val="18"/>
                <w:szCs w:val="18"/>
              </w:rPr>
            </w:pPr>
            <w:ins w:id="72" w:author="Lei Tian (letian)" w:date="2019-05-08T22:49:00Z">
              <w:r w:rsidRPr="00015C6E">
                <w:rPr>
                  <w:rFonts w:ascii="CiscoSansTT" w:hAnsi="CiscoSansTT" w:cs="CiscoSansTT"/>
                  <w:sz w:val="18"/>
                  <w:szCs w:val="18"/>
                </w:rPr>
                <w:t xml:space="preserve">      match: none</w:t>
              </w:r>
            </w:ins>
          </w:p>
          <w:p w14:paraId="5713E3CE" w14:textId="621D8F80" w:rsidR="001F368A" w:rsidRPr="008C3C96" w:rsidDel="00015C6E" w:rsidRDefault="00015C6E" w:rsidP="00015C6E">
            <w:pPr>
              <w:pStyle w:val="dC-CommandLine"/>
              <w:rPr>
                <w:del w:id="73" w:author="Lei Tian (letian)" w:date="2019-05-08T22:49:00Z"/>
                <w:rFonts w:ascii="CiscoSansTT" w:hAnsi="CiscoSansTT" w:cs="CiscoSansTT"/>
                <w:sz w:val="18"/>
                <w:szCs w:val="18"/>
              </w:rPr>
            </w:pPr>
            <w:ins w:id="74" w:author="Lei Tian (letian)" w:date="2019-05-08T22:49:00Z">
              <w:r w:rsidRPr="00015C6E">
                <w:rPr>
                  <w:rFonts w:ascii="CiscoSansTT" w:hAnsi="CiscoSansTT" w:cs="CiscoSansTT"/>
                  <w:sz w:val="18"/>
                  <w:szCs w:val="18"/>
                </w:rPr>
                <w:t xml:space="preserve">      provider: "</w:t>
              </w:r>
              <w:proofErr w:type="gramStart"/>
              <w:r w:rsidRPr="00015C6E">
                <w:rPr>
                  <w:rFonts w:ascii="CiscoSansTT" w:hAnsi="CiscoSansTT" w:cs="CiscoSansTT"/>
                  <w:sz w:val="18"/>
                  <w:szCs w:val="18"/>
                </w:rPr>
                <w:t xml:space="preserve">{{ </w:t>
              </w:r>
              <w:proofErr w:type="spellStart"/>
              <w:r w:rsidRPr="00015C6E">
                <w:rPr>
                  <w:rFonts w:ascii="CiscoSansTT" w:hAnsi="CiscoSansTT" w:cs="CiscoSansTT"/>
                  <w:sz w:val="18"/>
                  <w:szCs w:val="18"/>
                </w:rPr>
                <w:t>nxos</w:t>
              </w:r>
              <w:proofErr w:type="gramEnd"/>
              <w:r w:rsidRPr="00015C6E">
                <w:rPr>
                  <w:rFonts w:ascii="CiscoSansTT" w:hAnsi="CiscoSansTT" w:cs="CiscoSansTT"/>
                  <w:sz w:val="18"/>
                  <w:szCs w:val="18"/>
                </w:rPr>
                <w:t>_provider</w:t>
              </w:r>
              <w:proofErr w:type="spellEnd"/>
              <w:r w:rsidRPr="00015C6E">
                <w:rPr>
                  <w:rFonts w:ascii="CiscoSansTT" w:hAnsi="CiscoSansTT" w:cs="CiscoSansTT"/>
                  <w:sz w:val="18"/>
                  <w:szCs w:val="18"/>
                </w:rPr>
                <w:t xml:space="preserve"> }}"</w:t>
              </w:r>
            </w:ins>
            <w:del w:id="75" w:author="Lei Tian (letian)" w:date="2019-05-08T22:49:00Z">
              <w:r w:rsidR="001F368A" w:rsidRPr="008C3C96" w:rsidDel="00015C6E">
                <w:rPr>
                  <w:rFonts w:ascii="CiscoSansTT" w:hAnsi="CiscoSansTT" w:cs="CiscoSansTT"/>
                  <w:sz w:val="18"/>
                  <w:szCs w:val="18"/>
                </w:rPr>
                <w:delText># tasks file for jinja2_leaf</w:delText>
              </w:r>
            </w:del>
          </w:p>
          <w:p w14:paraId="31174CF9" w14:textId="6088B3C1" w:rsidR="001F368A" w:rsidRPr="008C3C96" w:rsidDel="00015C6E" w:rsidRDefault="001F368A" w:rsidP="00DC489A">
            <w:pPr>
              <w:pStyle w:val="dC-CommandLine"/>
              <w:rPr>
                <w:del w:id="76" w:author="Lei Tian (letian)" w:date="2019-05-08T22:49:00Z"/>
                <w:rFonts w:ascii="CiscoSansTT" w:hAnsi="CiscoSansTT" w:cs="CiscoSansTT"/>
                <w:sz w:val="18"/>
                <w:szCs w:val="18"/>
              </w:rPr>
            </w:pPr>
            <w:del w:id="77" w:author="Lei Tian (letian)" w:date="2019-05-08T22:49:00Z">
              <w:r w:rsidRPr="008C3C96" w:rsidDel="00015C6E">
                <w:rPr>
                  <w:rFonts w:ascii="CiscoSansTT" w:hAnsi="CiscoSansTT" w:cs="CiscoSansTT"/>
                  <w:sz w:val="18"/>
                  <w:szCs w:val="18"/>
                </w:rPr>
                <w:delText xml:space="preserve">  - name: Generate Leaf Config</w:delText>
              </w:r>
            </w:del>
          </w:p>
          <w:p w14:paraId="65F0BEF3" w14:textId="7764E022" w:rsidR="001F368A" w:rsidRPr="008C3C96" w:rsidDel="00015C6E" w:rsidRDefault="001F368A" w:rsidP="00DC489A">
            <w:pPr>
              <w:pStyle w:val="dC-CommandLine"/>
              <w:rPr>
                <w:del w:id="78" w:author="Lei Tian (letian)" w:date="2019-05-08T22:49:00Z"/>
                <w:rFonts w:ascii="CiscoSansTT" w:hAnsi="CiscoSansTT" w:cs="CiscoSansTT"/>
                <w:sz w:val="18"/>
                <w:szCs w:val="18"/>
              </w:rPr>
            </w:pPr>
            <w:del w:id="79" w:author="Lei Tian (letian)" w:date="2019-05-08T22:49:00Z">
              <w:r w:rsidRPr="008C3C96" w:rsidDel="00015C6E">
                <w:rPr>
                  <w:rFonts w:ascii="CiscoSansTT" w:hAnsi="CiscoSansTT" w:cs="CiscoSansTT"/>
                  <w:sz w:val="18"/>
                  <w:szCs w:val="18"/>
                </w:rPr>
                <w:delText xml:space="preserve">    template: src=leaf.j2 dest=roles/jinja2_leaf/files/{{inventory_hostname}}.cfg</w:delText>
              </w:r>
            </w:del>
          </w:p>
          <w:p w14:paraId="5FDA6FF4" w14:textId="73F75D34" w:rsidR="001F368A" w:rsidRPr="008C3C96" w:rsidDel="00015C6E" w:rsidRDefault="001F368A" w:rsidP="00DC489A">
            <w:pPr>
              <w:pStyle w:val="dC-CommandLine"/>
              <w:rPr>
                <w:del w:id="80" w:author="Lei Tian (letian)" w:date="2019-05-08T22:49:00Z"/>
                <w:rFonts w:ascii="CiscoSansTT" w:hAnsi="CiscoSansTT" w:cs="CiscoSansTT"/>
                <w:sz w:val="18"/>
                <w:szCs w:val="18"/>
              </w:rPr>
            </w:pPr>
            <w:del w:id="81" w:author="Lei Tian (letian)" w:date="2019-05-08T22:49:00Z">
              <w:r w:rsidRPr="008C3C96" w:rsidDel="00015C6E">
                <w:rPr>
                  <w:rFonts w:ascii="CiscoSansTT" w:hAnsi="CiscoSansTT" w:cs="CiscoSansTT"/>
                  <w:sz w:val="18"/>
                  <w:szCs w:val="18"/>
                </w:rPr>
                <w:delText xml:space="preserve">  - name: Push Leaf Config</w:delText>
              </w:r>
            </w:del>
          </w:p>
          <w:p w14:paraId="5A05D142" w14:textId="73BF809C" w:rsidR="001F368A" w:rsidRPr="008C3C96" w:rsidDel="00015C6E" w:rsidRDefault="001F368A" w:rsidP="00DC489A">
            <w:pPr>
              <w:pStyle w:val="dC-CommandLine"/>
              <w:rPr>
                <w:del w:id="82" w:author="Lei Tian (letian)" w:date="2019-05-08T22:49:00Z"/>
                <w:rFonts w:ascii="CiscoSansTT" w:hAnsi="CiscoSansTT" w:cs="CiscoSansTT"/>
                <w:sz w:val="18"/>
                <w:szCs w:val="18"/>
              </w:rPr>
            </w:pPr>
            <w:del w:id="83" w:author="Lei Tian (letian)" w:date="2019-05-08T22:49:00Z">
              <w:r w:rsidRPr="008C3C96" w:rsidDel="00015C6E">
                <w:rPr>
                  <w:rFonts w:ascii="CiscoSansTT" w:hAnsi="CiscoSansTT" w:cs="CiscoSansTT"/>
                  <w:sz w:val="18"/>
                  <w:szCs w:val="18"/>
                </w:rPr>
                <w:delText xml:space="preserve">    ios_config:</w:delText>
              </w:r>
            </w:del>
          </w:p>
          <w:p w14:paraId="2C39C737" w14:textId="14B5D018" w:rsidR="001F368A" w:rsidRPr="008C3C96" w:rsidDel="00015C6E" w:rsidRDefault="001F368A" w:rsidP="00DC489A">
            <w:pPr>
              <w:pStyle w:val="dC-CommandLine"/>
              <w:rPr>
                <w:del w:id="84" w:author="Lei Tian (letian)" w:date="2019-05-08T22:49:00Z"/>
                <w:rFonts w:ascii="CiscoSansTT" w:hAnsi="CiscoSansTT" w:cs="CiscoSansTT"/>
                <w:sz w:val="18"/>
                <w:szCs w:val="18"/>
              </w:rPr>
            </w:pPr>
            <w:del w:id="85" w:author="Lei Tian (letian)" w:date="2019-05-08T22:49:00Z">
              <w:r w:rsidRPr="008C3C96" w:rsidDel="00015C6E">
                <w:rPr>
                  <w:rFonts w:ascii="CiscoSansTT" w:hAnsi="CiscoSansTT" w:cs="CiscoSansTT"/>
                  <w:sz w:val="18"/>
                  <w:szCs w:val="18"/>
                </w:rPr>
                <w:delText xml:space="preserve">      src: roles/jinja2_leaf/files/{{inventory_hostname}}.cfg</w:delText>
              </w:r>
            </w:del>
          </w:p>
          <w:p w14:paraId="3F9C5495" w14:textId="1DFCE018" w:rsidR="001F368A" w:rsidRPr="008C3C96" w:rsidDel="00015C6E" w:rsidRDefault="001F368A" w:rsidP="00DC489A">
            <w:pPr>
              <w:pStyle w:val="dC-CommandLine"/>
              <w:rPr>
                <w:del w:id="86" w:author="Lei Tian (letian)" w:date="2019-05-08T22:49:00Z"/>
                <w:rFonts w:ascii="CiscoSansTT" w:hAnsi="CiscoSansTT" w:cs="CiscoSansTT"/>
                <w:sz w:val="18"/>
                <w:szCs w:val="18"/>
              </w:rPr>
            </w:pPr>
            <w:del w:id="87" w:author="Lei Tian (letian)" w:date="2019-05-08T22:49:00Z">
              <w:r w:rsidRPr="008C3C96" w:rsidDel="00015C6E">
                <w:rPr>
                  <w:rFonts w:ascii="CiscoSansTT" w:hAnsi="CiscoSansTT" w:cs="CiscoSansTT"/>
                  <w:sz w:val="18"/>
                  <w:szCs w:val="18"/>
                </w:rPr>
                <w:delText xml:space="preserve">      force: yes</w:delText>
              </w:r>
            </w:del>
          </w:p>
          <w:p w14:paraId="6B65BC88" w14:textId="3989DC72" w:rsidR="001F368A" w:rsidRPr="008C3C96" w:rsidRDefault="001F368A" w:rsidP="00DC489A">
            <w:pPr>
              <w:pStyle w:val="dC-CommandLine"/>
              <w:rPr>
                <w:rFonts w:ascii="CiscoSansTT" w:hAnsi="CiscoSansTT" w:cs="CiscoSansTT"/>
                <w:sz w:val="18"/>
                <w:szCs w:val="18"/>
              </w:rPr>
            </w:pPr>
            <w:del w:id="88" w:author="Lei Tian (letian)" w:date="2019-05-08T22:49:00Z">
              <w:r w:rsidRPr="008C3C96" w:rsidDel="00015C6E">
                <w:rPr>
                  <w:rFonts w:ascii="CiscoSansTT" w:hAnsi="CiscoSansTT" w:cs="CiscoSansTT"/>
                  <w:sz w:val="18"/>
                  <w:szCs w:val="18"/>
                </w:rPr>
                <w:delText xml:space="preserve">      provider: "{{ nxos_provider }}"</w:delText>
              </w:r>
            </w:del>
          </w:p>
        </w:tc>
      </w:tr>
    </w:tbl>
    <w:p w14:paraId="19E1B341" w14:textId="77777777" w:rsidR="001F368A" w:rsidRPr="008C3C96" w:rsidRDefault="001F368A" w:rsidP="001F368A">
      <w:pPr>
        <w:pStyle w:val="dC-Normal"/>
        <w:numPr>
          <w:ilvl w:val="0"/>
          <w:numId w:val="56"/>
        </w:numPr>
        <w:rPr>
          <w:rFonts w:ascii="CiscoSansTT" w:hAnsi="CiscoSansTT" w:cs="CiscoSansTT"/>
          <w:sz w:val="24"/>
          <w:szCs w:val="24"/>
        </w:rPr>
      </w:pPr>
      <w:bookmarkStart w:id="89" w:name="_Toc485985458"/>
      <w:r w:rsidRPr="008C3C96">
        <w:rPr>
          <w:rFonts w:ascii="CiscoSansTT" w:hAnsi="CiscoSansTT" w:cs="CiscoSansTT"/>
          <w:sz w:val="24"/>
          <w:szCs w:val="24"/>
        </w:rPr>
        <w:t xml:space="preserve">The screenshot shows how </w:t>
      </w:r>
      <w:r w:rsidRPr="008C3C96">
        <w:rPr>
          <w:rFonts w:ascii="CiscoSansTT" w:hAnsi="CiscoSansTT" w:cs="CiscoSansTT"/>
          <w:b/>
          <w:sz w:val="24"/>
          <w:szCs w:val="24"/>
        </w:rPr>
        <w:t>jinja2_leaf/</w:t>
      </w:r>
      <w:proofErr w:type="spellStart"/>
      <w:r w:rsidRPr="008C3C96">
        <w:rPr>
          <w:rFonts w:ascii="CiscoSansTT" w:hAnsi="CiscoSansTT" w:cs="CiscoSansTT"/>
          <w:b/>
          <w:sz w:val="24"/>
          <w:szCs w:val="24"/>
        </w:rPr>
        <w:t>taks</w:t>
      </w:r>
      <w:proofErr w:type="spellEnd"/>
      <w:r w:rsidRPr="008C3C96">
        <w:rPr>
          <w:rFonts w:ascii="CiscoSansTT" w:hAnsi="CiscoSansTT" w:cs="CiscoSansTT"/>
          <w:b/>
          <w:sz w:val="24"/>
          <w:szCs w:val="24"/>
        </w:rPr>
        <w:t>/</w:t>
      </w:r>
      <w:proofErr w:type="spellStart"/>
      <w:proofErr w:type="gramStart"/>
      <w:r w:rsidRPr="008C3C96">
        <w:rPr>
          <w:rFonts w:ascii="CiscoSansTT" w:hAnsi="CiscoSansTT" w:cs="CiscoSansTT"/>
          <w:b/>
          <w:sz w:val="24"/>
          <w:szCs w:val="24"/>
        </w:rPr>
        <w:t>main,yml</w:t>
      </w:r>
      <w:proofErr w:type="spellEnd"/>
      <w:proofErr w:type="gramEnd"/>
      <w:r w:rsidRPr="008C3C96">
        <w:rPr>
          <w:rFonts w:ascii="CiscoSansTT" w:hAnsi="CiscoSansTT" w:cs="CiscoSansTT"/>
          <w:b/>
          <w:sz w:val="24"/>
          <w:szCs w:val="24"/>
        </w:rPr>
        <w:t xml:space="preserve"> </w:t>
      </w:r>
      <w:r w:rsidRPr="008C3C96">
        <w:rPr>
          <w:rFonts w:ascii="CiscoSansTT" w:hAnsi="CiscoSansTT" w:cs="CiscoSansTT"/>
          <w:sz w:val="24"/>
          <w:szCs w:val="24"/>
        </w:rPr>
        <w:t>looks like in Atom</w:t>
      </w:r>
    </w:p>
    <w:p w14:paraId="02A681E9" w14:textId="06651191" w:rsidR="001F368A" w:rsidRPr="008C3C96" w:rsidRDefault="001F368A" w:rsidP="001F368A">
      <w:pPr>
        <w:pStyle w:val="dC-Normal"/>
        <w:ind w:left="1080"/>
        <w:jc w:val="center"/>
        <w:rPr>
          <w:rFonts w:ascii="CiscoSansTT" w:hAnsi="CiscoSansTT" w:cs="CiscoSansTT"/>
          <w:sz w:val="22"/>
        </w:rPr>
      </w:pPr>
      <w:del w:id="90" w:author="Lei Tian (letian)" w:date="2019-05-08T22:49:00Z">
        <w:r w:rsidRPr="008C3C96" w:rsidDel="00015C6E">
          <w:rPr>
            <w:rFonts w:ascii="CiscoSansTT" w:hAnsi="CiscoSansTT" w:cs="CiscoSansTT"/>
            <w:noProof/>
            <w:lang w:eastAsia="zh-CN"/>
          </w:rPr>
          <w:drawing>
            <wp:inline distT="0" distB="0" distL="0" distR="0" wp14:anchorId="4ED1344F" wp14:editId="459DB44B">
              <wp:extent cx="5132614" cy="1723014"/>
              <wp:effectExtent l="0" t="0" r="0" b="0"/>
              <wp:docPr id="1212249185" name="Picture 1212249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139535" cy="1725337"/>
                      </a:xfrm>
                      <a:prstGeom prst="rect">
                        <a:avLst/>
                      </a:prstGeom>
                    </pic:spPr>
                  </pic:pic>
                </a:graphicData>
              </a:graphic>
            </wp:inline>
          </w:drawing>
        </w:r>
      </w:del>
      <w:ins w:id="91" w:author="Lei Tian (letian)" w:date="2019-05-08T22:49:00Z">
        <w:r w:rsidR="00015C6E">
          <w:rPr>
            <w:noProof/>
          </w:rPr>
          <w:drawing>
            <wp:inline distT="0" distB="0" distL="0" distR="0" wp14:anchorId="6E5FABEF" wp14:editId="79E83426">
              <wp:extent cx="5132070" cy="153234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137201" cy="1533875"/>
                      </a:xfrm>
                      <a:prstGeom prst="rect">
                        <a:avLst/>
                      </a:prstGeom>
                    </pic:spPr>
                  </pic:pic>
                </a:graphicData>
              </a:graphic>
            </wp:inline>
          </w:drawing>
        </w:r>
      </w:ins>
    </w:p>
    <w:p w14:paraId="48D26B16" w14:textId="77777777" w:rsidR="001F368A" w:rsidRPr="008C3C96" w:rsidRDefault="001F368A" w:rsidP="001F368A">
      <w:pPr>
        <w:pStyle w:val="dC-H3"/>
        <w:rPr>
          <w:rFonts w:ascii="CiscoSansTT" w:hAnsi="CiscoSansTT" w:cs="CiscoSansTT"/>
          <w:sz w:val="24"/>
          <w:szCs w:val="24"/>
        </w:rPr>
      </w:pPr>
      <w:r w:rsidRPr="008C3C96">
        <w:rPr>
          <w:rFonts w:ascii="CiscoSansTT" w:hAnsi="CiscoSansTT" w:cs="CiscoSansTT"/>
          <w:sz w:val="24"/>
          <w:szCs w:val="24"/>
        </w:rPr>
        <w:t xml:space="preserve">Step 11: </w:t>
      </w:r>
      <w:r w:rsidRPr="008C3C96">
        <w:rPr>
          <w:rFonts w:ascii="CiscoSansTT" w:hAnsi="CiscoSansTT" w:cs="CiscoSansTT"/>
          <w:sz w:val="24"/>
          <w:szCs w:val="24"/>
        </w:rPr>
        <w:tab/>
      </w:r>
      <w:r w:rsidRPr="008C3C96">
        <w:rPr>
          <w:rFonts w:ascii="CiscoSansTT" w:hAnsi="CiscoSansTT" w:cs="CiscoSansTT"/>
          <w:color w:val="000000" w:themeColor="text1"/>
          <w:sz w:val="24"/>
          <w:szCs w:val="24"/>
        </w:rPr>
        <w:t xml:space="preserve">Run Jinja2_fabric.yml playbook </w:t>
      </w:r>
    </w:p>
    <w:p w14:paraId="4B63019C" w14:textId="77777777" w:rsidR="001F368A" w:rsidRPr="008C3C96" w:rsidRDefault="001F368A" w:rsidP="001F368A">
      <w:pPr>
        <w:pStyle w:val="dC-Normal"/>
        <w:ind w:left="1440"/>
        <w:rPr>
          <w:rFonts w:ascii="CiscoSansTT" w:hAnsi="CiscoSansTT" w:cs="CiscoSansTT"/>
          <w:sz w:val="24"/>
          <w:szCs w:val="24"/>
        </w:rPr>
      </w:pPr>
      <w:r w:rsidRPr="008C3C96">
        <w:rPr>
          <w:rFonts w:ascii="CiscoSansTT" w:hAnsi="CiscoSansTT" w:cs="CiscoSansTT"/>
          <w:sz w:val="24"/>
          <w:szCs w:val="24"/>
        </w:rPr>
        <w:t xml:space="preserve">In this section you will run the playbook created in step 7, this will generate configuration file for Spine-2 and Leaf-4 switches. It will also push the configuration file to both switches. </w:t>
      </w:r>
    </w:p>
    <w:p w14:paraId="3041AD9E" w14:textId="77777777" w:rsidR="001F368A" w:rsidRPr="008C3C96" w:rsidRDefault="001F368A" w:rsidP="001F368A">
      <w:pPr>
        <w:rPr>
          <w:rFonts w:ascii="CiscoSansTT" w:hAnsi="CiscoSansTT" w:cs="CiscoSansTT"/>
          <w:b/>
          <w:bCs/>
          <w:i/>
          <w:iCs/>
          <w:highlight w:val="yellow"/>
          <w:lang w:eastAsia="zh-CN"/>
        </w:rPr>
      </w:pPr>
      <w:r w:rsidRPr="008C3C96">
        <w:rPr>
          <w:rFonts w:ascii="CiscoSansTT" w:hAnsi="CiscoSansTT" w:cs="CiscoSansTT"/>
          <w:b/>
          <w:bCs/>
          <w:i/>
          <w:iCs/>
          <w:highlight w:val="yellow"/>
          <w:lang w:eastAsia="zh-CN"/>
        </w:rPr>
        <w:t>NOTE: It might take couple of minutes for the configuration to be pushed to via the Ansible Server. It is working in the background.</w:t>
      </w:r>
      <w:r w:rsidRPr="008C3C96">
        <w:rPr>
          <w:rFonts w:ascii="CiscoSansTT" w:hAnsi="CiscoSansTT" w:cs="CiscoSansTT"/>
          <w:b/>
          <w:bCs/>
          <w:i/>
          <w:iCs/>
          <w:lang w:eastAsia="zh-CN"/>
        </w:rPr>
        <w:t xml:space="preserve"> </w:t>
      </w:r>
    </w:p>
    <w:tbl>
      <w:tblPr>
        <w:tblStyle w:val="TableGrid"/>
        <w:tblW w:w="9000" w:type="dxa"/>
        <w:tblInd w:w="1438" w:type="dxa"/>
        <w:tblLook w:val="04A0" w:firstRow="1" w:lastRow="0" w:firstColumn="1" w:lastColumn="0" w:noHBand="0" w:noVBand="1"/>
      </w:tblPr>
      <w:tblGrid>
        <w:gridCol w:w="9000"/>
      </w:tblGrid>
      <w:tr w:rsidR="001F368A" w:rsidRPr="008C3C96" w14:paraId="53113F79" w14:textId="77777777" w:rsidTr="00DC489A">
        <w:tc>
          <w:tcPr>
            <w:tcW w:w="9000" w:type="dxa"/>
          </w:tcPr>
          <w:p w14:paraId="62AE481C" w14:textId="77777777" w:rsidR="001F368A" w:rsidRPr="008C3C96" w:rsidRDefault="001F368A" w:rsidP="00DC489A">
            <w:pPr>
              <w:pStyle w:val="dC-CommandLine"/>
              <w:rPr>
                <w:rFonts w:ascii="CiscoSansTT" w:hAnsi="CiscoSansTT" w:cs="CiscoSansTT"/>
                <w:sz w:val="22"/>
                <w:lang w:eastAsia="zh-CN"/>
              </w:rPr>
            </w:pPr>
            <w:r w:rsidRPr="008C3C96">
              <w:rPr>
                <w:rFonts w:ascii="CiscoSansTT" w:hAnsi="CiscoSansTT" w:cs="CiscoSansTT"/>
                <w:sz w:val="22"/>
                <w:lang w:eastAsia="zh-CN"/>
              </w:rPr>
              <w:t>[root@rhel7-tools LTRDCN-</w:t>
            </w:r>
            <w:proofErr w:type="gramStart"/>
            <w:r w:rsidRPr="008C3C96">
              <w:rPr>
                <w:rFonts w:ascii="CiscoSansTT" w:hAnsi="CiscoSansTT" w:cs="CiscoSansTT"/>
                <w:sz w:val="22"/>
                <w:lang w:eastAsia="zh-CN"/>
              </w:rPr>
              <w:t>1572]#</w:t>
            </w:r>
            <w:proofErr w:type="gramEnd"/>
            <w:r w:rsidRPr="008C3C96">
              <w:rPr>
                <w:rFonts w:ascii="CiscoSansTT" w:hAnsi="CiscoSansTT" w:cs="CiscoSansTT"/>
                <w:sz w:val="22"/>
                <w:lang w:eastAsia="zh-CN"/>
              </w:rPr>
              <w:t xml:space="preserve"> </w:t>
            </w:r>
            <w:r w:rsidRPr="008C3C96">
              <w:rPr>
                <w:rFonts w:ascii="CiscoSansTT" w:hAnsi="CiscoSansTT" w:cs="CiscoSansTT"/>
                <w:b/>
                <w:sz w:val="22"/>
                <w:lang w:eastAsia="zh-CN"/>
              </w:rPr>
              <w:t>ansible-playbook jinja2_fabric.yml</w:t>
            </w:r>
          </w:p>
        </w:tc>
      </w:tr>
    </w:tbl>
    <w:p w14:paraId="57BCF4F9" w14:textId="77777777" w:rsidR="001F368A" w:rsidRPr="008C3C96" w:rsidRDefault="001F368A" w:rsidP="001F368A">
      <w:pPr>
        <w:pStyle w:val="dC-Normal"/>
        <w:ind w:firstLine="1440"/>
        <w:rPr>
          <w:rFonts w:ascii="CiscoSansTT" w:hAnsi="CiscoSansTT" w:cs="CiscoSansTT"/>
          <w:sz w:val="24"/>
          <w:szCs w:val="24"/>
        </w:rPr>
      </w:pPr>
      <w:r w:rsidRPr="008C3C96">
        <w:rPr>
          <w:rFonts w:ascii="CiscoSansTT" w:hAnsi="CiscoSansTT" w:cs="CiscoSansTT"/>
          <w:sz w:val="24"/>
          <w:szCs w:val="24"/>
        </w:rPr>
        <w:t>Below screenshot shows the output of above command:</w:t>
      </w:r>
    </w:p>
    <w:p w14:paraId="070EE381" w14:textId="77777777" w:rsidR="001F368A" w:rsidRPr="008C3C96" w:rsidRDefault="001F368A" w:rsidP="001F368A">
      <w:pPr>
        <w:pStyle w:val="dC-Normal"/>
        <w:ind w:firstLine="1440"/>
        <w:rPr>
          <w:rFonts w:ascii="CiscoSansTT" w:hAnsi="CiscoSansTT" w:cs="CiscoSansTT"/>
        </w:rPr>
      </w:pPr>
      <w:r w:rsidRPr="008C3C96">
        <w:rPr>
          <w:rFonts w:ascii="CiscoSansTT" w:hAnsi="CiscoSansTT" w:cs="CiscoSansTT"/>
          <w:noProof/>
          <w:lang w:eastAsia="zh-CN"/>
        </w:rPr>
        <w:lastRenderedPageBreak/>
        <w:drawing>
          <wp:inline distT="0" distB="0" distL="0" distR="0" wp14:anchorId="4140A863" wp14:editId="6888C00B">
            <wp:extent cx="5548297" cy="3703299"/>
            <wp:effectExtent l="0" t="0" r="0" b="57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 Shot 2018-01-26 at 10.59.16 AM.png"/>
                    <pic:cNvPicPr/>
                  </pic:nvPicPr>
                  <pic:blipFill>
                    <a:blip r:embed="rId69">
                      <a:extLst>
                        <a:ext uri="{28A0092B-C50C-407E-A947-70E740481C1C}">
                          <a14:useLocalDpi xmlns:a14="http://schemas.microsoft.com/office/drawing/2010/main" val="0"/>
                        </a:ext>
                      </a:extLst>
                    </a:blip>
                    <a:stretch>
                      <a:fillRect/>
                    </a:stretch>
                  </pic:blipFill>
                  <pic:spPr>
                    <a:xfrm>
                      <a:off x="0" y="0"/>
                      <a:ext cx="5554436" cy="3707397"/>
                    </a:xfrm>
                    <a:prstGeom prst="rect">
                      <a:avLst/>
                    </a:prstGeom>
                  </pic:spPr>
                </pic:pic>
              </a:graphicData>
            </a:graphic>
          </wp:inline>
        </w:drawing>
      </w:r>
    </w:p>
    <w:p w14:paraId="613A86AE" w14:textId="77777777" w:rsidR="001F368A" w:rsidRPr="008C3C96" w:rsidRDefault="001F368A" w:rsidP="001F368A">
      <w:pPr>
        <w:pStyle w:val="dC-Normal"/>
        <w:ind w:left="1440"/>
        <w:rPr>
          <w:rFonts w:ascii="CiscoSansTT" w:hAnsi="CiscoSansTT" w:cs="CiscoSansTT"/>
          <w:sz w:val="24"/>
          <w:szCs w:val="24"/>
        </w:rPr>
      </w:pPr>
      <w:r w:rsidRPr="008C3C96">
        <w:rPr>
          <w:rFonts w:ascii="CiscoSansTT" w:hAnsi="CiscoSansTT" w:cs="CiscoSansTT"/>
          <w:sz w:val="24"/>
          <w:szCs w:val="24"/>
        </w:rPr>
        <w:t xml:space="preserve">After the configuration push is successful, </w:t>
      </w:r>
      <w:r w:rsidRPr="008C3C96">
        <w:rPr>
          <w:rFonts w:ascii="CiscoSansTT" w:hAnsi="CiscoSansTT" w:cs="CiscoSansTT"/>
          <w:b/>
          <w:sz w:val="24"/>
          <w:szCs w:val="24"/>
        </w:rPr>
        <w:t>login</w:t>
      </w:r>
      <w:r w:rsidRPr="008C3C96">
        <w:rPr>
          <w:rFonts w:ascii="CiscoSansTT" w:hAnsi="CiscoSansTT" w:cs="CiscoSansTT"/>
          <w:sz w:val="24"/>
          <w:szCs w:val="24"/>
        </w:rPr>
        <w:t xml:space="preserve"> to </w:t>
      </w:r>
      <w:r w:rsidRPr="008C3C96">
        <w:rPr>
          <w:rFonts w:ascii="CiscoSansTT" w:hAnsi="CiscoSansTT" w:cs="CiscoSansTT"/>
          <w:b/>
          <w:sz w:val="24"/>
          <w:szCs w:val="24"/>
        </w:rPr>
        <w:t>leaf-4</w:t>
      </w:r>
      <w:r w:rsidRPr="008C3C96">
        <w:rPr>
          <w:rFonts w:ascii="CiscoSansTT" w:hAnsi="CiscoSansTT" w:cs="CiscoSansTT"/>
          <w:sz w:val="24"/>
          <w:szCs w:val="24"/>
        </w:rPr>
        <w:t xml:space="preserve"> switch to verify configuration has been pushed by running below command:</w:t>
      </w:r>
    </w:p>
    <w:p w14:paraId="1D4DB19B" w14:textId="77777777" w:rsidR="001F368A" w:rsidRPr="008C3C96" w:rsidRDefault="001F368A" w:rsidP="001F368A">
      <w:pPr>
        <w:pStyle w:val="dC-Normal"/>
        <w:pBdr>
          <w:top w:val="single" w:sz="4" w:space="1" w:color="auto"/>
          <w:left w:val="single" w:sz="4" w:space="4" w:color="auto"/>
          <w:bottom w:val="single" w:sz="4" w:space="1" w:color="auto"/>
          <w:right w:val="single" w:sz="4" w:space="4" w:color="auto"/>
        </w:pBdr>
        <w:ind w:left="1440"/>
        <w:rPr>
          <w:rFonts w:ascii="CiscoSansTT" w:hAnsi="CiscoSansTT" w:cs="CiscoSansTT"/>
          <w:sz w:val="22"/>
        </w:rPr>
      </w:pPr>
      <w:r w:rsidRPr="008C3C96">
        <w:rPr>
          <w:rFonts w:ascii="CiscoSansTT" w:hAnsi="CiscoSansTT" w:cs="CiscoSansTT"/>
          <w:sz w:val="22"/>
        </w:rPr>
        <w:t xml:space="preserve">show running-config </w:t>
      </w:r>
      <w:proofErr w:type="spellStart"/>
      <w:r w:rsidRPr="008C3C96">
        <w:rPr>
          <w:rFonts w:ascii="CiscoSansTT" w:hAnsi="CiscoSansTT" w:cs="CiscoSansTT"/>
          <w:sz w:val="22"/>
        </w:rPr>
        <w:t>bgp</w:t>
      </w:r>
      <w:proofErr w:type="spellEnd"/>
    </w:p>
    <w:p w14:paraId="48A34C78" w14:textId="77777777" w:rsidR="001F368A" w:rsidRPr="008C3C96" w:rsidRDefault="001F368A" w:rsidP="001F368A">
      <w:pPr>
        <w:pStyle w:val="dC-Normal"/>
        <w:jc w:val="center"/>
        <w:rPr>
          <w:rFonts w:ascii="CiscoSansTT" w:hAnsi="CiscoSansTT" w:cs="CiscoSansTT"/>
        </w:rPr>
      </w:pPr>
      <w:r w:rsidRPr="008C3C96">
        <w:rPr>
          <w:rFonts w:ascii="CiscoSansTT" w:hAnsi="CiscoSansTT" w:cs="CiscoSansTT"/>
          <w:noProof/>
          <w:lang w:eastAsia="zh-CN"/>
        </w:rPr>
        <w:lastRenderedPageBreak/>
        <w:drawing>
          <wp:inline distT="0" distB="0" distL="0" distR="0" wp14:anchorId="613C5D48" wp14:editId="63D37396">
            <wp:extent cx="3219450" cy="73152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219450" cy="7315200"/>
                    </a:xfrm>
                    <a:prstGeom prst="rect">
                      <a:avLst/>
                    </a:prstGeom>
                  </pic:spPr>
                </pic:pic>
              </a:graphicData>
            </a:graphic>
          </wp:inline>
        </w:drawing>
      </w:r>
    </w:p>
    <w:p w14:paraId="3BB9642C" w14:textId="77777777" w:rsidR="001F368A" w:rsidRPr="008C3C96" w:rsidRDefault="001F368A" w:rsidP="001F368A">
      <w:pPr>
        <w:pStyle w:val="dC-H1"/>
        <w:rPr>
          <w:rFonts w:ascii="CiscoSansTT" w:hAnsi="CiscoSansTT" w:cs="CiscoSansTT"/>
        </w:rPr>
      </w:pPr>
      <w:r w:rsidRPr="008C3C96">
        <w:rPr>
          <w:rFonts w:ascii="CiscoSansTT" w:hAnsi="CiscoSansTT" w:cs="CiscoSansTT"/>
        </w:rPr>
        <w:t>Task 4: Provision VXLAN Fabric using Ansible + NXOS</w:t>
      </w:r>
    </w:p>
    <w:p w14:paraId="5244B7E3" w14:textId="77777777" w:rsidR="001F368A" w:rsidRPr="008C3C96" w:rsidRDefault="001F368A" w:rsidP="001F368A">
      <w:pPr>
        <w:rPr>
          <w:rFonts w:ascii="CiscoSansTT" w:hAnsi="CiscoSansTT" w:cs="CiscoSansTT"/>
        </w:rPr>
      </w:pPr>
    </w:p>
    <w:p w14:paraId="314F5961" w14:textId="77777777" w:rsidR="001F368A" w:rsidRPr="008C3C96" w:rsidRDefault="001F368A" w:rsidP="001F368A">
      <w:pPr>
        <w:rPr>
          <w:rFonts w:ascii="CiscoSansTT" w:hAnsi="CiscoSansTT" w:cs="CiscoSansTT"/>
        </w:rPr>
      </w:pPr>
      <w:r w:rsidRPr="008C3C96">
        <w:rPr>
          <w:rFonts w:ascii="CiscoSansTT" w:hAnsi="CiscoSansTT" w:cs="CiscoSansTT"/>
        </w:rPr>
        <w:t>In this section, you will build remining VXLAN fabric using Ansible NXOS modules.</w:t>
      </w:r>
    </w:p>
    <w:p w14:paraId="4C24B6E1" w14:textId="77777777" w:rsidR="001F368A" w:rsidRPr="008C3C96" w:rsidRDefault="001F368A" w:rsidP="001F368A">
      <w:pPr>
        <w:rPr>
          <w:rFonts w:ascii="CiscoSansTT" w:hAnsi="CiscoSansTT" w:cs="CiscoSansTT"/>
        </w:rPr>
      </w:pPr>
      <w:r w:rsidRPr="008C3C96">
        <w:rPr>
          <w:rFonts w:ascii="CiscoSansTT" w:hAnsi="CiscoSansTT" w:cs="CiscoSansTT"/>
        </w:rPr>
        <w:t xml:space="preserve"> </w:t>
      </w:r>
    </w:p>
    <w:p w14:paraId="3788AB02" w14:textId="77777777" w:rsidR="001F368A" w:rsidRPr="008C3C96" w:rsidRDefault="001F368A" w:rsidP="001F368A">
      <w:pPr>
        <w:rPr>
          <w:rFonts w:ascii="CiscoSansTT" w:hAnsi="CiscoSansTT" w:cs="CiscoSansTT"/>
        </w:rPr>
      </w:pPr>
      <w:r w:rsidRPr="008C3C96">
        <w:rPr>
          <w:rFonts w:ascii="CiscoSansTT" w:hAnsi="CiscoSansTT" w:cs="CiscoSansTT"/>
        </w:rPr>
        <w:lastRenderedPageBreak/>
        <w:t xml:space="preserve">Compare of using Jinja2 to build the fabric, NXOS modules are more abstract from configurations. There is no knowledge of NXOS CLI required to use NXOS modules. You will follow the steps to configure BGP, Multicast, VXLAN and EVPN. In each step, you will use different Ansible NXOS modules to accomplish the step. </w:t>
      </w:r>
    </w:p>
    <w:p w14:paraId="11153A54" w14:textId="77777777" w:rsidR="001F368A" w:rsidRPr="008C3C96" w:rsidRDefault="001F368A" w:rsidP="001F368A">
      <w:pPr>
        <w:rPr>
          <w:rFonts w:ascii="CiscoSansTT" w:hAnsi="CiscoSansTT" w:cs="CiscoSansTT"/>
        </w:rPr>
      </w:pPr>
      <w:r w:rsidRPr="008C3C96">
        <w:rPr>
          <w:rFonts w:ascii="CiscoSansTT" w:hAnsi="CiscoSansTT" w:cs="CiscoSansTT"/>
          <w:noProof/>
          <w:lang w:val="en-US" w:eastAsia="zh-CN"/>
        </w:rPr>
        <w:drawing>
          <wp:inline distT="0" distB="0" distL="0" distR="0" wp14:anchorId="420638EE" wp14:editId="03C2CA79">
            <wp:extent cx="6620510" cy="3742055"/>
            <wp:effectExtent l="0" t="0" r="8890" b="0"/>
            <wp:docPr id="1212249190" name="Picture 1212249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249190" name="lab_topology2_nxos.jpg"/>
                    <pic:cNvPicPr/>
                  </pic:nvPicPr>
                  <pic:blipFill>
                    <a:blip r:embed="rId71">
                      <a:extLst>
                        <a:ext uri="{28A0092B-C50C-407E-A947-70E740481C1C}">
                          <a14:useLocalDpi xmlns:a14="http://schemas.microsoft.com/office/drawing/2010/main" val="0"/>
                        </a:ext>
                      </a:extLst>
                    </a:blip>
                    <a:stretch>
                      <a:fillRect/>
                    </a:stretch>
                  </pic:blipFill>
                  <pic:spPr>
                    <a:xfrm>
                      <a:off x="0" y="0"/>
                      <a:ext cx="6620510" cy="3742055"/>
                    </a:xfrm>
                    <a:prstGeom prst="rect">
                      <a:avLst/>
                    </a:prstGeom>
                  </pic:spPr>
                </pic:pic>
              </a:graphicData>
            </a:graphic>
          </wp:inline>
        </w:drawing>
      </w:r>
    </w:p>
    <w:p w14:paraId="766B70BE" w14:textId="77777777" w:rsidR="001F368A" w:rsidRPr="008C3C96" w:rsidRDefault="001F368A" w:rsidP="001F368A">
      <w:pPr>
        <w:rPr>
          <w:rFonts w:ascii="CiscoSansTT" w:hAnsi="CiscoSansTT" w:cs="CiscoSansTT"/>
        </w:rPr>
      </w:pPr>
      <w:r w:rsidRPr="008C3C96">
        <w:rPr>
          <w:rFonts w:ascii="CiscoSansTT" w:hAnsi="CiscoSansTT" w:cs="CiscoSansTT"/>
        </w:rPr>
        <w:t xml:space="preserve">After each step, you can login the switches to verify configuration changes. </w:t>
      </w:r>
    </w:p>
    <w:p w14:paraId="12D12D20" w14:textId="77777777" w:rsidR="001F368A" w:rsidRPr="008C3C96" w:rsidRDefault="001F368A" w:rsidP="001F368A">
      <w:pPr>
        <w:pStyle w:val="Heading3"/>
        <w:rPr>
          <w:rFonts w:ascii="CiscoSansTT" w:hAnsi="CiscoSansTT" w:cs="CiscoSansTT"/>
          <w:sz w:val="24"/>
        </w:rPr>
      </w:pPr>
      <w:r w:rsidRPr="008C3C96">
        <w:rPr>
          <w:rFonts w:ascii="CiscoSansTT" w:hAnsi="CiscoSansTT" w:cs="CiscoSansTT"/>
          <w:sz w:val="24"/>
        </w:rPr>
        <w:t>Step 1: Create new playbook</w:t>
      </w:r>
    </w:p>
    <w:p w14:paraId="7DBCE117" w14:textId="77777777" w:rsidR="001F368A" w:rsidRPr="008C3C96" w:rsidRDefault="001F368A" w:rsidP="001F368A">
      <w:pPr>
        <w:rPr>
          <w:rFonts w:ascii="CiscoSansTT" w:hAnsi="CiscoSansTT" w:cs="CiscoSansTT"/>
          <w:b/>
          <w:lang w:eastAsia="zh-CN"/>
        </w:rPr>
      </w:pPr>
      <w:r w:rsidRPr="008C3C96">
        <w:rPr>
          <w:rFonts w:ascii="CiscoSansTT" w:hAnsi="CiscoSansTT" w:cs="CiscoSansTT"/>
          <w:lang w:eastAsia="zh-CN"/>
        </w:rPr>
        <w:t>Switch to “</w:t>
      </w:r>
      <w:proofErr w:type="gramStart"/>
      <w:r w:rsidRPr="008C3C96">
        <w:rPr>
          <w:rFonts w:ascii="CiscoSansTT" w:hAnsi="CiscoSansTT" w:cs="CiscoSansTT"/>
          <w:b/>
          <w:lang w:eastAsia="zh-CN"/>
        </w:rPr>
        <w:t xml:space="preserve">Atom” </w:t>
      </w:r>
      <w:r w:rsidRPr="008C3C96">
        <w:rPr>
          <w:rFonts w:ascii="CiscoSansTT" w:hAnsi="CiscoSansTT" w:cs="CiscoSansTT"/>
          <w:lang w:eastAsia="zh-CN"/>
        </w:rPr>
        <w:t xml:space="preserve"> LTRDCN</w:t>
      </w:r>
      <w:proofErr w:type="gramEnd"/>
      <w:r w:rsidRPr="008C3C96">
        <w:rPr>
          <w:rFonts w:ascii="CiscoSansTT" w:hAnsi="CiscoSansTT" w:cs="CiscoSansTT"/>
          <w:lang w:eastAsia="zh-CN"/>
        </w:rPr>
        <w:t xml:space="preserve">-1572 project folder and create new playbook </w:t>
      </w:r>
      <w:r w:rsidRPr="008C3C96">
        <w:rPr>
          <w:rFonts w:ascii="CiscoSansTT" w:hAnsi="CiscoSansTT" w:cs="CiscoSansTT"/>
          <w:b/>
          <w:lang w:eastAsia="zh-CN"/>
        </w:rPr>
        <w:t>‘</w:t>
      </w:r>
      <w:proofErr w:type="spellStart"/>
      <w:r w:rsidRPr="008C3C96">
        <w:rPr>
          <w:rFonts w:ascii="CiscoSansTT" w:hAnsi="CiscoSansTT" w:cs="CiscoSansTT"/>
          <w:b/>
          <w:lang w:eastAsia="zh-CN"/>
        </w:rPr>
        <w:t>nxos_fabric.yml</w:t>
      </w:r>
      <w:proofErr w:type="spellEnd"/>
      <w:r w:rsidRPr="008C3C96">
        <w:rPr>
          <w:rFonts w:ascii="CiscoSansTT" w:hAnsi="CiscoSansTT" w:cs="CiscoSansTT"/>
          <w:b/>
          <w:lang w:eastAsia="zh-CN"/>
        </w:rPr>
        <w:t>’.</w:t>
      </w:r>
    </w:p>
    <w:p w14:paraId="52141F99" w14:textId="77777777" w:rsidR="001F368A" w:rsidRPr="008C3C96" w:rsidRDefault="001F368A" w:rsidP="001F368A">
      <w:pPr>
        <w:rPr>
          <w:rFonts w:ascii="CiscoSansTT" w:hAnsi="CiscoSansTT" w:cs="CiscoSansTT"/>
          <w:lang w:eastAsia="zh-CN"/>
        </w:rPr>
      </w:pPr>
      <w:proofErr w:type="gramStart"/>
      <w:r w:rsidRPr="008C3C96">
        <w:rPr>
          <w:rFonts w:ascii="CiscoSansTT" w:hAnsi="CiscoSansTT" w:cs="CiscoSansTT"/>
          <w:lang w:eastAsia="zh-CN"/>
        </w:rPr>
        <w:t>Again</w:t>
      </w:r>
      <w:proofErr w:type="gramEnd"/>
      <w:r w:rsidRPr="008C3C96">
        <w:rPr>
          <w:rFonts w:ascii="CiscoSansTT" w:hAnsi="CiscoSansTT" w:cs="CiscoSansTT"/>
          <w:lang w:eastAsia="zh-CN"/>
        </w:rPr>
        <w:t xml:space="preserve"> we will use roles structure to make the playbook more modular, and the roles included in the playbook are “</w:t>
      </w:r>
      <w:r w:rsidRPr="008C3C96">
        <w:rPr>
          <w:rFonts w:ascii="CiscoSansTT" w:hAnsi="CiscoSansTT" w:cs="CiscoSansTT"/>
          <w:b/>
          <w:lang w:eastAsia="zh-CN"/>
        </w:rPr>
        <w:t xml:space="preserve">spine” </w:t>
      </w:r>
      <w:r w:rsidRPr="008C3C96">
        <w:rPr>
          <w:rFonts w:ascii="CiscoSansTT" w:hAnsi="CiscoSansTT" w:cs="CiscoSansTT"/>
          <w:lang w:eastAsia="zh-CN"/>
        </w:rPr>
        <w:t>and “</w:t>
      </w:r>
      <w:r w:rsidRPr="008C3C96">
        <w:rPr>
          <w:rFonts w:ascii="CiscoSansTT" w:hAnsi="CiscoSansTT" w:cs="CiscoSansTT"/>
          <w:b/>
          <w:lang w:eastAsia="zh-CN"/>
        </w:rPr>
        <w:t>leaf”</w:t>
      </w:r>
      <w:r w:rsidRPr="008C3C96">
        <w:rPr>
          <w:rFonts w:ascii="CiscoSansTT" w:hAnsi="CiscoSansTT" w:cs="CiscoSansTT"/>
          <w:lang w:eastAsia="zh-CN"/>
        </w:rPr>
        <w:t xml:space="preserve">.  </w:t>
      </w:r>
    </w:p>
    <w:p w14:paraId="690D0E51" w14:textId="77777777" w:rsidR="001F368A" w:rsidRPr="008C3C96" w:rsidRDefault="001F368A" w:rsidP="001F368A">
      <w:pPr>
        <w:rPr>
          <w:rFonts w:ascii="CiscoSansTT" w:hAnsi="CiscoSansTT" w:cs="CiscoSansTT"/>
          <w:lang w:eastAsia="zh-CN"/>
        </w:rPr>
      </w:pPr>
    </w:p>
    <w:p w14:paraId="34EB1C2F" w14:textId="77777777" w:rsidR="001F368A" w:rsidRPr="008C3C96" w:rsidRDefault="001F368A" w:rsidP="001F368A">
      <w:pPr>
        <w:rPr>
          <w:rFonts w:ascii="CiscoSansTT" w:hAnsi="CiscoSansTT" w:cs="CiscoSansTT"/>
          <w:b/>
          <w:lang w:eastAsia="zh-CN"/>
        </w:rPr>
      </w:pPr>
      <w:r w:rsidRPr="008C3C96">
        <w:rPr>
          <w:rFonts w:ascii="CiscoSansTT" w:hAnsi="CiscoSansTT" w:cs="CiscoSansTT"/>
        </w:rPr>
        <w:t>Save this file</w:t>
      </w:r>
      <w:r w:rsidRPr="008C3C96">
        <w:rPr>
          <w:rFonts w:ascii="CiscoSansTT" w:hAnsi="CiscoSansTT" w:cs="CiscoSansTT"/>
          <w:b/>
        </w:rPr>
        <w:t xml:space="preserve"> (File </w:t>
      </w:r>
      <w:r w:rsidRPr="008C3C96">
        <w:rPr>
          <w:rFonts w:ascii="CiscoSansTT" w:hAnsi="CiscoSansTT" w:cs="CiscoSansTT"/>
          <w:b/>
        </w:rPr>
        <w:sym w:font="Wingdings" w:char="F0E0"/>
      </w:r>
      <w:r w:rsidRPr="008C3C96">
        <w:rPr>
          <w:rFonts w:ascii="CiscoSansTT" w:hAnsi="CiscoSansTT" w:cs="CiscoSansTT"/>
          <w:b/>
        </w:rPr>
        <w:t xml:space="preserve"> Save) </w:t>
      </w:r>
      <w:r w:rsidRPr="008C3C96">
        <w:rPr>
          <w:rFonts w:ascii="CiscoSansTT" w:hAnsi="CiscoSansTT" w:cs="CiscoSansTT"/>
        </w:rPr>
        <w:t>on Atom with below content</w:t>
      </w:r>
      <w:r w:rsidRPr="008C3C96">
        <w:rPr>
          <w:rFonts w:ascii="CiscoSansTT" w:hAnsi="CiscoSansTT" w:cs="CiscoSansTT"/>
          <w:b/>
        </w:rPr>
        <w:t>:</w:t>
      </w:r>
    </w:p>
    <w:p w14:paraId="3AA4F9FC" w14:textId="77777777" w:rsidR="001F368A" w:rsidRPr="008C3C96" w:rsidRDefault="001F368A" w:rsidP="001F368A">
      <w:pPr>
        <w:rPr>
          <w:rFonts w:ascii="CiscoSansTT" w:hAnsi="CiscoSansTT" w:cs="CiscoSansTT"/>
          <w:lang w:eastAsia="zh-CN"/>
        </w:rPr>
      </w:pPr>
    </w:p>
    <w:p w14:paraId="66171A40" w14:textId="77777777" w:rsidR="001F368A" w:rsidRPr="008C3C96" w:rsidRDefault="001F368A" w:rsidP="001F368A">
      <w:pPr>
        <w:rPr>
          <w:rFonts w:ascii="CiscoSansTT" w:hAnsi="CiscoSansTT" w:cs="CiscoSansTT"/>
          <w:lang w:eastAsia="zh-CN"/>
        </w:rPr>
      </w:pPr>
      <w:r w:rsidRPr="008C3C96">
        <w:rPr>
          <w:rFonts w:ascii="CiscoSansTT" w:hAnsi="CiscoSansTT" w:cs="CiscoSansTT"/>
          <w:noProof/>
          <w:lang w:val="en-US" w:eastAsia="zh-CN"/>
        </w:rPr>
        <w:lastRenderedPageBreak/>
        <w:drawing>
          <wp:inline distT="0" distB="0" distL="0" distR="0" wp14:anchorId="62DE266C" wp14:editId="7F74EC59">
            <wp:extent cx="6620510" cy="3237865"/>
            <wp:effectExtent l="0" t="0" r="8890" b="635"/>
            <wp:docPr id="1212249213" name="Picture 1212249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620510" cy="3237865"/>
                    </a:xfrm>
                    <a:prstGeom prst="rect">
                      <a:avLst/>
                    </a:prstGeom>
                  </pic:spPr>
                </pic:pic>
              </a:graphicData>
            </a:graphic>
          </wp:inline>
        </w:drawing>
      </w:r>
    </w:p>
    <w:p w14:paraId="1F57040F" w14:textId="77777777" w:rsidR="001F368A" w:rsidRPr="008C3C96" w:rsidRDefault="001F368A" w:rsidP="001F368A">
      <w:pPr>
        <w:rPr>
          <w:rFonts w:ascii="CiscoSansTT" w:hAnsi="CiscoSansTT" w:cs="CiscoSansTT"/>
          <w:lang w:eastAsia="zh-CN"/>
        </w:rPr>
      </w:pPr>
    </w:p>
    <w:p w14:paraId="6843821F" w14:textId="77777777" w:rsidR="001F368A" w:rsidRPr="008C3C96" w:rsidRDefault="001F368A" w:rsidP="001F368A">
      <w:pPr>
        <w:pStyle w:val="Heading3"/>
        <w:rPr>
          <w:rFonts w:ascii="CiscoSansTT" w:hAnsi="CiscoSansTT" w:cs="CiscoSansTT"/>
          <w:sz w:val="24"/>
        </w:rPr>
      </w:pPr>
      <w:r w:rsidRPr="008C3C96">
        <w:rPr>
          <w:rFonts w:ascii="CiscoSansTT" w:hAnsi="CiscoSansTT" w:cs="CiscoSansTT"/>
          <w:sz w:val="24"/>
        </w:rPr>
        <w:t>Step 2: Create new roles and vars</w:t>
      </w:r>
    </w:p>
    <w:p w14:paraId="00E3D4D4" w14:textId="77777777" w:rsidR="001F368A" w:rsidRPr="008C3C96" w:rsidRDefault="001F368A" w:rsidP="001F368A">
      <w:pPr>
        <w:pStyle w:val="dC-Normal"/>
        <w:rPr>
          <w:rFonts w:ascii="CiscoSansTT" w:hAnsi="CiscoSansTT" w:cs="CiscoSansTT"/>
          <w:sz w:val="24"/>
          <w:szCs w:val="24"/>
          <w:lang w:eastAsia="zh-CN"/>
        </w:rPr>
      </w:pPr>
      <w:r w:rsidRPr="008C3C96">
        <w:rPr>
          <w:rFonts w:ascii="CiscoSansTT" w:hAnsi="CiscoSansTT" w:cs="CiscoSansTT"/>
          <w:sz w:val="24"/>
          <w:szCs w:val="24"/>
          <w:lang w:eastAsia="zh-CN"/>
        </w:rPr>
        <w:t xml:space="preserve">Switch to </w:t>
      </w:r>
      <w:proofErr w:type="spellStart"/>
      <w:r w:rsidRPr="008C3C96">
        <w:rPr>
          <w:rFonts w:ascii="CiscoSansTT" w:hAnsi="CiscoSansTT" w:cs="CiscoSansTT"/>
          <w:b/>
          <w:sz w:val="24"/>
          <w:szCs w:val="24"/>
          <w:lang w:eastAsia="zh-CN"/>
        </w:rPr>
        <w:t>MTPuTTY</w:t>
      </w:r>
      <w:proofErr w:type="spellEnd"/>
      <w:r w:rsidRPr="008C3C96">
        <w:rPr>
          <w:rFonts w:ascii="CiscoSansTT" w:hAnsi="CiscoSansTT" w:cs="CiscoSansTT"/>
          <w:b/>
          <w:sz w:val="24"/>
          <w:szCs w:val="24"/>
          <w:lang w:eastAsia="zh-CN"/>
        </w:rPr>
        <w:t xml:space="preserve"> </w:t>
      </w:r>
      <w:r w:rsidRPr="008C3C96">
        <w:rPr>
          <w:rFonts w:ascii="CiscoSansTT" w:hAnsi="CiscoSansTT" w:cs="CiscoSansTT"/>
          <w:sz w:val="24"/>
          <w:szCs w:val="24"/>
          <w:lang w:eastAsia="zh-CN"/>
        </w:rPr>
        <w:t xml:space="preserve">SSH into ‘ansible’ node, switch to ‘role’ folder under project folder; create roles ‘spine’ and ‘leaf’ using </w:t>
      </w:r>
      <w:r w:rsidRPr="008C3C96">
        <w:rPr>
          <w:rFonts w:ascii="CiscoSansTT" w:hAnsi="CiscoSansTT" w:cs="CiscoSansTT"/>
          <w:b/>
          <w:sz w:val="24"/>
          <w:szCs w:val="24"/>
          <w:lang w:eastAsia="zh-CN"/>
        </w:rPr>
        <w:t>ansible-galaxy</w:t>
      </w:r>
    </w:p>
    <w:tbl>
      <w:tblPr>
        <w:tblStyle w:val="TableGrid"/>
        <w:tblW w:w="0" w:type="auto"/>
        <w:tblLook w:val="04A0" w:firstRow="1" w:lastRow="0" w:firstColumn="1" w:lastColumn="0" w:noHBand="0" w:noVBand="1"/>
      </w:tblPr>
      <w:tblGrid>
        <w:gridCol w:w="9016"/>
      </w:tblGrid>
      <w:tr w:rsidR="001F368A" w:rsidRPr="008C3C96" w14:paraId="26741FD6" w14:textId="77777777" w:rsidTr="00DC489A">
        <w:tc>
          <w:tcPr>
            <w:tcW w:w="9016" w:type="dxa"/>
          </w:tcPr>
          <w:p w14:paraId="3F687C44" w14:textId="77777777" w:rsidR="001F368A" w:rsidRPr="008C3C96" w:rsidRDefault="001F368A" w:rsidP="00DC489A">
            <w:pPr>
              <w:pStyle w:val="dC-CommandLine"/>
              <w:rPr>
                <w:rFonts w:ascii="CiscoSansTT" w:hAnsi="CiscoSansTT" w:cs="CiscoSansTT"/>
                <w:lang w:eastAsia="zh-CN"/>
              </w:rPr>
            </w:pPr>
            <w:r w:rsidRPr="008C3C96">
              <w:rPr>
                <w:rFonts w:ascii="CiscoSansTT" w:hAnsi="CiscoSansTT" w:cs="CiscoSansTT"/>
                <w:sz w:val="20"/>
                <w:lang w:eastAsia="zh-CN"/>
              </w:rPr>
              <w:t>[root@rhel7-tools LTRDCN-</w:t>
            </w:r>
            <w:proofErr w:type="gramStart"/>
            <w:r w:rsidRPr="008C3C96">
              <w:rPr>
                <w:rFonts w:ascii="CiscoSansTT" w:hAnsi="CiscoSansTT" w:cs="CiscoSansTT"/>
                <w:sz w:val="20"/>
                <w:lang w:eastAsia="zh-CN"/>
              </w:rPr>
              <w:t>1572]#</w:t>
            </w:r>
            <w:proofErr w:type="gramEnd"/>
            <w:r w:rsidRPr="008C3C96">
              <w:rPr>
                <w:rFonts w:ascii="CiscoSansTT" w:hAnsi="CiscoSansTT" w:cs="CiscoSansTT"/>
                <w:sz w:val="20"/>
                <w:lang w:eastAsia="zh-CN"/>
              </w:rPr>
              <w:t xml:space="preserve"> </w:t>
            </w:r>
            <w:r w:rsidRPr="008C3C96">
              <w:rPr>
                <w:rFonts w:ascii="CiscoSansTT" w:hAnsi="CiscoSansTT" w:cs="CiscoSansTT"/>
                <w:b/>
                <w:sz w:val="20"/>
                <w:lang w:eastAsia="zh-CN"/>
              </w:rPr>
              <w:t>cd ~/LTRDCN-1572/roles/</w:t>
            </w:r>
          </w:p>
        </w:tc>
      </w:tr>
    </w:tbl>
    <w:p w14:paraId="4FF61F98" w14:textId="77777777" w:rsidR="001F368A" w:rsidRPr="008C3C96" w:rsidRDefault="001F368A" w:rsidP="001F368A">
      <w:pPr>
        <w:rPr>
          <w:rFonts w:ascii="CiscoSansTT" w:hAnsi="CiscoSansTT" w:cs="CiscoSansTT"/>
          <w:lang w:eastAsia="zh-CN"/>
        </w:rPr>
      </w:pPr>
    </w:p>
    <w:p w14:paraId="3026F5AB" w14:textId="77777777" w:rsidR="001F368A" w:rsidRPr="008C3C96" w:rsidRDefault="001F368A" w:rsidP="001F368A">
      <w:pPr>
        <w:rPr>
          <w:rFonts w:ascii="CiscoSansTT" w:hAnsi="CiscoSansTT" w:cs="CiscoSansTT"/>
          <w:lang w:eastAsia="zh-CN"/>
        </w:rPr>
      </w:pPr>
      <w:r w:rsidRPr="008C3C96">
        <w:rPr>
          <w:rFonts w:ascii="CiscoSansTT" w:hAnsi="CiscoSansTT" w:cs="CiscoSansTT"/>
          <w:lang w:eastAsia="zh-CN"/>
        </w:rPr>
        <w:t xml:space="preserve">Ansible-galaxy </w:t>
      </w:r>
      <w:proofErr w:type="spellStart"/>
      <w:r w:rsidRPr="008C3C96">
        <w:rPr>
          <w:rFonts w:ascii="CiscoSansTT" w:hAnsi="CiscoSansTT" w:cs="CiscoSansTT"/>
          <w:lang w:eastAsia="zh-CN"/>
        </w:rPr>
        <w:t>init</w:t>
      </w:r>
      <w:proofErr w:type="spellEnd"/>
      <w:r w:rsidRPr="008C3C96">
        <w:rPr>
          <w:rFonts w:ascii="CiscoSansTT" w:hAnsi="CiscoSansTT" w:cs="CiscoSansTT"/>
          <w:lang w:eastAsia="zh-CN"/>
        </w:rPr>
        <w:t xml:space="preserve"> will create new role with base role structure and empty </w:t>
      </w:r>
      <w:proofErr w:type="spellStart"/>
      <w:r w:rsidRPr="008C3C96">
        <w:rPr>
          <w:rFonts w:ascii="CiscoSansTT" w:hAnsi="CiscoSansTT" w:cs="CiscoSansTT"/>
          <w:lang w:eastAsia="zh-CN"/>
        </w:rPr>
        <w:t>main.yml</w:t>
      </w:r>
      <w:proofErr w:type="spellEnd"/>
      <w:r w:rsidRPr="008C3C96">
        <w:rPr>
          <w:rFonts w:ascii="CiscoSansTT" w:hAnsi="CiscoSansTT" w:cs="CiscoSansTT"/>
          <w:lang w:eastAsia="zh-CN"/>
        </w:rPr>
        <w:t xml:space="preserve"> file as role requires.   </w:t>
      </w:r>
    </w:p>
    <w:tbl>
      <w:tblPr>
        <w:tblStyle w:val="TableGrid"/>
        <w:tblW w:w="0" w:type="auto"/>
        <w:tblLook w:val="04A0" w:firstRow="1" w:lastRow="0" w:firstColumn="1" w:lastColumn="0" w:noHBand="0" w:noVBand="1"/>
      </w:tblPr>
      <w:tblGrid>
        <w:gridCol w:w="9016"/>
      </w:tblGrid>
      <w:tr w:rsidR="001F368A" w:rsidRPr="008C3C96" w14:paraId="5C86078B" w14:textId="77777777" w:rsidTr="00DC489A">
        <w:tc>
          <w:tcPr>
            <w:tcW w:w="9016" w:type="dxa"/>
          </w:tcPr>
          <w:p w14:paraId="61AB66BA" w14:textId="77777777" w:rsidR="001F368A" w:rsidRPr="008C3C96" w:rsidRDefault="001F368A" w:rsidP="00DC489A">
            <w:pPr>
              <w:rPr>
                <w:rFonts w:ascii="CiscoSansTT" w:hAnsi="CiscoSansTT" w:cs="CiscoSansTT"/>
                <w:lang w:eastAsia="zh-CN"/>
              </w:rPr>
            </w:pPr>
            <w:r w:rsidRPr="008C3C96">
              <w:rPr>
                <w:rFonts w:ascii="CiscoSansTT" w:hAnsi="CiscoSansTT" w:cs="CiscoSansTT"/>
                <w:lang w:eastAsia="zh-CN"/>
              </w:rPr>
              <w:t xml:space="preserve">[root@rhel7-tools </w:t>
            </w:r>
            <w:proofErr w:type="gramStart"/>
            <w:r w:rsidRPr="008C3C96">
              <w:rPr>
                <w:rFonts w:ascii="CiscoSansTT" w:hAnsi="CiscoSansTT" w:cs="CiscoSansTT"/>
                <w:lang w:eastAsia="zh-CN"/>
              </w:rPr>
              <w:t>roles]#</w:t>
            </w:r>
            <w:proofErr w:type="gramEnd"/>
            <w:r w:rsidRPr="008C3C96">
              <w:rPr>
                <w:rFonts w:ascii="CiscoSansTT" w:hAnsi="CiscoSansTT" w:cs="CiscoSansTT"/>
                <w:lang w:eastAsia="zh-CN"/>
              </w:rPr>
              <w:t xml:space="preserve"> </w:t>
            </w:r>
            <w:r w:rsidRPr="008C3C96">
              <w:rPr>
                <w:rFonts w:ascii="CiscoSansTT" w:hAnsi="CiscoSansTT" w:cs="CiscoSansTT"/>
                <w:b/>
                <w:lang w:eastAsia="zh-CN"/>
              </w:rPr>
              <w:t xml:space="preserve">ansible-galaxy </w:t>
            </w:r>
            <w:proofErr w:type="spellStart"/>
            <w:r w:rsidRPr="008C3C96">
              <w:rPr>
                <w:rFonts w:ascii="CiscoSansTT" w:hAnsi="CiscoSansTT" w:cs="CiscoSansTT"/>
                <w:b/>
                <w:lang w:eastAsia="zh-CN"/>
              </w:rPr>
              <w:t>init</w:t>
            </w:r>
            <w:proofErr w:type="spellEnd"/>
            <w:r w:rsidRPr="008C3C96">
              <w:rPr>
                <w:rFonts w:ascii="CiscoSansTT" w:hAnsi="CiscoSansTT" w:cs="CiscoSansTT"/>
                <w:b/>
                <w:lang w:eastAsia="zh-CN"/>
              </w:rPr>
              <w:t xml:space="preserve"> spine&amp;&amp;ansible-galaxy </w:t>
            </w:r>
            <w:proofErr w:type="spellStart"/>
            <w:r w:rsidRPr="008C3C96">
              <w:rPr>
                <w:rFonts w:ascii="CiscoSansTT" w:hAnsi="CiscoSansTT" w:cs="CiscoSansTT"/>
                <w:b/>
                <w:lang w:eastAsia="zh-CN"/>
              </w:rPr>
              <w:t>init</w:t>
            </w:r>
            <w:proofErr w:type="spellEnd"/>
            <w:r w:rsidRPr="008C3C96">
              <w:rPr>
                <w:rFonts w:ascii="CiscoSansTT" w:hAnsi="CiscoSansTT" w:cs="CiscoSansTT"/>
                <w:b/>
                <w:lang w:eastAsia="zh-CN"/>
              </w:rPr>
              <w:t xml:space="preserve"> leaf</w:t>
            </w:r>
          </w:p>
          <w:p w14:paraId="0790E3F6" w14:textId="77777777" w:rsidR="001F368A" w:rsidRPr="008C3C96" w:rsidRDefault="001F368A" w:rsidP="00DC489A">
            <w:pPr>
              <w:rPr>
                <w:rFonts w:ascii="CiscoSansTT" w:hAnsi="CiscoSansTT" w:cs="CiscoSansTT"/>
                <w:lang w:eastAsia="zh-CN"/>
              </w:rPr>
            </w:pPr>
          </w:p>
        </w:tc>
      </w:tr>
    </w:tbl>
    <w:p w14:paraId="1CDC3BA9" w14:textId="77777777" w:rsidR="001F368A" w:rsidRPr="008C3C96" w:rsidRDefault="001F368A" w:rsidP="001F368A">
      <w:pPr>
        <w:rPr>
          <w:rFonts w:ascii="CiscoSansTT" w:hAnsi="CiscoSansTT" w:cs="CiscoSansTT"/>
          <w:lang w:eastAsia="zh-CN"/>
        </w:rPr>
      </w:pPr>
    </w:p>
    <w:p w14:paraId="47E985E8" w14:textId="77777777" w:rsidR="001F368A" w:rsidRPr="008C3C96" w:rsidRDefault="001F368A" w:rsidP="001F368A">
      <w:pPr>
        <w:rPr>
          <w:rFonts w:ascii="CiscoSansTT" w:hAnsi="CiscoSansTT" w:cs="CiscoSansTT"/>
          <w:lang w:eastAsia="zh-CN"/>
        </w:rPr>
      </w:pPr>
      <w:r w:rsidRPr="008C3C96">
        <w:rPr>
          <w:rFonts w:ascii="CiscoSansTT" w:hAnsi="CiscoSansTT" w:cs="CiscoSansTT"/>
          <w:lang w:eastAsia="zh-CN"/>
        </w:rPr>
        <w:t xml:space="preserve">Below </w:t>
      </w:r>
      <w:proofErr w:type="spellStart"/>
      <w:r w:rsidRPr="008C3C96">
        <w:rPr>
          <w:rFonts w:ascii="CiscoSansTT" w:hAnsi="CiscoSansTT" w:cs="CiscoSansTT"/>
          <w:lang w:eastAsia="zh-CN"/>
        </w:rPr>
        <w:t>screeshot</w:t>
      </w:r>
      <w:proofErr w:type="spellEnd"/>
      <w:r w:rsidRPr="008C3C96">
        <w:rPr>
          <w:rFonts w:ascii="CiscoSansTT" w:hAnsi="CiscoSansTT" w:cs="CiscoSansTT"/>
          <w:lang w:eastAsia="zh-CN"/>
        </w:rPr>
        <w:t xml:space="preserve"> shows the output of above command:</w:t>
      </w:r>
    </w:p>
    <w:p w14:paraId="64C2E202" w14:textId="77777777" w:rsidR="001F368A" w:rsidRPr="008C3C96" w:rsidRDefault="001F368A" w:rsidP="001F368A">
      <w:pPr>
        <w:rPr>
          <w:rFonts w:ascii="CiscoSansTT" w:hAnsi="CiscoSansTT" w:cs="CiscoSansTT"/>
          <w:lang w:eastAsia="zh-CN"/>
        </w:rPr>
      </w:pPr>
      <w:r w:rsidRPr="008C3C96">
        <w:rPr>
          <w:rFonts w:ascii="CiscoSansTT" w:hAnsi="CiscoSansTT" w:cs="CiscoSansTT"/>
          <w:noProof/>
          <w:lang w:val="en-US" w:eastAsia="zh-CN"/>
        </w:rPr>
        <w:drawing>
          <wp:inline distT="0" distB="0" distL="0" distR="0" wp14:anchorId="439C20D9" wp14:editId="57A4EAE4">
            <wp:extent cx="6620510" cy="1073150"/>
            <wp:effectExtent l="0" t="0" r="889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 Shot 2018-01-26 at 11.09.37 AM.png"/>
                    <pic:cNvPicPr/>
                  </pic:nvPicPr>
                  <pic:blipFill>
                    <a:blip r:embed="rId73">
                      <a:extLst>
                        <a:ext uri="{28A0092B-C50C-407E-A947-70E740481C1C}">
                          <a14:useLocalDpi xmlns:a14="http://schemas.microsoft.com/office/drawing/2010/main" val="0"/>
                        </a:ext>
                      </a:extLst>
                    </a:blip>
                    <a:stretch>
                      <a:fillRect/>
                    </a:stretch>
                  </pic:blipFill>
                  <pic:spPr>
                    <a:xfrm>
                      <a:off x="0" y="0"/>
                      <a:ext cx="6620510" cy="1073150"/>
                    </a:xfrm>
                    <a:prstGeom prst="rect">
                      <a:avLst/>
                    </a:prstGeom>
                  </pic:spPr>
                </pic:pic>
              </a:graphicData>
            </a:graphic>
          </wp:inline>
        </w:drawing>
      </w:r>
    </w:p>
    <w:p w14:paraId="23654091" w14:textId="77777777" w:rsidR="001F368A" w:rsidRPr="008C3C96" w:rsidRDefault="001F368A" w:rsidP="001F368A">
      <w:pPr>
        <w:rPr>
          <w:rFonts w:ascii="CiscoSansTT" w:hAnsi="CiscoSansTT" w:cs="CiscoSansTT"/>
          <w:b/>
          <w:lang w:eastAsia="zh-CN"/>
        </w:rPr>
      </w:pPr>
      <w:r w:rsidRPr="008C3C96">
        <w:rPr>
          <w:rFonts w:ascii="CiscoSansTT" w:hAnsi="CiscoSansTT" w:cs="CiscoSansTT"/>
          <w:lang w:eastAsia="zh-CN"/>
        </w:rPr>
        <w:t>Switch to “</w:t>
      </w:r>
      <w:r w:rsidRPr="008C3C96">
        <w:rPr>
          <w:rFonts w:ascii="CiscoSansTT" w:hAnsi="CiscoSansTT" w:cs="CiscoSansTT"/>
          <w:b/>
          <w:lang w:eastAsia="zh-CN"/>
        </w:rPr>
        <w:t xml:space="preserve">Atom” </w:t>
      </w:r>
      <w:r w:rsidRPr="008C3C96">
        <w:rPr>
          <w:rFonts w:ascii="CiscoSansTT" w:hAnsi="CiscoSansTT" w:cs="CiscoSansTT"/>
          <w:lang w:eastAsia="zh-CN"/>
        </w:rPr>
        <w:t>and sync the new created folders between Ansible node and remote desktop. Right click on project folder “</w:t>
      </w:r>
      <w:r w:rsidRPr="008C3C96">
        <w:rPr>
          <w:rFonts w:ascii="CiscoSansTT" w:hAnsi="CiscoSansTT" w:cs="CiscoSansTT"/>
          <w:b/>
          <w:lang w:eastAsia="zh-CN"/>
        </w:rPr>
        <w:t xml:space="preserve">LTRDCN-1572”, </w:t>
      </w:r>
      <w:r w:rsidRPr="008C3C96">
        <w:rPr>
          <w:rFonts w:ascii="CiscoSansTT" w:hAnsi="CiscoSansTT" w:cs="CiscoSansTT"/>
          <w:lang w:eastAsia="zh-CN"/>
        </w:rPr>
        <w:t>open “</w:t>
      </w:r>
      <w:r w:rsidRPr="008C3C96">
        <w:rPr>
          <w:rFonts w:ascii="CiscoSansTT" w:hAnsi="CiscoSansTT" w:cs="CiscoSansTT"/>
          <w:b/>
          <w:lang w:eastAsia="zh-CN"/>
        </w:rPr>
        <w:t xml:space="preserve">Remote Sync” </w:t>
      </w:r>
      <w:r w:rsidRPr="008C3C96">
        <w:rPr>
          <w:rFonts w:ascii="CiscoSansTT" w:hAnsi="CiscoSansTT" w:cs="CiscoSansTT"/>
          <w:lang w:eastAsia="zh-CN"/>
        </w:rPr>
        <w:t xml:space="preserve">select </w:t>
      </w:r>
      <w:r w:rsidRPr="008C3C96">
        <w:rPr>
          <w:rFonts w:ascii="CiscoSansTT" w:hAnsi="CiscoSansTT" w:cs="CiscoSansTT"/>
          <w:b/>
          <w:lang w:eastAsia="zh-CN"/>
        </w:rPr>
        <w:t>“Download Folder”</w:t>
      </w:r>
    </w:p>
    <w:p w14:paraId="7E6ACC58" w14:textId="77777777" w:rsidR="001F368A" w:rsidRPr="008C3C96" w:rsidRDefault="001F368A" w:rsidP="001F368A">
      <w:pPr>
        <w:rPr>
          <w:rFonts w:ascii="CiscoSansTT" w:hAnsi="CiscoSansTT" w:cs="CiscoSansTT"/>
          <w:lang w:eastAsia="zh-CN"/>
        </w:rPr>
      </w:pPr>
      <w:r w:rsidRPr="008C3C96">
        <w:rPr>
          <w:rFonts w:ascii="CiscoSansTT" w:hAnsi="CiscoSansTT" w:cs="CiscoSansTT"/>
          <w:noProof/>
          <w:lang w:val="en-US" w:eastAsia="zh-CN"/>
        </w:rPr>
        <w:lastRenderedPageBreak/>
        <mc:AlternateContent>
          <mc:Choice Requires="wps">
            <w:drawing>
              <wp:anchor distT="0" distB="0" distL="114300" distR="114300" simplePos="0" relativeHeight="251670528" behindDoc="0" locked="0" layoutInCell="1" allowOverlap="1" wp14:anchorId="6CD4004C" wp14:editId="1C1C4ACA">
                <wp:simplePos x="0" y="0"/>
                <wp:positionH relativeFrom="column">
                  <wp:posOffset>3609612</wp:posOffset>
                </wp:positionH>
                <wp:positionV relativeFrom="paragraph">
                  <wp:posOffset>4877889</wp:posOffset>
                </wp:positionV>
                <wp:extent cx="1513114" cy="179614"/>
                <wp:effectExtent l="0" t="0" r="11430" b="11430"/>
                <wp:wrapNone/>
                <wp:docPr id="1212249188" name="Oval 1212249188"/>
                <wp:cNvGraphicFramePr/>
                <a:graphic xmlns:a="http://schemas.openxmlformats.org/drawingml/2006/main">
                  <a:graphicData uri="http://schemas.microsoft.com/office/word/2010/wordprocessingShape">
                    <wps:wsp>
                      <wps:cNvSpPr/>
                      <wps:spPr>
                        <a:xfrm>
                          <a:off x="0" y="0"/>
                          <a:ext cx="1513114" cy="179614"/>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3E176A5" id="Oval 1212249188" o:spid="_x0000_s1026" style="position:absolute;margin-left:284.2pt;margin-top:384.1pt;width:119.15pt;height:14.1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" filled="f" strokecolor="red" strokeweight="2pt"/>
            </w:pict>
          </mc:Fallback>
        </mc:AlternateContent>
      </w:r>
      <w:r w:rsidRPr="008C3C96">
        <w:rPr>
          <w:rFonts w:ascii="CiscoSansTT" w:hAnsi="CiscoSansTT" w:cs="CiscoSansTT"/>
          <w:noProof/>
          <w:lang w:val="en-US" w:eastAsia="zh-CN"/>
        </w:rPr>
        <w:drawing>
          <wp:inline distT="0" distB="0" distL="0" distR="0" wp14:anchorId="046DDF82" wp14:editId="06243394">
            <wp:extent cx="5715000" cy="65722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15000" cy="6572250"/>
                    </a:xfrm>
                    <a:prstGeom prst="rect">
                      <a:avLst/>
                    </a:prstGeom>
                  </pic:spPr>
                </pic:pic>
              </a:graphicData>
            </a:graphic>
          </wp:inline>
        </w:drawing>
      </w:r>
    </w:p>
    <w:p w14:paraId="622E4BB8" w14:textId="77777777" w:rsidR="001F368A" w:rsidRPr="008C3C96" w:rsidRDefault="001F368A" w:rsidP="001F368A">
      <w:pPr>
        <w:pStyle w:val="Heading3"/>
        <w:rPr>
          <w:rFonts w:ascii="CiscoSansTT" w:hAnsi="CiscoSansTT" w:cs="CiscoSansTT"/>
          <w:sz w:val="24"/>
        </w:rPr>
      </w:pPr>
      <w:r w:rsidRPr="008C3C96">
        <w:rPr>
          <w:rFonts w:ascii="CiscoSansTT" w:hAnsi="CiscoSansTT" w:cs="CiscoSansTT"/>
          <w:sz w:val="24"/>
        </w:rPr>
        <w:t xml:space="preserve">Step 3: Configure BGP using Ansible NXOS </w:t>
      </w:r>
    </w:p>
    <w:p w14:paraId="251BC682" w14:textId="77777777" w:rsidR="001F368A" w:rsidRPr="008C3C96" w:rsidRDefault="001F368A" w:rsidP="001F368A">
      <w:pPr>
        <w:rPr>
          <w:rFonts w:ascii="CiscoSansTT" w:hAnsi="CiscoSansTT" w:cs="CiscoSansTT"/>
          <w:lang w:eastAsia="zh-CN"/>
        </w:rPr>
      </w:pPr>
      <w:r w:rsidRPr="008C3C96">
        <w:rPr>
          <w:rFonts w:ascii="CiscoSansTT" w:hAnsi="CiscoSansTT" w:cs="CiscoSansTT"/>
          <w:lang w:eastAsia="zh-CN"/>
        </w:rPr>
        <w:t xml:space="preserve">In this section we will configure BGP </w:t>
      </w:r>
      <w:proofErr w:type="spellStart"/>
      <w:r w:rsidRPr="008C3C96">
        <w:rPr>
          <w:rFonts w:ascii="CiscoSansTT" w:hAnsi="CiscoSansTT" w:cs="CiscoSansTT"/>
          <w:lang w:eastAsia="zh-CN"/>
        </w:rPr>
        <w:t>neighbors</w:t>
      </w:r>
      <w:proofErr w:type="spellEnd"/>
      <w:r w:rsidRPr="008C3C96">
        <w:rPr>
          <w:rFonts w:ascii="CiscoSansTT" w:hAnsi="CiscoSansTT" w:cs="CiscoSansTT"/>
          <w:lang w:eastAsia="zh-CN"/>
        </w:rPr>
        <w:t xml:space="preserve"> between spine and leaf switching by using Ansible NXOS modules. The following NXOS ansible modules are used:</w:t>
      </w:r>
    </w:p>
    <w:tbl>
      <w:tblPr>
        <w:tblStyle w:val="TableGrid"/>
        <w:tblW w:w="0" w:type="auto"/>
        <w:tblLook w:val="04A0" w:firstRow="1" w:lastRow="0" w:firstColumn="1" w:lastColumn="0" w:noHBand="0" w:noVBand="1"/>
      </w:tblPr>
      <w:tblGrid>
        <w:gridCol w:w="2629"/>
        <w:gridCol w:w="6387"/>
      </w:tblGrid>
      <w:tr w:rsidR="001F368A" w:rsidRPr="008C3C96" w14:paraId="7FCD769B" w14:textId="77777777" w:rsidTr="00DC489A">
        <w:tc>
          <w:tcPr>
            <w:tcW w:w="1525" w:type="dxa"/>
          </w:tcPr>
          <w:p w14:paraId="359B3BF3" w14:textId="77777777" w:rsidR="001F368A" w:rsidRPr="008C3C96" w:rsidRDefault="001F368A" w:rsidP="00DC489A">
            <w:pPr>
              <w:rPr>
                <w:rFonts w:ascii="CiscoSansTT" w:hAnsi="CiscoSansTT" w:cs="CiscoSansTT"/>
                <w:lang w:eastAsia="zh-CN"/>
              </w:rPr>
            </w:pPr>
            <w:proofErr w:type="spellStart"/>
            <w:r w:rsidRPr="008C3C96">
              <w:rPr>
                <w:rFonts w:ascii="CiscoSansTT" w:hAnsi="CiscoSansTT" w:cs="CiscoSansTT"/>
                <w:lang w:eastAsia="zh-CN"/>
              </w:rPr>
              <w:t>nxos_feature</w:t>
            </w:r>
            <w:proofErr w:type="spellEnd"/>
          </w:p>
        </w:tc>
        <w:tc>
          <w:tcPr>
            <w:tcW w:w="7491" w:type="dxa"/>
          </w:tcPr>
          <w:p w14:paraId="1F57A123" w14:textId="77777777" w:rsidR="001F368A" w:rsidRPr="008C3C96" w:rsidRDefault="001F368A" w:rsidP="00DC489A">
            <w:pPr>
              <w:rPr>
                <w:rFonts w:ascii="CiscoSansTT" w:hAnsi="CiscoSansTT" w:cs="CiscoSansTT"/>
                <w:lang w:eastAsia="zh-CN"/>
              </w:rPr>
            </w:pPr>
            <w:r w:rsidRPr="008C3C96">
              <w:rPr>
                <w:rFonts w:ascii="CiscoSansTT" w:hAnsi="CiscoSansTT" w:cs="CiscoSansTT"/>
                <w:lang w:eastAsia="zh-CN"/>
              </w:rPr>
              <w:t>Manage features on Nexus switches</w:t>
            </w:r>
          </w:p>
        </w:tc>
      </w:tr>
      <w:tr w:rsidR="001F368A" w:rsidRPr="008C3C96" w14:paraId="0BF79381" w14:textId="77777777" w:rsidTr="00DC489A">
        <w:tc>
          <w:tcPr>
            <w:tcW w:w="1525" w:type="dxa"/>
          </w:tcPr>
          <w:p w14:paraId="084C0FAC" w14:textId="77777777" w:rsidR="001F368A" w:rsidRPr="008C3C96" w:rsidRDefault="001F368A" w:rsidP="00DC489A">
            <w:pPr>
              <w:rPr>
                <w:rFonts w:ascii="CiscoSansTT" w:hAnsi="CiscoSansTT" w:cs="CiscoSansTT"/>
                <w:lang w:eastAsia="zh-CN"/>
              </w:rPr>
            </w:pPr>
            <w:proofErr w:type="spellStart"/>
            <w:r w:rsidRPr="008C3C96">
              <w:rPr>
                <w:rFonts w:ascii="CiscoSansTT" w:hAnsi="CiscoSansTT" w:cs="CiscoSansTT"/>
                <w:lang w:eastAsia="zh-CN"/>
              </w:rPr>
              <w:t>nxos_bgp</w:t>
            </w:r>
            <w:proofErr w:type="spellEnd"/>
          </w:p>
        </w:tc>
        <w:tc>
          <w:tcPr>
            <w:tcW w:w="7491" w:type="dxa"/>
          </w:tcPr>
          <w:p w14:paraId="6901FA98" w14:textId="77777777" w:rsidR="001F368A" w:rsidRPr="008C3C96" w:rsidRDefault="001F368A" w:rsidP="00DC489A">
            <w:pPr>
              <w:rPr>
                <w:rFonts w:ascii="CiscoSansTT" w:hAnsi="CiscoSansTT" w:cs="CiscoSansTT"/>
                <w:lang w:eastAsia="zh-CN"/>
              </w:rPr>
            </w:pPr>
            <w:r w:rsidRPr="008C3C96">
              <w:rPr>
                <w:rFonts w:ascii="CiscoSansTT" w:hAnsi="CiscoSansTT" w:cs="CiscoSansTT"/>
                <w:lang w:eastAsia="zh-CN"/>
              </w:rPr>
              <w:t xml:space="preserve">Manage BGP config </w:t>
            </w:r>
          </w:p>
        </w:tc>
      </w:tr>
      <w:tr w:rsidR="001F368A" w:rsidRPr="008C3C96" w14:paraId="0156DAB2" w14:textId="77777777" w:rsidTr="00DC489A">
        <w:tc>
          <w:tcPr>
            <w:tcW w:w="1525" w:type="dxa"/>
          </w:tcPr>
          <w:p w14:paraId="33E28020" w14:textId="77777777" w:rsidR="001F368A" w:rsidRPr="008C3C96" w:rsidRDefault="001F368A" w:rsidP="00DC489A">
            <w:pPr>
              <w:rPr>
                <w:rFonts w:ascii="CiscoSansTT" w:hAnsi="CiscoSansTT" w:cs="CiscoSansTT"/>
                <w:lang w:eastAsia="zh-CN"/>
              </w:rPr>
            </w:pPr>
            <w:proofErr w:type="spellStart"/>
            <w:r w:rsidRPr="008C3C96">
              <w:rPr>
                <w:rFonts w:ascii="CiscoSansTT" w:hAnsi="CiscoSansTT" w:cs="CiscoSansTT"/>
                <w:lang w:eastAsia="zh-CN"/>
              </w:rPr>
              <w:t>nxos_bgp_neighbor</w:t>
            </w:r>
            <w:proofErr w:type="spellEnd"/>
          </w:p>
        </w:tc>
        <w:tc>
          <w:tcPr>
            <w:tcW w:w="7491" w:type="dxa"/>
          </w:tcPr>
          <w:p w14:paraId="135A1150" w14:textId="77777777" w:rsidR="001F368A" w:rsidRPr="008C3C96" w:rsidRDefault="001F368A" w:rsidP="00DC489A">
            <w:pPr>
              <w:rPr>
                <w:rFonts w:ascii="CiscoSansTT" w:hAnsi="CiscoSansTT" w:cs="CiscoSansTT"/>
                <w:lang w:eastAsia="zh-CN"/>
              </w:rPr>
            </w:pPr>
            <w:r w:rsidRPr="008C3C96">
              <w:rPr>
                <w:rFonts w:ascii="CiscoSansTT" w:hAnsi="CiscoSansTT" w:cs="CiscoSansTT"/>
                <w:lang w:eastAsia="zh-CN"/>
              </w:rPr>
              <w:t xml:space="preserve">Manage BGP </w:t>
            </w:r>
            <w:proofErr w:type="spellStart"/>
            <w:r w:rsidRPr="008C3C96">
              <w:rPr>
                <w:rFonts w:ascii="CiscoSansTT" w:hAnsi="CiscoSansTT" w:cs="CiscoSansTT"/>
                <w:lang w:eastAsia="zh-CN"/>
              </w:rPr>
              <w:t>neighbor</w:t>
            </w:r>
            <w:proofErr w:type="spellEnd"/>
            <w:r w:rsidRPr="008C3C96">
              <w:rPr>
                <w:rFonts w:ascii="CiscoSansTT" w:hAnsi="CiscoSansTT" w:cs="CiscoSansTT"/>
                <w:lang w:eastAsia="zh-CN"/>
              </w:rPr>
              <w:t xml:space="preserve"> config</w:t>
            </w:r>
          </w:p>
        </w:tc>
      </w:tr>
      <w:tr w:rsidR="001F368A" w:rsidRPr="008C3C96" w14:paraId="4D5D8334" w14:textId="77777777" w:rsidTr="00DC489A">
        <w:tc>
          <w:tcPr>
            <w:tcW w:w="1525" w:type="dxa"/>
          </w:tcPr>
          <w:p w14:paraId="7C108DB7" w14:textId="77777777" w:rsidR="001F368A" w:rsidRPr="008C3C96" w:rsidRDefault="001F368A" w:rsidP="00DC489A">
            <w:pPr>
              <w:rPr>
                <w:rFonts w:ascii="CiscoSansTT" w:hAnsi="CiscoSansTT" w:cs="CiscoSansTT"/>
                <w:lang w:eastAsia="zh-CN"/>
              </w:rPr>
            </w:pPr>
            <w:proofErr w:type="spellStart"/>
            <w:r w:rsidRPr="008C3C96">
              <w:rPr>
                <w:rFonts w:ascii="CiscoSansTT" w:hAnsi="CiscoSansTT" w:cs="CiscoSansTT"/>
                <w:lang w:eastAsia="zh-CN"/>
              </w:rPr>
              <w:t>Nxos_bgp_af</w:t>
            </w:r>
            <w:proofErr w:type="spellEnd"/>
          </w:p>
        </w:tc>
        <w:tc>
          <w:tcPr>
            <w:tcW w:w="7491" w:type="dxa"/>
          </w:tcPr>
          <w:p w14:paraId="2219A862" w14:textId="77777777" w:rsidR="001F368A" w:rsidRPr="008C3C96" w:rsidRDefault="001F368A" w:rsidP="00DC489A">
            <w:pPr>
              <w:rPr>
                <w:rFonts w:ascii="CiscoSansTT" w:hAnsi="CiscoSansTT" w:cs="CiscoSansTT"/>
                <w:lang w:eastAsia="zh-CN"/>
              </w:rPr>
            </w:pPr>
            <w:r w:rsidRPr="008C3C96">
              <w:rPr>
                <w:rFonts w:ascii="CiscoSansTT" w:hAnsi="CiscoSansTT" w:cs="CiscoSansTT"/>
                <w:lang w:eastAsia="zh-CN"/>
              </w:rPr>
              <w:t>Manage BGP address-</w:t>
            </w:r>
            <w:proofErr w:type="spellStart"/>
            <w:r w:rsidRPr="008C3C96">
              <w:rPr>
                <w:rFonts w:ascii="CiscoSansTT" w:hAnsi="CiscoSansTT" w:cs="CiscoSansTT"/>
                <w:lang w:eastAsia="zh-CN"/>
              </w:rPr>
              <w:t>famility</w:t>
            </w:r>
            <w:proofErr w:type="spellEnd"/>
            <w:r w:rsidRPr="008C3C96">
              <w:rPr>
                <w:rFonts w:ascii="CiscoSansTT" w:hAnsi="CiscoSansTT" w:cs="CiscoSansTT"/>
                <w:lang w:eastAsia="zh-CN"/>
              </w:rPr>
              <w:t xml:space="preserve"> config </w:t>
            </w:r>
          </w:p>
        </w:tc>
      </w:tr>
      <w:tr w:rsidR="001F368A" w:rsidRPr="008C3C96" w14:paraId="2C20D448" w14:textId="77777777" w:rsidTr="00DC489A">
        <w:trPr>
          <w:trHeight w:val="170"/>
        </w:trPr>
        <w:tc>
          <w:tcPr>
            <w:tcW w:w="1525" w:type="dxa"/>
          </w:tcPr>
          <w:p w14:paraId="177F464C" w14:textId="77777777" w:rsidR="001F368A" w:rsidRPr="008C3C96" w:rsidRDefault="001F368A" w:rsidP="00DC489A">
            <w:pPr>
              <w:rPr>
                <w:rFonts w:ascii="CiscoSansTT" w:hAnsi="CiscoSansTT" w:cs="CiscoSansTT"/>
                <w:lang w:eastAsia="zh-CN"/>
              </w:rPr>
            </w:pPr>
            <w:proofErr w:type="spellStart"/>
            <w:r w:rsidRPr="008C3C96">
              <w:rPr>
                <w:rFonts w:ascii="CiscoSansTT" w:hAnsi="CiscoSansTT" w:cs="CiscoSansTT"/>
                <w:lang w:eastAsia="zh-CN"/>
              </w:rPr>
              <w:t>Nxos_bgp_neighbor_af</w:t>
            </w:r>
            <w:proofErr w:type="spellEnd"/>
          </w:p>
        </w:tc>
        <w:tc>
          <w:tcPr>
            <w:tcW w:w="7491" w:type="dxa"/>
          </w:tcPr>
          <w:p w14:paraId="08B89460" w14:textId="77777777" w:rsidR="001F368A" w:rsidRPr="008C3C96" w:rsidRDefault="001F368A" w:rsidP="00DC489A">
            <w:pPr>
              <w:rPr>
                <w:rFonts w:ascii="CiscoSansTT" w:hAnsi="CiscoSansTT" w:cs="CiscoSansTT"/>
                <w:lang w:eastAsia="zh-CN"/>
              </w:rPr>
            </w:pPr>
            <w:r w:rsidRPr="008C3C96">
              <w:rPr>
                <w:rFonts w:ascii="CiscoSansTT" w:hAnsi="CiscoSansTT" w:cs="CiscoSansTT"/>
                <w:lang w:eastAsia="zh-CN"/>
              </w:rPr>
              <w:t xml:space="preserve">Manage BGP </w:t>
            </w:r>
            <w:proofErr w:type="spellStart"/>
            <w:r w:rsidRPr="008C3C96">
              <w:rPr>
                <w:rFonts w:ascii="CiscoSansTT" w:hAnsi="CiscoSansTT" w:cs="CiscoSansTT"/>
                <w:lang w:eastAsia="zh-CN"/>
              </w:rPr>
              <w:t>neighbor</w:t>
            </w:r>
            <w:proofErr w:type="spellEnd"/>
            <w:r w:rsidRPr="008C3C96">
              <w:rPr>
                <w:rFonts w:ascii="CiscoSansTT" w:hAnsi="CiscoSansTT" w:cs="CiscoSansTT"/>
                <w:lang w:eastAsia="zh-CN"/>
              </w:rPr>
              <w:t xml:space="preserve"> address-</w:t>
            </w:r>
            <w:proofErr w:type="spellStart"/>
            <w:r w:rsidRPr="008C3C96">
              <w:rPr>
                <w:rFonts w:ascii="CiscoSansTT" w:hAnsi="CiscoSansTT" w:cs="CiscoSansTT"/>
                <w:lang w:eastAsia="zh-CN"/>
              </w:rPr>
              <w:t>famility</w:t>
            </w:r>
            <w:proofErr w:type="spellEnd"/>
            <w:r w:rsidRPr="008C3C96">
              <w:rPr>
                <w:rFonts w:ascii="CiscoSansTT" w:hAnsi="CiscoSansTT" w:cs="CiscoSansTT"/>
                <w:lang w:eastAsia="zh-CN"/>
              </w:rPr>
              <w:t xml:space="preserve"> config</w:t>
            </w:r>
          </w:p>
        </w:tc>
      </w:tr>
    </w:tbl>
    <w:p w14:paraId="027CAAD9" w14:textId="77777777" w:rsidR="001F368A" w:rsidRPr="008C3C96" w:rsidRDefault="001F368A" w:rsidP="001F368A">
      <w:pPr>
        <w:rPr>
          <w:rFonts w:ascii="CiscoSansTT" w:hAnsi="CiscoSansTT" w:cs="CiscoSansTT"/>
          <w:lang w:eastAsia="zh-CN"/>
        </w:rPr>
      </w:pPr>
      <w:r w:rsidRPr="008C3C96">
        <w:rPr>
          <w:rFonts w:ascii="CiscoSansTT" w:hAnsi="CiscoSansTT" w:cs="CiscoSansTT"/>
          <w:lang w:eastAsia="zh-CN"/>
        </w:rPr>
        <w:t xml:space="preserve"> </w:t>
      </w:r>
    </w:p>
    <w:p w14:paraId="03B2EE66" w14:textId="77777777" w:rsidR="001F368A" w:rsidRPr="008C3C96" w:rsidRDefault="001F368A" w:rsidP="001F368A">
      <w:pPr>
        <w:pStyle w:val="Heading3"/>
        <w:rPr>
          <w:rFonts w:ascii="CiscoSansTT" w:hAnsi="CiscoSansTT" w:cs="CiscoSansTT"/>
          <w:sz w:val="24"/>
        </w:rPr>
      </w:pPr>
      <w:r w:rsidRPr="008C3C96">
        <w:rPr>
          <w:rFonts w:ascii="CiscoSansTT" w:hAnsi="CiscoSansTT" w:cs="CiscoSansTT"/>
          <w:sz w:val="24"/>
        </w:rPr>
        <w:lastRenderedPageBreak/>
        <w:t>Build playbook for spine role</w:t>
      </w:r>
    </w:p>
    <w:p w14:paraId="02706EF1" w14:textId="77777777" w:rsidR="001F368A" w:rsidRPr="008C3C96" w:rsidRDefault="001F368A" w:rsidP="001F368A">
      <w:pPr>
        <w:pStyle w:val="dC-Normal"/>
        <w:rPr>
          <w:rFonts w:ascii="CiscoSansTT" w:hAnsi="CiscoSansTT" w:cs="CiscoSansTT"/>
          <w:b/>
          <w:sz w:val="24"/>
          <w:szCs w:val="24"/>
        </w:rPr>
      </w:pPr>
      <w:r w:rsidRPr="008C3C96">
        <w:rPr>
          <w:rFonts w:ascii="CiscoSansTT" w:hAnsi="CiscoSansTT" w:cs="CiscoSansTT"/>
          <w:sz w:val="24"/>
          <w:szCs w:val="24"/>
        </w:rPr>
        <w:t>“ansible-galaxy” automatically creates empty “</w:t>
      </w:r>
      <w:proofErr w:type="spellStart"/>
      <w:r w:rsidRPr="008C3C96">
        <w:rPr>
          <w:rFonts w:ascii="CiscoSansTT" w:hAnsi="CiscoSansTT" w:cs="CiscoSansTT"/>
          <w:sz w:val="24"/>
          <w:szCs w:val="24"/>
        </w:rPr>
        <w:t>main.yml</w:t>
      </w:r>
      <w:proofErr w:type="spellEnd"/>
      <w:r w:rsidRPr="008C3C96">
        <w:rPr>
          <w:rFonts w:ascii="CiscoSansTT" w:hAnsi="CiscoSansTT" w:cs="CiscoSansTT"/>
          <w:sz w:val="24"/>
          <w:szCs w:val="24"/>
        </w:rPr>
        <w:t>” file under “</w:t>
      </w:r>
      <w:r w:rsidRPr="008C3C96">
        <w:rPr>
          <w:rFonts w:ascii="CiscoSansTT" w:hAnsi="CiscoSansTT" w:cs="CiscoSansTT"/>
          <w:b/>
          <w:sz w:val="24"/>
          <w:szCs w:val="24"/>
        </w:rPr>
        <w:t xml:space="preserve">tasks” </w:t>
      </w:r>
      <w:r w:rsidRPr="008C3C96">
        <w:rPr>
          <w:rFonts w:ascii="CiscoSansTT" w:hAnsi="CiscoSansTT" w:cs="CiscoSansTT"/>
          <w:sz w:val="24"/>
          <w:szCs w:val="24"/>
        </w:rPr>
        <w:t>folder. You can use “</w:t>
      </w:r>
      <w:r w:rsidRPr="008C3C96">
        <w:rPr>
          <w:rFonts w:ascii="CiscoSansTT" w:hAnsi="CiscoSansTT" w:cs="CiscoSansTT"/>
          <w:b/>
          <w:sz w:val="24"/>
          <w:szCs w:val="24"/>
        </w:rPr>
        <w:t xml:space="preserve">Atom” </w:t>
      </w:r>
      <w:r w:rsidRPr="008C3C96">
        <w:rPr>
          <w:rFonts w:ascii="CiscoSansTT" w:hAnsi="CiscoSansTT" w:cs="CiscoSansTT"/>
          <w:sz w:val="24"/>
          <w:szCs w:val="24"/>
        </w:rPr>
        <w:t>to edit the “</w:t>
      </w:r>
      <w:proofErr w:type="spellStart"/>
      <w:r w:rsidRPr="008C3C96">
        <w:rPr>
          <w:rFonts w:ascii="CiscoSansTT" w:hAnsi="CiscoSansTT" w:cs="CiscoSansTT"/>
          <w:b/>
          <w:sz w:val="24"/>
          <w:szCs w:val="24"/>
        </w:rPr>
        <w:t>main.yml</w:t>
      </w:r>
      <w:proofErr w:type="spellEnd"/>
      <w:r w:rsidRPr="008C3C96">
        <w:rPr>
          <w:rFonts w:ascii="CiscoSansTT" w:hAnsi="CiscoSansTT" w:cs="CiscoSansTT"/>
          <w:sz w:val="24"/>
          <w:szCs w:val="24"/>
        </w:rPr>
        <w:t xml:space="preserve">” file. Open up the project folder </w:t>
      </w:r>
      <w:r w:rsidRPr="008C3C96">
        <w:rPr>
          <w:rFonts w:ascii="CiscoSansTT" w:hAnsi="CiscoSansTT" w:cs="CiscoSansTT"/>
          <w:b/>
          <w:sz w:val="24"/>
          <w:szCs w:val="24"/>
        </w:rPr>
        <w:t xml:space="preserve">“LTRDCN-1572” </w:t>
      </w:r>
      <w:r w:rsidRPr="008C3C96">
        <w:rPr>
          <w:rFonts w:ascii="CiscoSansTT" w:hAnsi="CiscoSansTT" w:cs="CiscoSansTT"/>
          <w:sz w:val="24"/>
          <w:szCs w:val="24"/>
        </w:rPr>
        <w:t>and open “</w:t>
      </w:r>
      <w:proofErr w:type="spellStart"/>
      <w:r w:rsidRPr="008C3C96">
        <w:rPr>
          <w:rFonts w:ascii="CiscoSansTT" w:hAnsi="CiscoSansTT" w:cs="CiscoSansTT"/>
          <w:b/>
          <w:sz w:val="24"/>
          <w:szCs w:val="24"/>
        </w:rPr>
        <w:t>main.yml</w:t>
      </w:r>
      <w:proofErr w:type="spellEnd"/>
      <w:r w:rsidRPr="008C3C96">
        <w:rPr>
          <w:rFonts w:ascii="CiscoSansTT" w:hAnsi="CiscoSansTT" w:cs="CiscoSansTT"/>
          <w:sz w:val="24"/>
          <w:szCs w:val="24"/>
        </w:rPr>
        <w:t xml:space="preserve">” file under </w:t>
      </w:r>
      <w:r w:rsidRPr="008C3C96">
        <w:rPr>
          <w:rFonts w:ascii="CiscoSansTT" w:hAnsi="CiscoSansTT" w:cs="CiscoSansTT"/>
          <w:b/>
          <w:sz w:val="24"/>
          <w:szCs w:val="24"/>
        </w:rPr>
        <w:t xml:space="preserve">“roles/spine/tasks/”.  </w:t>
      </w:r>
      <w:r w:rsidRPr="008C3C96">
        <w:rPr>
          <w:rFonts w:ascii="CiscoSansTT" w:hAnsi="CiscoSansTT" w:cs="CiscoSansTT"/>
          <w:sz w:val="24"/>
          <w:szCs w:val="24"/>
        </w:rPr>
        <w:t>Save this file</w:t>
      </w:r>
      <w:r w:rsidRPr="008C3C96">
        <w:rPr>
          <w:rFonts w:ascii="CiscoSansTT" w:hAnsi="CiscoSansTT" w:cs="CiscoSansTT"/>
          <w:b/>
          <w:sz w:val="24"/>
          <w:szCs w:val="24"/>
        </w:rPr>
        <w:t xml:space="preserve"> (File </w:t>
      </w:r>
      <w:r w:rsidRPr="008C3C96">
        <w:rPr>
          <w:rFonts w:ascii="CiscoSansTT" w:hAnsi="CiscoSansTT" w:cs="CiscoSansTT"/>
          <w:b/>
          <w:sz w:val="24"/>
          <w:szCs w:val="24"/>
        </w:rPr>
        <w:sym w:font="Wingdings" w:char="F0E0"/>
      </w:r>
      <w:r w:rsidRPr="008C3C96">
        <w:rPr>
          <w:rFonts w:ascii="CiscoSansTT" w:hAnsi="CiscoSansTT" w:cs="CiscoSansTT"/>
          <w:b/>
          <w:sz w:val="24"/>
          <w:szCs w:val="24"/>
        </w:rPr>
        <w:t xml:space="preserve"> Save) </w:t>
      </w:r>
      <w:r w:rsidRPr="008C3C96">
        <w:rPr>
          <w:rFonts w:ascii="CiscoSansTT" w:hAnsi="CiscoSansTT" w:cs="CiscoSansTT"/>
          <w:sz w:val="24"/>
          <w:szCs w:val="24"/>
        </w:rPr>
        <w:t xml:space="preserve">on </w:t>
      </w:r>
      <w:r w:rsidRPr="008C3C96">
        <w:rPr>
          <w:rFonts w:ascii="CiscoSansTT" w:hAnsi="CiscoSansTT" w:cs="CiscoSansTT"/>
          <w:b/>
          <w:sz w:val="24"/>
          <w:szCs w:val="24"/>
        </w:rPr>
        <w:t>Atom</w:t>
      </w:r>
      <w:r w:rsidRPr="008C3C96">
        <w:rPr>
          <w:rFonts w:ascii="CiscoSansTT" w:hAnsi="CiscoSansTT" w:cs="CiscoSansTT"/>
          <w:sz w:val="24"/>
          <w:szCs w:val="24"/>
        </w:rPr>
        <w:t xml:space="preserve"> with below content</w:t>
      </w:r>
      <w:r w:rsidRPr="008C3C96">
        <w:rPr>
          <w:rFonts w:ascii="CiscoSansTT" w:hAnsi="CiscoSansTT" w:cs="CiscoSansTT"/>
          <w:b/>
          <w:sz w:val="24"/>
          <w:szCs w:val="24"/>
        </w:rPr>
        <w:t>:</w:t>
      </w:r>
    </w:p>
    <w:p w14:paraId="2E5CBA48" w14:textId="77777777" w:rsidR="001F368A" w:rsidRPr="008C3C96" w:rsidRDefault="001F368A" w:rsidP="001F368A">
      <w:pPr>
        <w:pStyle w:val="dC-Note"/>
        <w:rPr>
          <w:rFonts w:ascii="CiscoSansTT" w:hAnsi="CiscoSansTT" w:cs="CiscoSansTT"/>
          <w:b/>
          <w:sz w:val="24"/>
          <w:szCs w:val="24"/>
        </w:rPr>
      </w:pPr>
      <w:r w:rsidRPr="008C3C96">
        <w:rPr>
          <w:rFonts w:ascii="CiscoSansTT" w:hAnsi="CiscoSansTT" w:cs="CiscoSansTT"/>
          <w:b/>
          <w:sz w:val="24"/>
          <w:szCs w:val="24"/>
        </w:rPr>
        <w:t xml:space="preserve">Note: It is recommended to write your playbook and learn from mistakes, but file is also available in the box folder if you prefer to reuse. </w:t>
      </w:r>
    </w:p>
    <w:tbl>
      <w:tblPr>
        <w:tblStyle w:val="TableGrid"/>
        <w:tblW w:w="0" w:type="auto"/>
        <w:tblLook w:val="04A0" w:firstRow="1" w:lastRow="0" w:firstColumn="1" w:lastColumn="0" w:noHBand="0" w:noVBand="1"/>
      </w:tblPr>
      <w:tblGrid>
        <w:gridCol w:w="9016"/>
      </w:tblGrid>
      <w:tr w:rsidR="001F368A" w:rsidRPr="008C3C96" w14:paraId="56D9459E" w14:textId="77777777" w:rsidTr="00DC489A">
        <w:tc>
          <w:tcPr>
            <w:tcW w:w="10416" w:type="dxa"/>
          </w:tcPr>
          <w:p w14:paraId="36632338" w14:textId="77777777" w:rsidR="001F368A" w:rsidRPr="008C3C96" w:rsidRDefault="001F368A" w:rsidP="00DC489A">
            <w:pPr>
              <w:pStyle w:val="dC-CommandLine"/>
              <w:rPr>
                <w:rFonts w:ascii="CiscoSansTT" w:hAnsi="CiscoSansTT" w:cs="CiscoSansTT"/>
                <w:sz w:val="18"/>
              </w:rPr>
            </w:pPr>
            <w:r w:rsidRPr="008C3C96">
              <w:rPr>
                <w:rFonts w:ascii="CiscoSansTT" w:hAnsi="CiscoSansTT" w:cs="CiscoSansTT"/>
                <w:sz w:val="18"/>
              </w:rPr>
              <w:t>---</w:t>
            </w:r>
          </w:p>
          <w:p w14:paraId="144AF4BC" w14:textId="77777777" w:rsidR="001F368A" w:rsidRPr="008C3C96" w:rsidRDefault="001F368A" w:rsidP="00DC489A">
            <w:pPr>
              <w:pStyle w:val="dC-CommandLine"/>
              <w:rPr>
                <w:rFonts w:ascii="CiscoSansTT" w:hAnsi="CiscoSansTT" w:cs="CiscoSansTT"/>
                <w:sz w:val="18"/>
              </w:rPr>
            </w:pPr>
            <w:r w:rsidRPr="008C3C96">
              <w:rPr>
                <w:rFonts w:ascii="CiscoSansTT" w:hAnsi="CiscoSansTT" w:cs="CiscoSansTT"/>
                <w:sz w:val="18"/>
              </w:rPr>
              <w:t># tasks file for spine</w:t>
            </w:r>
          </w:p>
          <w:p w14:paraId="1A9B9E86" w14:textId="77777777" w:rsidR="001F368A" w:rsidRPr="008C3C96" w:rsidRDefault="001F368A" w:rsidP="00DC489A">
            <w:pPr>
              <w:pStyle w:val="dC-CommandLine"/>
              <w:rPr>
                <w:rFonts w:ascii="CiscoSansTT" w:hAnsi="CiscoSansTT" w:cs="CiscoSansTT"/>
                <w:sz w:val="18"/>
              </w:rPr>
            </w:pPr>
            <w:r w:rsidRPr="008C3C96">
              <w:rPr>
                <w:rFonts w:ascii="CiscoSansTT" w:hAnsi="CiscoSansTT" w:cs="CiscoSansTT"/>
                <w:sz w:val="18"/>
              </w:rPr>
              <w:t xml:space="preserve">#task to configure </w:t>
            </w:r>
            <w:proofErr w:type="spellStart"/>
            <w:r w:rsidRPr="008C3C96">
              <w:rPr>
                <w:rFonts w:ascii="CiscoSansTT" w:hAnsi="CiscoSansTT" w:cs="CiscoSansTT"/>
                <w:sz w:val="18"/>
              </w:rPr>
              <w:t>bgp</w:t>
            </w:r>
            <w:proofErr w:type="spellEnd"/>
            <w:r w:rsidRPr="008C3C96">
              <w:rPr>
                <w:rFonts w:ascii="CiscoSansTT" w:hAnsi="CiscoSansTT" w:cs="CiscoSansTT"/>
                <w:sz w:val="18"/>
              </w:rPr>
              <w:t xml:space="preserve"> neighbor to all leaf switches</w:t>
            </w:r>
          </w:p>
          <w:p w14:paraId="5F1D466E" w14:textId="77777777" w:rsidR="001F368A" w:rsidRPr="008C3C96" w:rsidRDefault="001F368A" w:rsidP="00DC489A">
            <w:pPr>
              <w:pStyle w:val="dC-CommandLine"/>
              <w:rPr>
                <w:rFonts w:ascii="CiscoSansTT" w:hAnsi="CiscoSansTT" w:cs="CiscoSansTT"/>
                <w:sz w:val="18"/>
              </w:rPr>
            </w:pPr>
            <w:r w:rsidRPr="008C3C96">
              <w:rPr>
                <w:rFonts w:ascii="CiscoSansTT" w:hAnsi="CiscoSansTT" w:cs="CiscoSansTT"/>
                <w:sz w:val="18"/>
              </w:rPr>
              <w:t xml:space="preserve">       - name: Enable BGP</w:t>
            </w:r>
          </w:p>
          <w:p w14:paraId="0123DC4E" w14:textId="77777777" w:rsidR="001F368A" w:rsidRPr="008C3C96" w:rsidRDefault="001F368A" w:rsidP="00DC489A">
            <w:pPr>
              <w:pStyle w:val="dC-CommandLine"/>
              <w:rPr>
                <w:rFonts w:ascii="CiscoSansTT" w:hAnsi="CiscoSansTT" w:cs="CiscoSansTT"/>
                <w:sz w:val="18"/>
              </w:rPr>
            </w:pPr>
            <w:r w:rsidRPr="008C3C96">
              <w:rPr>
                <w:rFonts w:ascii="CiscoSansTT" w:hAnsi="CiscoSansTT" w:cs="CiscoSansTT"/>
                <w:sz w:val="18"/>
              </w:rPr>
              <w:t xml:space="preserve">         </w:t>
            </w:r>
            <w:proofErr w:type="spellStart"/>
            <w:r w:rsidRPr="008C3C96">
              <w:rPr>
                <w:rFonts w:ascii="CiscoSansTT" w:hAnsi="CiscoSansTT" w:cs="CiscoSansTT"/>
                <w:sz w:val="18"/>
              </w:rPr>
              <w:t>nxos_feature</w:t>
            </w:r>
            <w:proofErr w:type="spellEnd"/>
            <w:r w:rsidRPr="008C3C96">
              <w:rPr>
                <w:rFonts w:ascii="CiscoSansTT" w:hAnsi="CiscoSansTT" w:cs="CiscoSansTT"/>
                <w:sz w:val="18"/>
              </w:rPr>
              <w:t>:</w:t>
            </w:r>
          </w:p>
          <w:p w14:paraId="57C756DB" w14:textId="77777777" w:rsidR="001F368A" w:rsidRPr="008C3C96" w:rsidRDefault="001F368A" w:rsidP="00DC489A">
            <w:pPr>
              <w:pStyle w:val="dC-CommandLine"/>
              <w:rPr>
                <w:rFonts w:ascii="CiscoSansTT" w:hAnsi="CiscoSansTT" w:cs="CiscoSansTT"/>
                <w:sz w:val="18"/>
              </w:rPr>
            </w:pPr>
            <w:r w:rsidRPr="008C3C96">
              <w:rPr>
                <w:rFonts w:ascii="CiscoSansTT" w:hAnsi="CiscoSansTT" w:cs="CiscoSansTT"/>
                <w:sz w:val="18"/>
              </w:rPr>
              <w:t xml:space="preserve">           feature: </w:t>
            </w:r>
            <w:proofErr w:type="spellStart"/>
            <w:r w:rsidRPr="008C3C96">
              <w:rPr>
                <w:rFonts w:ascii="CiscoSansTT" w:hAnsi="CiscoSansTT" w:cs="CiscoSansTT"/>
                <w:sz w:val="18"/>
              </w:rPr>
              <w:t>bgp</w:t>
            </w:r>
            <w:proofErr w:type="spellEnd"/>
          </w:p>
          <w:p w14:paraId="155BE415" w14:textId="77777777" w:rsidR="001F368A" w:rsidRPr="008C3C96" w:rsidRDefault="001F368A" w:rsidP="00DC489A">
            <w:pPr>
              <w:pStyle w:val="dC-CommandLine"/>
              <w:rPr>
                <w:rFonts w:ascii="CiscoSansTT" w:hAnsi="CiscoSansTT" w:cs="CiscoSansTT"/>
                <w:sz w:val="18"/>
              </w:rPr>
            </w:pPr>
            <w:r w:rsidRPr="008C3C96">
              <w:rPr>
                <w:rFonts w:ascii="CiscoSansTT" w:hAnsi="CiscoSansTT" w:cs="CiscoSansTT"/>
                <w:sz w:val="18"/>
              </w:rPr>
              <w:t xml:space="preserve">           provider: "{{</w:t>
            </w:r>
            <w:proofErr w:type="spellStart"/>
            <w:r w:rsidRPr="008C3C96">
              <w:rPr>
                <w:rFonts w:ascii="CiscoSansTT" w:hAnsi="CiscoSansTT" w:cs="CiscoSansTT"/>
                <w:sz w:val="18"/>
              </w:rPr>
              <w:t>nxos_provider</w:t>
            </w:r>
            <w:proofErr w:type="spellEnd"/>
            <w:r w:rsidRPr="008C3C96">
              <w:rPr>
                <w:rFonts w:ascii="CiscoSansTT" w:hAnsi="CiscoSansTT" w:cs="CiscoSansTT"/>
                <w:sz w:val="18"/>
              </w:rPr>
              <w:t>}}"</w:t>
            </w:r>
          </w:p>
          <w:p w14:paraId="0149B460" w14:textId="77777777" w:rsidR="001F368A" w:rsidRPr="008C3C96" w:rsidRDefault="001F368A" w:rsidP="00DC489A">
            <w:pPr>
              <w:pStyle w:val="dC-CommandLine"/>
              <w:rPr>
                <w:rFonts w:ascii="CiscoSansTT" w:hAnsi="CiscoSansTT" w:cs="CiscoSansTT"/>
                <w:sz w:val="18"/>
              </w:rPr>
            </w:pPr>
            <w:r w:rsidRPr="008C3C96">
              <w:rPr>
                <w:rFonts w:ascii="CiscoSansTT" w:hAnsi="CiscoSansTT" w:cs="CiscoSansTT"/>
                <w:sz w:val="18"/>
              </w:rPr>
              <w:t xml:space="preserve">           state: enabled</w:t>
            </w:r>
          </w:p>
          <w:p w14:paraId="039989F1" w14:textId="77777777" w:rsidR="001F368A" w:rsidRPr="008C3C96" w:rsidRDefault="001F368A" w:rsidP="00DC489A">
            <w:pPr>
              <w:pStyle w:val="dC-CommandLine"/>
              <w:rPr>
                <w:rFonts w:ascii="CiscoSansTT" w:hAnsi="CiscoSansTT" w:cs="CiscoSansTT"/>
                <w:sz w:val="18"/>
              </w:rPr>
            </w:pPr>
            <w:r w:rsidRPr="008C3C96">
              <w:rPr>
                <w:rFonts w:ascii="CiscoSansTT" w:hAnsi="CiscoSansTT" w:cs="CiscoSansTT"/>
                <w:sz w:val="18"/>
              </w:rPr>
              <w:t xml:space="preserve">         tags: </w:t>
            </w:r>
            <w:proofErr w:type="spellStart"/>
            <w:r w:rsidRPr="008C3C96">
              <w:rPr>
                <w:rFonts w:ascii="CiscoSansTT" w:hAnsi="CiscoSansTT" w:cs="CiscoSansTT"/>
                <w:sz w:val="18"/>
              </w:rPr>
              <w:t>bgp</w:t>
            </w:r>
            <w:proofErr w:type="spellEnd"/>
          </w:p>
          <w:p w14:paraId="344D8578" w14:textId="77777777" w:rsidR="001F368A" w:rsidRPr="008C3C96" w:rsidRDefault="001F368A" w:rsidP="00DC489A">
            <w:pPr>
              <w:pStyle w:val="dC-CommandLine"/>
              <w:rPr>
                <w:rFonts w:ascii="CiscoSansTT" w:hAnsi="CiscoSansTT" w:cs="CiscoSansTT"/>
                <w:sz w:val="18"/>
              </w:rPr>
            </w:pPr>
            <w:r w:rsidRPr="008C3C96">
              <w:rPr>
                <w:rFonts w:ascii="CiscoSansTT" w:hAnsi="CiscoSansTT" w:cs="CiscoSansTT"/>
                <w:sz w:val="18"/>
              </w:rPr>
              <w:t xml:space="preserve">       - name: Configure BGP AS</w:t>
            </w:r>
          </w:p>
          <w:p w14:paraId="1D06244C" w14:textId="77777777" w:rsidR="001F368A" w:rsidRPr="008C3C96" w:rsidRDefault="001F368A" w:rsidP="00DC489A">
            <w:pPr>
              <w:pStyle w:val="dC-CommandLine"/>
              <w:rPr>
                <w:rFonts w:ascii="CiscoSansTT" w:hAnsi="CiscoSansTT" w:cs="CiscoSansTT"/>
                <w:sz w:val="18"/>
              </w:rPr>
            </w:pPr>
            <w:r w:rsidRPr="008C3C96">
              <w:rPr>
                <w:rFonts w:ascii="CiscoSansTT" w:hAnsi="CiscoSansTT" w:cs="CiscoSansTT"/>
                <w:sz w:val="18"/>
              </w:rPr>
              <w:t xml:space="preserve">         </w:t>
            </w:r>
            <w:proofErr w:type="spellStart"/>
            <w:r w:rsidRPr="008C3C96">
              <w:rPr>
                <w:rFonts w:ascii="CiscoSansTT" w:hAnsi="CiscoSansTT" w:cs="CiscoSansTT"/>
                <w:sz w:val="18"/>
              </w:rPr>
              <w:t>nxos_bgp</w:t>
            </w:r>
            <w:proofErr w:type="spellEnd"/>
            <w:r w:rsidRPr="008C3C96">
              <w:rPr>
                <w:rFonts w:ascii="CiscoSansTT" w:hAnsi="CiscoSansTT" w:cs="CiscoSansTT"/>
                <w:sz w:val="18"/>
              </w:rPr>
              <w:t>:</w:t>
            </w:r>
          </w:p>
          <w:p w14:paraId="0FAB27AE" w14:textId="77777777" w:rsidR="001F368A" w:rsidRPr="008C3C96" w:rsidRDefault="001F368A" w:rsidP="00DC489A">
            <w:pPr>
              <w:pStyle w:val="dC-CommandLine"/>
              <w:rPr>
                <w:rFonts w:ascii="CiscoSansTT" w:hAnsi="CiscoSansTT" w:cs="CiscoSansTT"/>
                <w:sz w:val="18"/>
              </w:rPr>
            </w:pPr>
            <w:r w:rsidRPr="008C3C96">
              <w:rPr>
                <w:rFonts w:ascii="CiscoSansTT" w:hAnsi="CiscoSansTT" w:cs="CiscoSansTT"/>
                <w:sz w:val="18"/>
              </w:rPr>
              <w:t xml:space="preserve">           </w:t>
            </w:r>
            <w:proofErr w:type="spellStart"/>
            <w:r w:rsidRPr="008C3C96">
              <w:rPr>
                <w:rFonts w:ascii="CiscoSansTT" w:hAnsi="CiscoSansTT" w:cs="CiscoSansTT"/>
                <w:sz w:val="18"/>
              </w:rPr>
              <w:t>asn</w:t>
            </w:r>
            <w:proofErr w:type="spellEnd"/>
            <w:r w:rsidRPr="008C3C96">
              <w:rPr>
                <w:rFonts w:ascii="CiscoSansTT" w:hAnsi="CiscoSansTT" w:cs="CiscoSansTT"/>
                <w:sz w:val="18"/>
              </w:rPr>
              <w:t>: "</w:t>
            </w:r>
            <w:proofErr w:type="gramStart"/>
            <w:r w:rsidRPr="008C3C96">
              <w:rPr>
                <w:rFonts w:ascii="CiscoSansTT" w:hAnsi="CiscoSansTT" w:cs="CiscoSansTT"/>
                <w:sz w:val="18"/>
              </w:rPr>
              <w:t xml:space="preserve">{{ </w:t>
            </w:r>
            <w:proofErr w:type="spellStart"/>
            <w:r w:rsidRPr="008C3C96">
              <w:rPr>
                <w:rFonts w:ascii="CiscoSansTT" w:hAnsi="CiscoSansTT" w:cs="CiscoSansTT"/>
                <w:sz w:val="18"/>
              </w:rPr>
              <w:t>asn</w:t>
            </w:r>
            <w:proofErr w:type="spellEnd"/>
            <w:proofErr w:type="gramEnd"/>
            <w:r w:rsidRPr="008C3C96">
              <w:rPr>
                <w:rFonts w:ascii="CiscoSansTT" w:hAnsi="CiscoSansTT" w:cs="CiscoSansTT"/>
                <w:sz w:val="18"/>
              </w:rPr>
              <w:t xml:space="preserve"> }}"</w:t>
            </w:r>
          </w:p>
          <w:p w14:paraId="341DF28D" w14:textId="77777777" w:rsidR="001F368A" w:rsidRPr="008C3C96" w:rsidRDefault="001F368A" w:rsidP="00DC489A">
            <w:pPr>
              <w:pStyle w:val="dC-CommandLine"/>
              <w:rPr>
                <w:rFonts w:ascii="CiscoSansTT" w:hAnsi="CiscoSansTT" w:cs="CiscoSansTT"/>
                <w:sz w:val="18"/>
              </w:rPr>
            </w:pPr>
            <w:r w:rsidRPr="008C3C96">
              <w:rPr>
                <w:rFonts w:ascii="CiscoSansTT" w:hAnsi="CiscoSansTT" w:cs="CiscoSansTT"/>
                <w:sz w:val="18"/>
              </w:rPr>
              <w:t xml:space="preserve">           </w:t>
            </w:r>
            <w:proofErr w:type="spellStart"/>
            <w:r w:rsidRPr="008C3C96">
              <w:rPr>
                <w:rFonts w:ascii="CiscoSansTT" w:hAnsi="CiscoSansTT" w:cs="CiscoSansTT"/>
                <w:sz w:val="18"/>
              </w:rPr>
              <w:t>router_id</w:t>
            </w:r>
            <w:proofErr w:type="spellEnd"/>
            <w:r w:rsidRPr="008C3C96">
              <w:rPr>
                <w:rFonts w:ascii="CiscoSansTT" w:hAnsi="CiscoSansTT" w:cs="CiscoSansTT"/>
                <w:sz w:val="18"/>
              </w:rPr>
              <w:t>: "</w:t>
            </w:r>
            <w:proofErr w:type="gramStart"/>
            <w:r w:rsidRPr="008C3C96">
              <w:rPr>
                <w:rFonts w:ascii="CiscoSansTT" w:hAnsi="CiscoSansTT" w:cs="CiscoSansTT"/>
                <w:sz w:val="18"/>
              </w:rPr>
              <w:t xml:space="preserve">{{ </w:t>
            </w:r>
            <w:proofErr w:type="spellStart"/>
            <w:r w:rsidRPr="008C3C96">
              <w:rPr>
                <w:rFonts w:ascii="CiscoSansTT" w:hAnsi="CiscoSansTT" w:cs="CiscoSansTT"/>
                <w:sz w:val="18"/>
              </w:rPr>
              <w:t>router</w:t>
            </w:r>
            <w:proofErr w:type="gramEnd"/>
            <w:r w:rsidRPr="008C3C96">
              <w:rPr>
                <w:rFonts w:ascii="CiscoSansTT" w:hAnsi="CiscoSansTT" w:cs="CiscoSansTT"/>
                <w:sz w:val="18"/>
              </w:rPr>
              <w:t>_id</w:t>
            </w:r>
            <w:proofErr w:type="spellEnd"/>
            <w:r w:rsidRPr="008C3C96">
              <w:rPr>
                <w:rFonts w:ascii="CiscoSansTT" w:hAnsi="CiscoSansTT" w:cs="CiscoSansTT"/>
                <w:sz w:val="18"/>
              </w:rPr>
              <w:t xml:space="preserve"> }}"</w:t>
            </w:r>
          </w:p>
          <w:p w14:paraId="7BEECD1E" w14:textId="77777777" w:rsidR="001F368A" w:rsidRPr="008C3C96" w:rsidRDefault="001F368A" w:rsidP="00DC489A">
            <w:pPr>
              <w:pStyle w:val="dC-CommandLine"/>
              <w:rPr>
                <w:rFonts w:ascii="CiscoSansTT" w:hAnsi="CiscoSansTT" w:cs="CiscoSansTT"/>
                <w:sz w:val="18"/>
              </w:rPr>
            </w:pPr>
            <w:r w:rsidRPr="008C3C96">
              <w:rPr>
                <w:rFonts w:ascii="CiscoSansTT" w:hAnsi="CiscoSansTT" w:cs="CiscoSansTT"/>
                <w:sz w:val="18"/>
              </w:rPr>
              <w:t xml:space="preserve">           provider: "</w:t>
            </w:r>
            <w:proofErr w:type="gramStart"/>
            <w:r w:rsidRPr="008C3C96">
              <w:rPr>
                <w:rFonts w:ascii="CiscoSansTT" w:hAnsi="CiscoSansTT" w:cs="CiscoSansTT"/>
                <w:sz w:val="18"/>
              </w:rPr>
              <w:t xml:space="preserve">{{ </w:t>
            </w:r>
            <w:proofErr w:type="spellStart"/>
            <w:r w:rsidRPr="008C3C96">
              <w:rPr>
                <w:rFonts w:ascii="CiscoSansTT" w:hAnsi="CiscoSansTT" w:cs="CiscoSansTT"/>
                <w:sz w:val="18"/>
              </w:rPr>
              <w:t>nxos</w:t>
            </w:r>
            <w:proofErr w:type="gramEnd"/>
            <w:r w:rsidRPr="008C3C96">
              <w:rPr>
                <w:rFonts w:ascii="CiscoSansTT" w:hAnsi="CiscoSansTT" w:cs="CiscoSansTT"/>
                <w:sz w:val="18"/>
              </w:rPr>
              <w:t>_provider</w:t>
            </w:r>
            <w:proofErr w:type="spellEnd"/>
            <w:r w:rsidRPr="008C3C96">
              <w:rPr>
                <w:rFonts w:ascii="CiscoSansTT" w:hAnsi="CiscoSansTT" w:cs="CiscoSansTT"/>
                <w:sz w:val="18"/>
              </w:rPr>
              <w:t xml:space="preserve"> }}"</w:t>
            </w:r>
          </w:p>
          <w:p w14:paraId="134001CF" w14:textId="77777777" w:rsidR="001F368A" w:rsidRPr="008C3C96" w:rsidRDefault="001F368A" w:rsidP="00DC489A">
            <w:pPr>
              <w:pStyle w:val="dC-CommandLine"/>
              <w:rPr>
                <w:rFonts w:ascii="CiscoSansTT" w:hAnsi="CiscoSansTT" w:cs="CiscoSansTT"/>
                <w:sz w:val="18"/>
              </w:rPr>
            </w:pPr>
            <w:r w:rsidRPr="008C3C96">
              <w:rPr>
                <w:rFonts w:ascii="CiscoSansTT" w:hAnsi="CiscoSansTT" w:cs="CiscoSansTT"/>
                <w:sz w:val="18"/>
              </w:rPr>
              <w:t xml:space="preserve">           state: present</w:t>
            </w:r>
          </w:p>
          <w:p w14:paraId="19920E7C" w14:textId="77777777" w:rsidR="001F368A" w:rsidRPr="008C3C96" w:rsidRDefault="001F368A" w:rsidP="00DC489A">
            <w:pPr>
              <w:pStyle w:val="dC-CommandLine"/>
              <w:rPr>
                <w:rFonts w:ascii="CiscoSansTT" w:hAnsi="CiscoSansTT" w:cs="CiscoSansTT"/>
                <w:sz w:val="18"/>
              </w:rPr>
            </w:pPr>
            <w:r w:rsidRPr="008C3C96">
              <w:rPr>
                <w:rFonts w:ascii="CiscoSansTT" w:hAnsi="CiscoSansTT" w:cs="CiscoSansTT"/>
                <w:sz w:val="18"/>
              </w:rPr>
              <w:t xml:space="preserve">         tags: </w:t>
            </w:r>
            <w:proofErr w:type="spellStart"/>
            <w:r w:rsidRPr="008C3C96">
              <w:rPr>
                <w:rFonts w:ascii="CiscoSansTT" w:hAnsi="CiscoSansTT" w:cs="CiscoSansTT"/>
                <w:sz w:val="18"/>
              </w:rPr>
              <w:t>bgp</w:t>
            </w:r>
            <w:proofErr w:type="spellEnd"/>
          </w:p>
          <w:p w14:paraId="13426BF0" w14:textId="77777777" w:rsidR="001F368A" w:rsidRPr="008C3C96" w:rsidRDefault="001F368A" w:rsidP="00DC489A">
            <w:pPr>
              <w:pStyle w:val="dC-CommandLine"/>
              <w:rPr>
                <w:rFonts w:ascii="CiscoSansTT" w:hAnsi="CiscoSansTT" w:cs="CiscoSansTT"/>
                <w:sz w:val="18"/>
              </w:rPr>
            </w:pPr>
            <w:r w:rsidRPr="008C3C96">
              <w:rPr>
                <w:rFonts w:ascii="CiscoSansTT" w:hAnsi="CiscoSansTT" w:cs="CiscoSansTT"/>
                <w:sz w:val="18"/>
              </w:rPr>
              <w:t xml:space="preserve">       - name: Configure BGP AF</w:t>
            </w:r>
          </w:p>
          <w:p w14:paraId="76339533" w14:textId="77777777" w:rsidR="001F368A" w:rsidRPr="008C3C96" w:rsidRDefault="001F368A" w:rsidP="00DC489A">
            <w:pPr>
              <w:pStyle w:val="dC-CommandLine"/>
              <w:rPr>
                <w:rFonts w:ascii="CiscoSansTT" w:hAnsi="CiscoSansTT" w:cs="CiscoSansTT"/>
                <w:sz w:val="18"/>
              </w:rPr>
            </w:pPr>
            <w:r w:rsidRPr="008C3C96">
              <w:rPr>
                <w:rFonts w:ascii="CiscoSansTT" w:hAnsi="CiscoSansTT" w:cs="CiscoSansTT"/>
                <w:sz w:val="18"/>
              </w:rPr>
              <w:t xml:space="preserve">         </w:t>
            </w:r>
            <w:proofErr w:type="spellStart"/>
            <w:r w:rsidRPr="008C3C96">
              <w:rPr>
                <w:rFonts w:ascii="CiscoSansTT" w:hAnsi="CiscoSansTT" w:cs="CiscoSansTT"/>
                <w:sz w:val="18"/>
              </w:rPr>
              <w:t>nxos_bgp_af</w:t>
            </w:r>
            <w:proofErr w:type="spellEnd"/>
            <w:r w:rsidRPr="008C3C96">
              <w:rPr>
                <w:rFonts w:ascii="CiscoSansTT" w:hAnsi="CiscoSansTT" w:cs="CiscoSansTT"/>
                <w:sz w:val="18"/>
              </w:rPr>
              <w:t>:</w:t>
            </w:r>
          </w:p>
          <w:p w14:paraId="33EFBC84" w14:textId="77777777" w:rsidR="001F368A" w:rsidRPr="008C3C96" w:rsidRDefault="001F368A" w:rsidP="00DC489A">
            <w:pPr>
              <w:pStyle w:val="dC-CommandLine"/>
              <w:rPr>
                <w:rFonts w:ascii="CiscoSansTT" w:hAnsi="CiscoSansTT" w:cs="CiscoSansTT"/>
                <w:sz w:val="18"/>
              </w:rPr>
            </w:pPr>
            <w:r w:rsidRPr="008C3C96">
              <w:rPr>
                <w:rFonts w:ascii="CiscoSansTT" w:hAnsi="CiscoSansTT" w:cs="CiscoSansTT"/>
                <w:sz w:val="18"/>
              </w:rPr>
              <w:t xml:space="preserve">           </w:t>
            </w:r>
            <w:proofErr w:type="spellStart"/>
            <w:r w:rsidRPr="008C3C96">
              <w:rPr>
                <w:rFonts w:ascii="CiscoSansTT" w:hAnsi="CiscoSansTT" w:cs="CiscoSansTT"/>
                <w:sz w:val="18"/>
              </w:rPr>
              <w:t>asn</w:t>
            </w:r>
            <w:proofErr w:type="spellEnd"/>
            <w:r w:rsidRPr="008C3C96">
              <w:rPr>
                <w:rFonts w:ascii="CiscoSansTT" w:hAnsi="CiscoSansTT" w:cs="CiscoSansTT"/>
                <w:sz w:val="18"/>
              </w:rPr>
              <w:t>: "</w:t>
            </w:r>
            <w:proofErr w:type="gramStart"/>
            <w:r w:rsidRPr="008C3C96">
              <w:rPr>
                <w:rFonts w:ascii="CiscoSansTT" w:hAnsi="CiscoSansTT" w:cs="CiscoSansTT"/>
                <w:sz w:val="18"/>
              </w:rPr>
              <w:t xml:space="preserve">{{ </w:t>
            </w:r>
            <w:proofErr w:type="spellStart"/>
            <w:r w:rsidRPr="008C3C96">
              <w:rPr>
                <w:rFonts w:ascii="CiscoSansTT" w:hAnsi="CiscoSansTT" w:cs="CiscoSansTT"/>
                <w:sz w:val="18"/>
              </w:rPr>
              <w:t>asn</w:t>
            </w:r>
            <w:proofErr w:type="spellEnd"/>
            <w:proofErr w:type="gramEnd"/>
            <w:r w:rsidRPr="008C3C96">
              <w:rPr>
                <w:rFonts w:ascii="CiscoSansTT" w:hAnsi="CiscoSansTT" w:cs="CiscoSansTT"/>
                <w:sz w:val="18"/>
              </w:rPr>
              <w:t xml:space="preserve"> }}"</w:t>
            </w:r>
          </w:p>
          <w:p w14:paraId="0F1FD884" w14:textId="77777777" w:rsidR="001F368A" w:rsidRPr="008C3C96" w:rsidRDefault="001F368A" w:rsidP="00DC489A">
            <w:pPr>
              <w:pStyle w:val="dC-CommandLine"/>
              <w:rPr>
                <w:rFonts w:ascii="CiscoSansTT" w:hAnsi="CiscoSansTT" w:cs="CiscoSansTT"/>
                <w:sz w:val="18"/>
              </w:rPr>
            </w:pPr>
            <w:r w:rsidRPr="008C3C96">
              <w:rPr>
                <w:rFonts w:ascii="CiscoSansTT" w:hAnsi="CiscoSansTT" w:cs="CiscoSansTT"/>
                <w:sz w:val="18"/>
              </w:rPr>
              <w:t xml:space="preserve">           </w:t>
            </w:r>
            <w:proofErr w:type="spellStart"/>
            <w:r w:rsidRPr="008C3C96">
              <w:rPr>
                <w:rFonts w:ascii="CiscoSansTT" w:hAnsi="CiscoSansTT" w:cs="CiscoSansTT"/>
                <w:sz w:val="18"/>
              </w:rPr>
              <w:t>afi</w:t>
            </w:r>
            <w:proofErr w:type="spellEnd"/>
            <w:r w:rsidRPr="008C3C96">
              <w:rPr>
                <w:rFonts w:ascii="CiscoSansTT" w:hAnsi="CiscoSansTT" w:cs="CiscoSansTT"/>
                <w:sz w:val="18"/>
              </w:rPr>
              <w:t>: ipv4</w:t>
            </w:r>
          </w:p>
          <w:p w14:paraId="53C1FB25" w14:textId="77777777" w:rsidR="001F368A" w:rsidRPr="008C3C96" w:rsidRDefault="001F368A" w:rsidP="00DC489A">
            <w:pPr>
              <w:pStyle w:val="dC-CommandLine"/>
              <w:rPr>
                <w:rFonts w:ascii="CiscoSansTT" w:hAnsi="CiscoSansTT" w:cs="CiscoSansTT"/>
                <w:sz w:val="18"/>
              </w:rPr>
            </w:pPr>
            <w:r w:rsidRPr="008C3C96">
              <w:rPr>
                <w:rFonts w:ascii="CiscoSansTT" w:hAnsi="CiscoSansTT" w:cs="CiscoSansTT"/>
                <w:sz w:val="18"/>
              </w:rPr>
              <w:t xml:space="preserve">           </w:t>
            </w:r>
            <w:proofErr w:type="spellStart"/>
            <w:r w:rsidRPr="008C3C96">
              <w:rPr>
                <w:rFonts w:ascii="CiscoSansTT" w:hAnsi="CiscoSansTT" w:cs="CiscoSansTT"/>
                <w:sz w:val="18"/>
              </w:rPr>
              <w:t>safi</w:t>
            </w:r>
            <w:proofErr w:type="spellEnd"/>
            <w:r w:rsidRPr="008C3C96">
              <w:rPr>
                <w:rFonts w:ascii="CiscoSansTT" w:hAnsi="CiscoSansTT" w:cs="CiscoSansTT"/>
                <w:sz w:val="18"/>
              </w:rPr>
              <w:t>: unicast</w:t>
            </w:r>
          </w:p>
          <w:p w14:paraId="53CCA750" w14:textId="77777777" w:rsidR="001F368A" w:rsidRPr="008C3C96" w:rsidRDefault="001F368A" w:rsidP="00DC489A">
            <w:pPr>
              <w:pStyle w:val="dC-CommandLine"/>
              <w:rPr>
                <w:rFonts w:ascii="CiscoSansTT" w:hAnsi="CiscoSansTT" w:cs="CiscoSansTT"/>
                <w:sz w:val="18"/>
              </w:rPr>
            </w:pPr>
            <w:r w:rsidRPr="008C3C96">
              <w:rPr>
                <w:rFonts w:ascii="CiscoSansTT" w:hAnsi="CiscoSansTT" w:cs="CiscoSansTT"/>
                <w:sz w:val="18"/>
              </w:rPr>
              <w:t xml:space="preserve">           provider: "</w:t>
            </w:r>
            <w:proofErr w:type="gramStart"/>
            <w:r w:rsidRPr="008C3C96">
              <w:rPr>
                <w:rFonts w:ascii="CiscoSansTT" w:hAnsi="CiscoSansTT" w:cs="CiscoSansTT"/>
                <w:sz w:val="18"/>
              </w:rPr>
              <w:t xml:space="preserve">{{ </w:t>
            </w:r>
            <w:proofErr w:type="spellStart"/>
            <w:r w:rsidRPr="008C3C96">
              <w:rPr>
                <w:rFonts w:ascii="CiscoSansTT" w:hAnsi="CiscoSansTT" w:cs="CiscoSansTT"/>
                <w:sz w:val="18"/>
              </w:rPr>
              <w:t>nxos</w:t>
            </w:r>
            <w:proofErr w:type="gramEnd"/>
            <w:r w:rsidRPr="008C3C96">
              <w:rPr>
                <w:rFonts w:ascii="CiscoSansTT" w:hAnsi="CiscoSansTT" w:cs="CiscoSansTT"/>
                <w:sz w:val="18"/>
              </w:rPr>
              <w:t>_provider</w:t>
            </w:r>
            <w:proofErr w:type="spellEnd"/>
            <w:r w:rsidRPr="008C3C96">
              <w:rPr>
                <w:rFonts w:ascii="CiscoSansTT" w:hAnsi="CiscoSansTT" w:cs="CiscoSansTT"/>
                <w:sz w:val="18"/>
              </w:rPr>
              <w:t xml:space="preserve"> }}"</w:t>
            </w:r>
          </w:p>
          <w:p w14:paraId="6D3B7EFA" w14:textId="77777777" w:rsidR="001F368A" w:rsidRPr="008C3C96" w:rsidRDefault="001F368A" w:rsidP="00DC489A">
            <w:pPr>
              <w:pStyle w:val="dC-CommandLine"/>
              <w:rPr>
                <w:rFonts w:ascii="CiscoSansTT" w:hAnsi="CiscoSansTT" w:cs="CiscoSansTT"/>
                <w:sz w:val="18"/>
              </w:rPr>
            </w:pPr>
            <w:r w:rsidRPr="008C3C96">
              <w:rPr>
                <w:rFonts w:ascii="CiscoSansTT" w:hAnsi="CiscoSansTT" w:cs="CiscoSansTT"/>
                <w:sz w:val="18"/>
              </w:rPr>
              <w:t xml:space="preserve">         tags: </w:t>
            </w:r>
            <w:proofErr w:type="spellStart"/>
            <w:r w:rsidRPr="008C3C96">
              <w:rPr>
                <w:rFonts w:ascii="CiscoSansTT" w:hAnsi="CiscoSansTT" w:cs="CiscoSansTT"/>
                <w:sz w:val="18"/>
              </w:rPr>
              <w:t>bgp</w:t>
            </w:r>
            <w:proofErr w:type="spellEnd"/>
          </w:p>
          <w:p w14:paraId="1E8331A3" w14:textId="77777777" w:rsidR="001F368A" w:rsidRPr="008C3C96" w:rsidRDefault="001F368A" w:rsidP="00DC489A">
            <w:pPr>
              <w:pStyle w:val="dC-CommandLine"/>
              <w:rPr>
                <w:rFonts w:ascii="CiscoSansTT" w:hAnsi="CiscoSansTT" w:cs="CiscoSansTT"/>
                <w:sz w:val="18"/>
              </w:rPr>
            </w:pPr>
            <w:r w:rsidRPr="008C3C96">
              <w:rPr>
                <w:rFonts w:ascii="CiscoSansTT" w:hAnsi="CiscoSansTT" w:cs="CiscoSansTT"/>
                <w:sz w:val="18"/>
              </w:rPr>
              <w:t xml:space="preserve">       - name: Configure </w:t>
            </w:r>
            <w:proofErr w:type="spellStart"/>
            <w:r w:rsidRPr="008C3C96">
              <w:rPr>
                <w:rFonts w:ascii="CiscoSansTT" w:hAnsi="CiscoSansTT" w:cs="CiscoSansTT"/>
                <w:sz w:val="18"/>
              </w:rPr>
              <w:t>iBGP</w:t>
            </w:r>
            <w:proofErr w:type="spellEnd"/>
            <w:r w:rsidRPr="008C3C96">
              <w:rPr>
                <w:rFonts w:ascii="CiscoSansTT" w:hAnsi="CiscoSansTT" w:cs="CiscoSansTT"/>
                <w:sz w:val="18"/>
              </w:rPr>
              <w:t xml:space="preserve"> neighbors</w:t>
            </w:r>
          </w:p>
          <w:p w14:paraId="2A13F496" w14:textId="77777777" w:rsidR="001F368A" w:rsidRPr="008C3C96" w:rsidRDefault="001F368A" w:rsidP="00DC489A">
            <w:pPr>
              <w:pStyle w:val="dC-CommandLine"/>
              <w:rPr>
                <w:rFonts w:ascii="CiscoSansTT" w:hAnsi="CiscoSansTT" w:cs="CiscoSansTT"/>
                <w:sz w:val="18"/>
              </w:rPr>
            </w:pPr>
            <w:r w:rsidRPr="008C3C96">
              <w:rPr>
                <w:rFonts w:ascii="CiscoSansTT" w:hAnsi="CiscoSansTT" w:cs="CiscoSansTT"/>
                <w:sz w:val="18"/>
              </w:rPr>
              <w:t xml:space="preserve">         </w:t>
            </w:r>
            <w:proofErr w:type="spellStart"/>
            <w:r w:rsidRPr="008C3C96">
              <w:rPr>
                <w:rFonts w:ascii="CiscoSansTT" w:hAnsi="CiscoSansTT" w:cs="CiscoSansTT"/>
                <w:sz w:val="18"/>
              </w:rPr>
              <w:t>nxos_bgp_neighbor</w:t>
            </w:r>
            <w:proofErr w:type="spellEnd"/>
            <w:r w:rsidRPr="008C3C96">
              <w:rPr>
                <w:rFonts w:ascii="CiscoSansTT" w:hAnsi="CiscoSansTT" w:cs="CiscoSansTT"/>
                <w:sz w:val="18"/>
              </w:rPr>
              <w:t>:</w:t>
            </w:r>
          </w:p>
          <w:p w14:paraId="5A9AE513" w14:textId="77777777" w:rsidR="001F368A" w:rsidRPr="008C3C96" w:rsidRDefault="001F368A" w:rsidP="00DC489A">
            <w:pPr>
              <w:pStyle w:val="dC-CommandLine"/>
              <w:rPr>
                <w:rFonts w:ascii="CiscoSansTT" w:hAnsi="CiscoSansTT" w:cs="CiscoSansTT"/>
                <w:sz w:val="18"/>
              </w:rPr>
            </w:pPr>
            <w:r w:rsidRPr="008C3C96">
              <w:rPr>
                <w:rFonts w:ascii="CiscoSansTT" w:hAnsi="CiscoSansTT" w:cs="CiscoSansTT"/>
                <w:sz w:val="18"/>
              </w:rPr>
              <w:t xml:space="preserve">           </w:t>
            </w:r>
            <w:proofErr w:type="spellStart"/>
            <w:r w:rsidRPr="008C3C96">
              <w:rPr>
                <w:rFonts w:ascii="CiscoSansTT" w:hAnsi="CiscoSansTT" w:cs="CiscoSansTT"/>
                <w:sz w:val="18"/>
              </w:rPr>
              <w:t>asn</w:t>
            </w:r>
            <w:proofErr w:type="spellEnd"/>
            <w:r w:rsidRPr="008C3C96">
              <w:rPr>
                <w:rFonts w:ascii="CiscoSansTT" w:hAnsi="CiscoSansTT" w:cs="CiscoSansTT"/>
                <w:sz w:val="18"/>
              </w:rPr>
              <w:t>: "</w:t>
            </w:r>
            <w:proofErr w:type="gramStart"/>
            <w:r w:rsidRPr="008C3C96">
              <w:rPr>
                <w:rFonts w:ascii="CiscoSansTT" w:hAnsi="CiscoSansTT" w:cs="CiscoSansTT"/>
                <w:sz w:val="18"/>
              </w:rPr>
              <w:t xml:space="preserve">{{ </w:t>
            </w:r>
            <w:proofErr w:type="spellStart"/>
            <w:r w:rsidRPr="008C3C96">
              <w:rPr>
                <w:rFonts w:ascii="CiscoSansTT" w:hAnsi="CiscoSansTT" w:cs="CiscoSansTT"/>
                <w:sz w:val="18"/>
              </w:rPr>
              <w:t>asn</w:t>
            </w:r>
            <w:proofErr w:type="spellEnd"/>
            <w:proofErr w:type="gramEnd"/>
            <w:r w:rsidRPr="008C3C96">
              <w:rPr>
                <w:rFonts w:ascii="CiscoSansTT" w:hAnsi="CiscoSansTT" w:cs="CiscoSansTT"/>
                <w:sz w:val="18"/>
              </w:rPr>
              <w:t xml:space="preserve"> }}"</w:t>
            </w:r>
          </w:p>
          <w:p w14:paraId="0352E7CB" w14:textId="77777777" w:rsidR="001F368A" w:rsidRPr="008C3C96" w:rsidRDefault="001F368A" w:rsidP="00DC489A">
            <w:pPr>
              <w:pStyle w:val="dC-CommandLine"/>
              <w:rPr>
                <w:rFonts w:ascii="CiscoSansTT" w:hAnsi="CiscoSansTT" w:cs="CiscoSansTT"/>
                <w:sz w:val="18"/>
              </w:rPr>
            </w:pPr>
            <w:r w:rsidRPr="008C3C96">
              <w:rPr>
                <w:rFonts w:ascii="CiscoSansTT" w:hAnsi="CiscoSansTT" w:cs="CiscoSansTT"/>
                <w:sz w:val="18"/>
              </w:rPr>
              <w:t xml:space="preserve">           neighbor: "</w:t>
            </w:r>
            <w:proofErr w:type="gramStart"/>
            <w:r w:rsidRPr="008C3C96">
              <w:rPr>
                <w:rFonts w:ascii="CiscoSansTT" w:hAnsi="CiscoSansTT" w:cs="CiscoSansTT"/>
                <w:sz w:val="18"/>
              </w:rPr>
              <w:t xml:space="preserve">{{ </w:t>
            </w:r>
            <w:proofErr w:type="spellStart"/>
            <w:r w:rsidRPr="008C3C96">
              <w:rPr>
                <w:rFonts w:ascii="CiscoSansTT" w:hAnsi="CiscoSansTT" w:cs="CiscoSansTT"/>
                <w:sz w:val="18"/>
              </w:rPr>
              <w:t>item</w:t>
            </w:r>
            <w:proofErr w:type="gramEnd"/>
            <w:r w:rsidRPr="008C3C96">
              <w:rPr>
                <w:rFonts w:ascii="CiscoSansTT" w:hAnsi="CiscoSansTT" w:cs="CiscoSansTT"/>
                <w:sz w:val="18"/>
              </w:rPr>
              <w:t>.neighbor</w:t>
            </w:r>
            <w:proofErr w:type="spellEnd"/>
            <w:r w:rsidRPr="008C3C96">
              <w:rPr>
                <w:rFonts w:ascii="CiscoSansTT" w:hAnsi="CiscoSansTT" w:cs="CiscoSansTT"/>
                <w:sz w:val="18"/>
              </w:rPr>
              <w:t xml:space="preserve"> }}"</w:t>
            </w:r>
          </w:p>
          <w:p w14:paraId="1E92FAB7" w14:textId="77777777" w:rsidR="001F368A" w:rsidRPr="008C3C96" w:rsidRDefault="001F368A" w:rsidP="00DC489A">
            <w:pPr>
              <w:pStyle w:val="dC-CommandLine"/>
              <w:rPr>
                <w:rFonts w:ascii="CiscoSansTT" w:hAnsi="CiscoSansTT" w:cs="CiscoSansTT"/>
                <w:sz w:val="18"/>
              </w:rPr>
            </w:pPr>
            <w:r w:rsidRPr="008C3C96">
              <w:rPr>
                <w:rFonts w:ascii="CiscoSansTT" w:hAnsi="CiscoSansTT" w:cs="CiscoSansTT"/>
                <w:sz w:val="18"/>
              </w:rPr>
              <w:t xml:space="preserve">           </w:t>
            </w:r>
            <w:proofErr w:type="spellStart"/>
            <w:r w:rsidRPr="008C3C96">
              <w:rPr>
                <w:rFonts w:ascii="CiscoSansTT" w:hAnsi="CiscoSansTT" w:cs="CiscoSansTT"/>
                <w:sz w:val="18"/>
              </w:rPr>
              <w:t>remote_as</w:t>
            </w:r>
            <w:proofErr w:type="spellEnd"/>
            <w:r w:rsidRPr="008C3C96">
              <w:rPr>
                <w:rFonts w:ascii="CiscoSansTT" w:hAnsi="CiscoSansTT" w:cs="CiscoSansTT"/>
                <w:sz w:val="18"/>
              </w:rPr>
              <w:t>: "</w:t>
            </w:r>
            <w:proofErr w:type="gramStart"/>
            <w:r w:rsidRPr="008C3C96">
              <w:rPr>
                <w:rFonts w:ascii="CiscoSansTT" w:hAnsi="CiscoSansTT" w:cs="CiscoSansTT"/>
                <w:sz w:val="18"/>
              </w:rPr>
              <w:t xml:space="preserve">{{ </w:t>
            </w:r>
            <w:proofErr w:type="spellStart"/>
            <w:r w:rsidRPr="008C3C96">
              <w:rPr>
                <w:rFonts w:ascii="CiscoSansTT" w:hAnsi="CiscoSansTT" w:cs="CiscoSansTT"/>
                <w:sz w:val="18"/>
              </w:rPr>
              <w:t>item</w:t>
            </w:r>
            <w:proofErr w:type="gramEnd"/>
            <w:r w:rsidRPr="008C3C96">
              <w:rPr>
                <w:rFonts w:ascii="CiscoSansTT" w:hAnsi="CiscoSansTT" w:cs="CiscoSansTT"/>
                <w:sz w:val="18"/>
              </w:rPr>
              <w:t>.remote_as</w:t>
            </w:r>
            <w:proofErr w:type="spellEnd"/>
            <w:r w:rsidRPr="008C3C96">
              <w:rPr>
                <w:rFonts w:ascii="CiscoSansTT" w:hAnsi="CiscoSansTT" w:cs="CiscoSansTT"/>
                <w:sz w:val="18"/>
              </w:rPr>
              <w:t xml:space="preserve"> }}"</w:t>
            </w:r>
          </w:p>
          <w:p w14:paraId="07A8F928" w14:textId="77777777" w:rsidR="001F368A" w:rsidRPr="008C3C96" w:rsidRDefault="001F368A" w:rsidP="00DC489A">
            <w:pPr>
              <w:pStyle w:val="dC-CommandLine"/>
              <w:rPr>
                <w:rFonts w:ascii="CiscoSansTT" w:hAnsi="CiscoSansTT" w:cs="CiscoSansTT"/>
                <w:sz w:val="18"/>
              </w:rPr>
            </w:pPr>
            <w:r w:rsidRPr="008C3C96">
              <w:rPr>
                <w:rFonts w:ascii="CiscoSansTT" w:hAnsi="CiscoSansTT" w:cs="CiscoSansTT"/>
                <w:sz w:val="18"/>
              </w:rPr>
              <w:t xml:space="preserve">           </w:t>
            </w:r>
            <w:proofErr w:type="spellStart"/>
            <w:r w:rsidRPr="008C3C96">
              <w:rPr>
                <w:rFonts w:ascii="CiscoSansTT" w:hAnsi="CiscoSansTT" w:cs="CiscoSansTT"/>
                <w:sz w:val="18"/>
              </w:rPr>
              <w:t>update_source</w:t>
            </w:r>
            <w:proofErr w:type="spellEnd"/>
            <w:r w:rsidRPr="008C3C96">
              <w:rPr>
                <w:rFonts w:ascii="CiscoSansTT" w:hAnsi="CiscoSansTT" w:cs="CiscoSansTT"/>
                <w:sz w:val="18"/>
              </w:rPr>
              <w:t>: "</w:t>
            </w:r>
            <w:proofErr w:type="gramStart"/>
            <w:r w:rsidRPr="008C3C96">
              <w:rPr>
                <w:rFonts w:ascii="CiscoSansTT" w:hAnsi="CiscoSansTT" w:cs="CiscoSansTT"/>
                <w:sz w:val="18"/>
              </w:rPr>
              <w:t xml:space="preserve">{{ </w:t>
            </w:r>
            <w:proofErr w:type="spellStart"/>
            <w:r w:rsidRPr="008C3C96">
              <w:rPr>
                <w:rFonts w:ascii="CiscoSansTT" w:hAnsi="CiscoSansTT" w:cs="CiscoSansTT"/>
                <w:sz w:val="18"/>
              </w:rPr>
              <w:t>item</w:t>
            </w:r>
            <w:proofErr w:type="gramEnd"/>
            <w:r w:rsidRPr="008C3C96">
              <w:rPr>
                <w:rFonts w:ascii="CiscoSansTT" w:hAnsi="CiscoSansTT" w:cs="CiscoSansTT"/>
                <w:sz w:val="18"/>
              </w:rPr>
              <w:t>.update_source</w:t>
            </w:r>
            <w:proofErr w:type="spellEnd"/>
            <w:r w:rsidRPr="008C3C96">
              <w:rPr>
                <w:rFonts w:ascii="CiscoSansTT" w:hAnsi="CiscoSansTT" w:cs="CiscoSansTT"/>
                <w:sz w:val="18"/>
              </w:rPr>
              <w:t xml:space="preserve"> }}"</w:t>
            </w:r>
          </w:p>
          <w:p w14:paraId="786B2043" w14:textId="77777777" w:rsidR="001F368A" w:rsidRPr="008C3C96" w:rsidRDefault="001F368A" w:rsidP="00DC489A">
            <w:pPr>
              <w:pStyle w:val="dC-CommandLine"/>
              <w:rPr>
                <w:rFonts w:ascii="CiscoSansTT" w:hAnsi="CiscoSansTT" w:cs="CiscoSansTT"/>
                <w:sz w:val="18"/>
              </w:rPr>
            </w:pPr>
            <w:r w:rsidRPr="008C3C96">
              <w:rPr>
                <w:rFonts w:ascii="CiscoSansTT" w:hAnsi="CiscoSansTT" w:cs="CiscoSansTT"/>
                <w:sz w:val="18"/>
              </w:rPr>
              <w:t xml:space="preserve">           provider: "</w:t>
            </w:r>
            <w:proofErr w:type="gramStart"/>
            <w:r w:rsidRPr="008C3C96">
              <w:rPr>
                <w:rFonts w:ascii="CiscoSansTT" w:hAnsi="CiscoSansTT" w:cs="CiscoSansTT"/>
                <w:sz w:val="18"/>
              </w:rPr>
              <w:t xml:space="preserve">{{ </w:t>
            </w:r>
            <w:proofErr w:type="spellStart"/>
            <w:r w:rsidRPr="008C3C96">
              <w:rPr>
                <w:rFonts w:ascii="CiscoSansTT" w:hAnsi="CiscoSansTT" w:cs="CiscoSansTT"/>
                <w:sz w:val="18"/>
              </w:rPr>
              <w:t>nxos</w:t>
            </w:r>
            <w:proofErr w:type="gramEnd"/>
            <w:r w:rsidRPr="008C3C96">
              <w:rPr>
                <w:rFonts w:ascii="CiscoSansTT" w:hAnsi="CiscoSansTT" w:cs="CiscoSansTT"/>
                <w:sz w:val="18"/>
              </w:rPr>
              <w:t>_provider</w:t>
            </w:r>
            <w:proofErr w:type="spellEnd"/>
            <w:r w:rsidRPr="008C3C96">
              <w:rPr>
                <w:rFonts w:ascii="CiscoSansTT" w:hAnsi="CiscoSansTT" w:cs="CiscoSansTT"/>
                <w:sz w:val="18"/>
              </w:rPr>
              <w:t xml:space="preserve"> }}"</w:t>
            </w:r>
          </w:p>
          <w:p w14:paraId="40C1950A" w14:textId="77777777" w:rsidR="001F368A" w:rsidRPr="008C3C96" w:rsidRDefault="001F368A" w:rsidP="00DC489A">
            <w:pPr>
              <w:pStyle w:val="dC-CommandLine"/>
              <w:rPr>
                <w:rFonts w:ascii="CiscoSansTT" w:hAnsi="CiscoSansTT" w:cs="CiscoSansTT"/>
                <w:sz w:val="18"/>
              </w:rPr>
            </w:pPr>
            <w:r w:rsidRPr="008C3C96">
              <w:rPr>
                <w:rFonts w:ascii="CiscoSansTT" w:hAnsi="CiscoSansTT" w:cs="CiscoSansTT"/>
                <w:sz w:val="18"/>
              </w:rPr>
              <w:t xml:space="preserve">         </w:t>
            </w:r>
            <w:proofErr w:type="spellStart"/>
            <w:r w:rsidRPr="008C3C96">
              <w:rPr>
                <w:rFonts w:ascii="CiscoSansTT" w:hAnsi="CiscoSansTT" w:cs="CiscoSansTT"/>
                <w:sz w:val="18"/>
              </w:rPr>
              <w:t>with_items</w:t>
            </w:r>
            <w:proofErr w:type="spellEnd"/>
            <w:r w:rsidRPr="008C3C96">
              <w:rPr>
                <w:rFonts w:ascii="CiscoSansTT" w:hAnsi="CiscoSansTT" w:cs="CiscoSansTT"/>
                <w:sz w:val="18"/>
              </w:rPr>
              <w:t>: "</w:t>
            </w:r>
            <w:proofErr w:type="gramStart"/>
            <w:r w:rsidRPr="008C3C96">
              <w:rPr>
                <w:rFonts w:ascii="CiscoSansTT" w:hAnsi="CiscoSansTT" w:cs="CiscoSansTT"/>
                <w:sz w:val="18"/>
              </w:rPr>
              <w:t xml:space="preserve">{{ </w:t>
            </w:r>
            <w:proofErr w:type="spellStart"/>
            <w:r w:rsidRPr="008C3C96">
              <w:rPr>
                <w:rFonts w:ascii="CiscoSansTT" w:hAnsi="CiscoSansTT" w:cs="CiscoSansTT"/>
                <w:sz w:val="18"/>
              </w:rPr>
              <w:t>bgp</w:t>
            </w:r>
            <w:proofErr w:type="gramEnd"/>
            <w:r w:rsidRPr="008C3C96">
              <w:rPr>
                <w:rFonts w:ascii="CiscoSansTT" w:hAnsi="CiscoSansTT" w:cs="CiscoSansTT"/>
                <w:sz w:val="18"/>
              </w:rPr>
              <w:t>_neighbors</w:t>
            </w:r>
            <w:proofErr w:type="spellEnd"/>
            <w:r w:rsidRPr="008C3C96">
              <w:rPr>
                <w:rFonts w:ascii="CiscoSansTT" w:hAnsi="CiscoSansTT" w:cs="CiscoSansTT"/>
                <w:sz w:val="18"/>
              </w:rPr>
              <w:t xml:space="preserve"> }}"</w:t>
            </w:r>
          </w:p>
          <w:p w14:paraId="5D7F6D48" w14:textId="77777777" w:rsidR="001F368A" w:rsidRPr="008C3C96" w:rsidRDefault="001F368A" w:rsidP="00DC489A">
            <w:pPr>
              <w:pStyle w:val="dC-CommandLine"/>
              <w:rPr>
                <w:rFonts w:ascii="CiscoSansTT" w:hAnsi="CiscoSansTT" w:cs="CiscoSansTT"/>
                <w:sz w:val="18"/>
              </w:rPr>
            </w:pPr>
            <w:r w:rsidRPr="008C3C96">
              <w:rPr>
                <w:rFonts w:ascii="CiscoSansTT" w:hAnsi="CiscoSansTT" w:cs="CiscoSansTT"/>
                <w:sz w:val="18"/>
              </w:rPr>
              <w:t xml:space="preserve">         tags: </w:t>
            </w:r>
            <w:proofErr w:type="spellStart"/>
            <w:r w:rsidRPr="008C3C96">
              <w:rPr>
                <w:rFonts w:ascii="CiscoSansTT" w:hAnsi="CiscoSansTT" w:cs="CiscoSansTT"/>
                <w:sz w:val="18"/>
              </w:rPr>
              <w:t>bgp</w:t>
            </w:r>
            <w:proofErr w:type="spellEnd"/>
          </w:p>
          <w:p w14:paraId="7C905C63" w14:textId="77777777" w:rsidR="001F368A" w:rsidRPr="008C3C96" w:rsidRDefault="001F368A" w:rsidP="00DC489A">
            <w:pPr>
              <w:pStyle w:val="dC-CommandLine"/>
              <w:rPr>
                <w:rFonts w:ascii="CiscoSansTT" w:hAnsi="CiscoSansTT" w:cs="CiscoSansTT"/>
                <w:sz w:val="18"/>
              </w:rPr>
            </w:pPr>
            <w:r w:rsidRPr="008C3C96">
              <w:rPr>
                <w:rFonts w:ascii="CiscoSansTT" w:hAnsi="CiscoSansTT" w:cs="CiscoSansTT"/>
                <w:sz w:val="18"/>
              </w:rPr>
              <w:t xml:space="preserve">       - name: Configure </w:t>
            </w:r>
            <w:proofErr w:type="spellStart"/>
            <w:r w:rsidRPr="008C3C96">
              <w:rPr>
                <w:rFonts w:ascii="CiscoSansTT" w:hAnsi="CiscoSansTT" w:cs="CiscoSansTT"/>
                <w:sz w:val="18"/>
              </w:rPr>
              <w:t>iBGP</w:t>
            </w:r>
            <w:proofErr w:type="spellEnd"/>
            <w:r w:rsidRPr="008C3C96">
              <w:rPr>
                <w:rFonts w:ascii="CiscoSansTT" w:hAnsi="CiscoSansTT" w:cs="CiscoSansTT"/>
                <w:sz w:val="18"/>
              </w:rPr>
              <w:t xml:space="preserve"> neighbor AF</w:t>
            </w:r>
          </w:p>
          <w:p w14:paraId="49353E1F" w14:textId="77777777" w:rsidR="001F368A" w:rsidRPr="008C3C96" w:rsidRDefault="001F368A" w:rsidP="00DC489A">
            <w:pPr>
              <w:pStyle w:val="dC-CommandLine"/>
              <w:rPr>
                <w:rFonts w:ascii="CiscoSansTT" w:hAnsi="CiscoSansTT" w:cs="CiscoSansTT"/>
                <w:sz w:val="18"/>
              </w:rPr>
            </w:pPr>
            <w:r w:rsidRPr="008C3C96">
              <w:rPr>
                <w:rFonts w:ascii="CiscoSansTT" w:hAnsi="CiscoSansTT" w:cs="CiscoSansTT"/>
                <w:sz w:val="18"/>
              </w:rPr>
              <w:t xml:space="preserve">         </w:t>
            </w:r>
            <w:proofErr w:type="spellStart"/>
            <w:r w:rsidRPr="008C3C96">
              <w:rPr>
                <w:rFonts w:ascii="CiscoSansTT" w:hAnsi="CiscoSansTT" w:cs="CiscoSansTT"/>
                <w:sz w:val="18"/>
              </w:rPr>
              <w:t>nxos_bgp_neighbor_af</w:t>
            </w:r>
            <w:proofErr w:type="spellEnd"/>
            <w:r w:rsidRPr="008C3C96">
              <w:rPr>
                <w:rFonts w:ascii="CiscoSansTT" w:hAnsi="CiscoSansTT" w:cs="CiscoSansTT"/>
                <w:sz w:val="18"/>
              </w:rPr>
              <w:t>:</w:t>
            </w:r>
          </w:p>
          <w:p w14:paraId="1A9D045B" w14:textId="77777777" w:rsidR="001F368A" w:rsidRPr="008C3C96" w:rsidRDefault="001F368A" w:rsidP="00DC489A">
            <w:pPr>
              <w:pStyle w:val="dC-CommandLine"/>
              <w:rPr>
                <w:rFonts w:ascii="CiscoSansTT" w:hAnsi="CiscoSansTT" w:cs="CiscoSansTT"/>
                <w:sz w:val="18"/>
              </w:rPr>
            </w:pPr>
            <w:r w:rsidRPr="008C3C96">
              <w:rPr>
                <w:rFonts w:ascii="CiscoSansTT" w:hAnsi="CiscoSansTT" w:cs="CiscoSansTT"/>
                <w:sz w:val="18"/>
              </w:rPr>
              <w:t xml:space="preserve">           </w:t>
            </w:r>
            <w:proofErr w:type="spellStart"/>
            <w:r w:rsidRPr="008C3C96">
              <w:rPr>
                <w:rFonts w:ascii="CiscoSansTT" w:hAnsi="CiscoSansTT" w:cs="CiscoSansTT"/>
                <w:sz w:val="18"/>
              </w:rPr>
              <w:t>asn</w:t>
            </w:r>
            <w:proofErr w:type="spellEnd"/>
            <w:r w:rsidRPr="008C3C96">
              <w:rPr>
                <w:rFonts w:ascii="CiscoSansTT" w:hAnsi="CiscoSansTT" w:cs="CiscoSansTT"/>
                <w:sz w:val="18"/>
              </w:rPr>
              <w:t>: "</w:t>
            </w:r>
            <w:proofErr w:type="gramStart"/>
            <w:r w:rsidRPr="008C3C96">
              <w:rPr>
                <w:rFonts w:ascii="CiscoSansTT" w:hAnsi="CiscoSansTT" w:cs="CiscoSansTT"/>
                <w:sz w:val="18"/>
              </w:rPr>
              <w:t xml:space="preserve">{{ </w:t>
            </w:r>
            <w:proofErr w:type="spellStart"/>
            <w:r w:rsidRPr="008C3C96">
              <w:rPr>
                <w:rFonts w:ascii="CiscoSansTT" w:hAnsi="CiscoSansTT" w:cs="CiscoSansTT"/>
                <w:sz w:val="18"/>
              </w:rPr>
              <w:t>asn</w:t>
            </w:r>
            <w:proofErr w:type="spellEnd"/>
            <w:proofErr w:type="gramEnd"/>
            <w:r w:rsidRPr="008C3C96">
              <w:rPr>
                <w:rFonts w:ascii="CiscoSansTT" w:hAnsi="CiscoSansTT" w:cs="CiscoSansTT"/>
                <w:sz w:val="18"/>
              </w:rPr>
              <w:t xml:space="preserve"> }}"</w:t>
            </w:r>
          </w:p>
          <w:p w14:paraId="14BCC96A" w14:textId="77777777" w:rsidR="001F368A" w:rsidRPr="008C3C96" w:rsidRDefault="001F368A" w:rsidP="00DC489A">
            <w:pPr>
              <w:pStyle w:val="dC-CommandLine"/>
              <w:rPr>
                <w:rFonts w:ascii="CiscoSansTT" w:hAnsi="CiscoSansTT" w:cs="CiscoSansTT"/>
                <w:sz w:val="18"/>
              </w:rPr>
            </w:pPr>
            <w:r w:rsidRPr="008C3C96">
              <w:rPr>
                <w:rFonts w:ascii="CiscoSansTT" w:hAnsi="CiscoSansTT" w:cs="CiscoSansTT"/>
                <w:sz w:val="18"/>
              </w:rPr>
              <w:t xml:space="preserve">           neighbor: "</w:t>
            </w:r>
            <w:proofErr w:type="gramStart"/>
            <w:r w:rsidRPr="008C3C96">
              <w:rPr>
                <w:rFonts w:ascii="CiscoSansTT" w:hAnsi="CiscoSansTT" w:cs="CiscoSansTT"/>
                <w:sz w:val="18"/>
              </w:rPr>
              <w:t xml:space="preserve">{{ </w:t>
            </w:r>
            <w:proofErr w:type="spellStart"/>
            <w:r w:rsidRPr="008C3C96">
              <w:rPr>
                <w:rFonts w:ascii="CiscoSansTT" w:hAnsi="CiscoSansTT" w:cs="CiscoSansTT"/>
                <w:sz w:val="18"/>
              </w:rPr>
              <w:t>item</w:t>
            </w:r>
            <w:proofErr w:type="gramEnd"/>
            <w:r w:rsidRPr="008C3C96">
              <w:rPr>
                <w:rFonts w:ascii="CiscoSansTT" w:hAnsi="CiscoSansTT" w:cs="CiscoSansTT"/>
                <w:sz w:val="18"/>
              </w:rPr>
              <w:t>.neighbor</w:t>
            </w:r>
            <w:proofErr w:type="spellEnd"/>
            <w:r w:rsidRPr="008C3C96">
              <w:rPr>
                <w:rFonts w:ascii="CiscoSansTT" w:hAnsi="CiscoSansTT" w:cs="CiscoSansTT"/>
                <w:sz w:val="18"/>
              </w:rPr>
              <w:t xml:space="preserve"> }}"</w:t>
            </w:r>
          </w:p>
          <w:p w14:paraId="29879D62" w14:textId="77777777" w:rsidR="001F368A" w:rsidRPr="008C3C96" w:rsidRDefault="001F368A" w:rsidP="00DC489A">
            <w:pPr>
              <w:pStyle w:val="dC-CommandLine"/>
              <w:rPr>
                <w:rFonts w:ascii="CiscoSansTT" w:hAnsi="CiscoSansTT" w:cs="CiscoSansTT"/>
                <w:sz w:val="18"/>
              </w:rPr>
            </w:pPr>
            <w:r w:rsidRPr="008C3C96">
              <w:rPr>
                <w:rFonts w:ascii="CiscoSansTT" w:hAnsi="CiscoSansTT" w:cs="CiscoSansTT"/>
                <w:sz w:val="18"/>
              </w:rPr>
              <w:t xml:space="preserve">           </w:t>
            </w:r>
            <w:proofErr w:type="spellStart"/>
            <w:r w:rsidRPr="008C3C96">
              <w:rPr>
                <w:rFonts w:ascii="CiscoSansTT" w:hAnsi="CiscoSansTT" w:cs="CiscoSansTT"/>
                <w:sz w:val="18"/>
              </w:rPr>
              <w:t>afi</w:t>
            </w:r>
            <w:proofErr w:type="spellEnd"/>
            <w:r w:rsidRPr="008C3C96">
              <w:rPr>
                <w:rFonts w:ascii="CiscoSansTT" w:hAnsi="CiscoSansTT" w:cs="CiscoSansTT"/>
                <w:sz w:val="18"/>
              </w:rPr>
              <w:t>: ipv4</w:t>
            </w:r>
          </w:p>
          <w:p w14:paraId="52AD8314" w14:textId="77777777" w:rsidR="001F368A" w:rsidRPr="008C3C96" w:rsidRDefault="001F368A" w:rsidP="00DC489A">
            <w:pPr>
              <w:pStyle w:val="dC-CommandLine"/>
              <w:rPr>
                <w:rFonts w:ascii="CiscoSansTT" w:hAnsi="CiscoSansTT" w:cs="CiscoSansTT"/>
                <w:sz w:val="18"/>
              </w:rPr>
            </w:pPr>
            <w:r w:rsidRPr="008C3C96">
              <w:rPr>
                <w:rFonts w:ascii="CiscoSansTT" w:hAnsi="CiscoSansTT" w:cs="CiscoSansTT"/>
                <w:sz w:val="18"/>
              </w:rPr>
              <w:t xml:space="preserve">           </w:t>
            </w:r>
            <w:proofErr w:type="spellStart"/>
            <w:r w:rsidRPr="008C3C96">
              <w:rPr>
                <w:rFonts w:ascii="CiscoSansTT" w:hAnsi="CiscoSansTT" w:cs="CiscoSansTT"/>
                <w:sz w:val="18"/>
              </w:rPr>
              <w:t>safi</w:t>
            </w:r>
            <w:proofErr w:type="spellEnd"/>
            <w:r w:rsidRPr="008C3C96">
              <w:rPr>
                <w:rFonts w:ascii="CiscoSansTT" w:hAnsi="CiscoSansTT" w:cs="CiscoSansTT"/>
                <w:sz w:val="18"/>
              </w:rPr>
              <w:t>: unicast</w:t>
            </w:r>
          </w:p>
          <w:p w14:paraId="658A853C" w14:textId="77777777" w:rsidR="001F368A" w:rsidRPr="008C3C96" w:rsidRDefault="001F368A" w:rsidP="00DC489A">
            <w:pPr>
              <w:pStyle w:val="dC-CommandLine"/>
              <w:rPr>
                <w:rFonts w:ascii="CiscoSansTT" w:hAnsi="CiscoSansTT" w:cs="CiscoSansTT"/>
                <w:sz w:val="18"/>
              </w:rPr>
            </w:pPr>
            <w:r w:rsidRPr="008C3C96">
              <w:rPr>
                <w:rFonts w:ascii="CiscoSansTT" w:hAnsi="CiscoSansTT" w:cs="CiscoSansTT"/>
                <w:sz w:val="18"/>
              </w:rPr>
              <w:t xml:space="preserve">           </w:t>
            </w:r>
            <w:proofErr w:type="spellStart"/>
            <w:r w:rsidRPr="008C3C96">
              <w:rPr>
                <w:rFonts w:ascii="CiscoSansTT" w:hAnsi="CiscoSansTT" w:cs="CiscoSansTT"/>
                <w:sz w:val="18"/>
              </w:rPr>
              <w:t>route_reflector_client</w:t>
            </w:r>
            <w:proofErr w:type="spellEnd"/>
            <w:r w:rsidRPr="008C3C96">
              <w:rPr>
                <w:rFonts w:ascii="CiscoSansTT" w:hAnsi="CiscoSansTT" w:cs="CiscoSansTT"/>
                <w:sz w:val="18"/>
              </w:rPr>
              <w:t>: "true"</w:t>
            </w:r>
          </w:p>
          <w:p w14:paraId="0E262904" w14:textId="77777777" w:rsidR="001F368A" w:rsidRPr="008C3C96" w:rsidRDefault="001F368A" w:rsidP="00DC489A">
            <w:pPr>
              <w:pStyle w:val="dC-CommandLine"/>
              <w:rPr>
                <w:rFonts w:ascii="CiscoSansTT" w:hAnsi="CiscoSansTT" w:cs="CiscoSansTT"/>
                <w:sz w:val="18"/>
              </w:rPr>
            </w:pPr>
            <w:r w:rsidRPr="008C3C96">
              <w:rPr>
                <w:rFonts w:ascii="CiscoSansTT" w:hAnsi="CiscoSansTT" w:cs="CiscoSansTT"/>
                <w:sz w:val="18"/>
              </w:rPr>
              <w:t xml:space="preserve">           </w:t>
            </w:r>
            <w:proofErr w:type="spellStart"/>
            <w:r w:rsidRPr="008C3C96">
              <w:rPr>
                <w:rFonts w:ascii="CiscoSansTT" w:hAnsi="CiscoSansTT" w:cs="CiscoSansTT"/>
                <w:sz w:val="18"/>
              </w:rPr>
              <w:t>send_community</w:t>
            </w:r>
            <w:proofErr w:type="spellEnd"/>
            <w:r w:rsidRPr="008C3C96">
              <w:rPr>
                <w:rFonts w:ascii="CiscoSansTT" w:hAnsi="CiscoSansTT" w:cs="CiscoSansTT"/>
                <w:sz w:val="18"/>
              </w:rPr>
              <w:t>: both</w:t>
            </w:r>
          </w:p>
          <w:p w14:paraId="6900263D" w14:textId="77777777" w:rsidR="001F368A" w:rsidRPr="008C3C96" w:rsidRDefault="001F368A" w:rsidP="00DC489A">
            <w:pPr>
              <w:pStyle w:val="dC-CommandLine"/>
              <w:rPr>
                <w:rFonts w:ascii="CiscoSansTT" w:hAnsi="CiscoSansTT" w:cs="CiscoSansTT"/>
                <w:sz w:val="18"/>
              </w:rPr>
            </w:pPr>
            <w:r w:rsidRPr="008C3C96">
              <w:rPr>
                <w:rFonts w:ascii="CiscoSansTT" w:hAnsi="CiscoSansTT" w:cs="CiscoSansTT"/>
                <w:sz w:val="18"/>
              </w:rPr>
              <w:lastRenderedPageBreak/>
              <w:t xml:space="preserve">           provider: "</w:t>
            </w:r>
            <w:proofErr w:type="gramStart"/>
            <w:r w:rsidRPr="008C3C96">
              <w:rPr>
                <w:rFonts w:ascii="CiscoSansTT" w:hAnsi="CiscoSansTT" w:cs="CiscoSansTT"/>
                <w:sz w:val="18"/>
              </w:rPr>
              <w:t xml:space="preserve">{{ </w:t>
            </w:r>
            <w:proofErr w:type="spellStart"/>
            <w:r w:rsidRPr="008C3C96">
              <w:rPr>
                <w:rFonts w:ascii="CiscoSansTT" w:hAnsi="CiscoSansTT" w:cs="CiscoSansTT"/>
                <w:sz w:val="18"/>
              </w:rPr>
              <w:t>nxos</w:t>
            </w:r>
            <w:proofErr w:type="gramEnd"/>
            <w:r w:rsidRPr="008C3C96">
              <w:rPr>
                <w:rFonts w:ascii="CiscoSansTT" w:hAnsi="CiscoSansTT" w:cs="CiscoSansTT"/>
                <w:sz w:val="18"/>
              </w:rPr>
              <w:t>_provider</w:t>
            </w:r>
            <w:proofErr w:type="spellEnd"/>
            <w:r w:rsidRPr="008C3C96">
              <w:rPr>
                <w:rFonts w:ascii="CiscoSansTT" w:hAnsi="CiscoSansTT" w:cs="CiscoSansTT"/>
                <w:sz w:val="18"/>
              </w:rPr>
              <w:t xml:space="preserve"> }}"</w:t>
            </w:r>
          </w:p>
          <w:p w14:paraId="45C7DD4F" w14:textId="77777777" w:rsidR="001F368A" w:rsidRPr="008C3C96" w:rsidRDefault="001F368A" w:rsidP="00DC489A">
            <w:pPr>
              <w:pStyle w:val="dC-CommandLine"/>
              <w:rPr>
                <w:rFonts w:ascii="CiscoSansTT" w:hAnsi="CiscoSansTT" w:cs="CiscoSansTT"/>
                <w:sz w:val="18"/>
              </w:rPr>
            </w:pPr>
            <w:r w:rsidRPr="008C3C96">
              <w:rPr>
                <w:rFonts w:ascii="CiscoSansTT" w:hAnsi="CiscoSansTT" w:cs="CiscoSansTT"/>
                <w:sz w:val="18"/>
              </w:rPr>
              <w:t xml:space="preserve">         </w:t>
            </w:r>
            <w:proofErr w:type="spellStart"/>
            <w:r w:rsidRPr="008C3C96">
              <w:rPr>
                <w:rFonts w:ascii="CiscoSansTT" w:hAnsi="CiscoSansTT" w:cs="CiscoSansTT"/>
                <w:sz w:val="18"/>
              </w:rPr>
              <w:t>with_items</w:t>
            </w:r>
            <w:proofErr w:type="spellEnd"/>
            <w:r w:rsidRPr="008C3C96">
              <w:rPr>
                <w:rFonts w:ascii="CiscoSansTT" w:hAnsi="CiscoSansTT" w:cs="CiscoSansTT"/>
                <w:sz w:val="18"/>
              </w:rPr>
              <w:t>: "</w:t>
            </w:r>
            <w:proofErr w:type="gramStart"/>
            <w:r w:rsidRPr="008C3C96">
              <w:rPr>
                <w:rFonts w:ascii="CiscoSansTT" w:hAnsi="CiscoSansTT" w:cs="CiscoSansTT"/>
                <w:sz w:val="18"/>
              </w:rPr>
              <w:t xml:space="preserve">{{ </w:t>
            </w:r>
            <w:proofErr w:type="spellStart"/>
            <w:r w:rsidRPr="008C3C96">
              <w:rPr>
                <w:rFonts w:ascii="CiscoSansTT" w:hAnsi="CiscoSansTT" w:cs="CiscoSansTT"/>
                <w:sz w:val="18"/>
              </w:rPr>
              <w:t>bgp</w:t>
            </w:r>
            <w:proofErr w:type="gramEnd"/>
            <w:r w:rsidRPr="008C3C96">
              <w:rPr>
                <w:rFonts w:ascii="CiscoSansTT" w:hAnsi="CiscoSansTT" w:cs="CiscoSansTT"/>
                <w:sz w:val="18"/>
              </w:rPr>
              <w:t>_neighbors</w:t>
            </w:r>
            <w:proofErr w:type="spellEnd"/>
            <w:r w:rsidRPr="008C3C96">
              <w:rPr>
                <w:rFonts w:ascii="CiscoSansTT" w:hAnsi="CiscoSansTT" w:cs="CiscoSansTT"/>
                <w:sz w:val="18"/>
              </w:rPr>
              <w:t xml:space="preserve"> }}"</w:t>
            </w:r>
          </w:p>
          <w:p w14:paraId="1F81EFCD" w14:textId="77777777" w:rsidR="001F368A" w:rsidRPr="008C3C96" w:rsidRDefault="001F368A" w:rsidP="00DC489A">
            <w:pPr>
              <w:pStyle w:val="dC-CommandLine"/>
              <w:rPr>
                <w:rFonts w:ascii="CiscoSansTT" w:hAnsi="CiscoSansTT" w:cs="CiscoSansTT"/>
                <w:sz w:val="18"/>
              </w:rPr>
            </w:pPr>
            <w:r w:rsidRPr="008C3C96">
              <w:rPr>
                <w:rFonts w:ascii="CiscoSansTT" w:hAnsi="CiscoSansTT" w:cs="CiscoSansTT"/>
                <w:sz w:val="18"/>
              </w:rPr>
              <w:t xml:space="preserve">         tags: </w:t>
            </w:r>
            <w:proofErr w:type="spellStart"/>
            <w:r w:rsidRPr="008C3C96">
              <w:rPr>
                <w:rFonts w:ascii="CiscoSansTT" w:hAnsi="CiscoSansTT" w:cs="CiscoSansTT"/>
                <w:sz w:val="18"/>
              </w:rPr>
              <w:t>bgp</w:t>
            </w:r>
            <w:proofErr w:type="spellEnd"/>
          </w:p>
        </w:tc>
      </w:tr>
    </w:tbl>
    <w:p w14:paraId="68509670" w14:textId="77777777" w:rsidR="001F368A" w:rsidRPr="008C3C96" w:rsidRDefault="001F368A" w:rsidP="001F368A">
      <w:pPr>
        <w:pStyle w:val="dC-Normal"/>
        <w:rPr>
          <w:rFonts w:ascii="CiscoSansTT" w:hAnsi="CiscoSansTT" w:cs="CiscoSansTT"/>
          <w:sz w:val="24"/>
          <w:szCs w:val="24"/>
        </w:rPr>
      </w:pPr>
      <w:r w:rsidRPr="008C3C96">
        <w:rPr>
          <w:rFonts w:ascii="CiscoSansTT" w:hAnsi="CiscoSansTT" w:cs="CiscoSansTT"/>
          <w:sz w:val="24"/>
          <w:szCs w:val="24"/>
        </w:rPr>
        <w:t>Note, in the above task/</w:t>
      </w:r>
      <w:proofErr w:type="spellStart"/>
      <w:r w:rsidRPr="008C3C96">
        <w:rPr>
          <w:rFonts w:ascii="CiscoSansTT" w:hAnsi="CiscoSansTT" w:cs="CiscoSansTT"/>
          <w:sz w:val="24"/>
          <w:szCs w:val="24"/>
        </w:rPr>
        <w:t>main.yml</w:t>
      </w:r>
      <w:proofErr w:type="spellEnd"/>
      <w:r w:rsidRPr="008C3C96">
        <w:rPr>
          <w:rFonts w:ascii="CiscoSansTT" w:hAnsi="CiscoSansTT" w:cs="CiscoSansTT"/>
          <w:sz w:val="24"/>
          <w:szCs w:val="24"/>
        </w:rPr>
        <w:t xml:space="preserve"> file multiple NXOS ansible modules have been used:</w:t>
      </w:r>
    </w:p>
    <w:p w14:paraId="76A830EF" w14:textId="77777777" w:rsidR="001F368A" w:rsidRPr="008C3C96" w:rsidRDefault="001F368A" w:rsidP="001F368A">
      <w:pPr>
        <w:pStyle w:val="dC-Normal"/>
        <w:numPr>
          <w:ilvl w:val="0"/>
          <w:numId w:val="54"/>
        </w:numPr>
        <w:rPr>
          <w:rFonts w:ascii="CiscoSansTT" w:hAnsi="CiscoSansTT" w:cs="CiscoSansTT"/>
          <w:sz w:val="24"/>
          <w:szCs w:val="24"/>
        </w:rPr>
      </w:pPr>
      <w:r w:rsidRPr="008C3C96">
        <w:rPr>
          <w:rFonts w:ascii="CiscoSansTT" w:hAnsi="CiscoSansTT" w:cs="CiscoSansTT"/>
          <w:b/>
          <w:sz w:val="24"/>
          <w:szCs w:val="24"/>
        </w:rPr>
        <w:t>“</w:t>
      </w:r>
      <w:proofErr w:type="spellStart"/>
      <w:r w:rsidRPr="008C3C96">
        <w:rPr>
          <w:rFonts w:ascii="CiscoSansTT" w:hAnsi="CiscoSansTT" w:cs="CiscoSansTT"/>
          <w:b/>
          <w:sz w:val="24"/>
          <w:szCs w:val="24"/>
        </w:rPr>
        <w:t>nxos_feature</w:t>
      </w:r>
      <w:proofErr w:type="spellEnd"/>
      <w:r w:rsidRPr="008C3C96">
        <w:rPr>
          <w:rFonts w:ascii="CiscoSansTT" w:hAnsi="CiscoSansTT" w:cs="CiscoSansTT"/>
          <w:b/>
          <w:sz w:val="24"/>
          <w:szCs w:val="24"/>
        </w:rPr>
        <w:t>”</w:t>
      </w:r>
      <w:r w:rsidRPr="008C3C96">
        <w:rPr>
          <w:rFonts w:ascii="CiscoSansTT" w:hAnsi="CiscoSansTT" w:cs="CiscoSansTT"/>
          <w:sz w:val="24"/>
          <w:szCs w:val="24"/>
        </w:rPr>
        <w:t xml:space="preserve"> module provides the capability to manage features in NX-OS features.  It is used to enable </w:t>
      </w:r>
      <w:proofErr w:type="spellStart"/>
      <w:r w:rsidRPr="008C3C96">
        <w:rPr>
          <w:rFonts w:ascii="CiscoSansTT" w:hAnsi="CiscoSansTT" w:cs="CiscoSansTT"/>
          <w:sz w:val="24"/>
          <w:szCs w:val="24"/>
        </w:rPr>
        <w:t>bgp</w:t>
      </w:r>
      <w:proofErr w:type="spellEnd"/>
      <w:r w:rsidRPr="008C3C96">
        <w:rPr>
          <w:rFonts w:ascii="CiscoSansTT" w:hAnsi="CiscoSansTT" w:cs="CiscoSansTT"/>
          <w:sz w:val="24"/>
          <w:szCs w:val="24"/>
        </w:rPr>
        <w:t xml:space="preserve"> as a feature in above configurations.</w:t>
      </w:r>
    </w:p>
    <w:p w14:paraId="2D6A3065" w14:textId="77777777" w:rsidR="001F368A" w:rsidRPr="008C3C96" w:rsidRDefault="001F368A" w:rsidP="001F368A">
      <w:pPr>
        <w:pStyle w:val="dC-Normal"/>
        <w:numPr>
          <w:ilvl w:val="0"/>
          <w:numId w:val="54"/>
        </w:numPr>
        <w:rPr>
          <w:rFonts w:ascii="CiscoSansTT" w:hAnsi="CiscoSansTT" w:cs="CiscoSansTT"/>
          <w:sz w:val="24"/>
          <w:szCs w:val="24"/>
        </w:rPr>
      </w:pPr>
      <w:r w:rsidRPr="008C3C96">
        <w:rPr>
          <w:rFonts w:ascii="CiscoSansTT" w:hAnsi="CiscoSansTT" w:cs="CiscoSansTT"/>
          <w:b/>
          <w:sz w:val="24"/>
          <w:szCs w:val="24"/>
        </w:rPr>
        <w:t>“</w:t>
      </w:r>
      <w:proofErr w:type="spellStart"/>
      <w:r w:rsidRPr="008C3C96">
        <w:rPr>
          <w:rFonts w:ascii="CiscoSansTT" w:hAnsi="CiscoSansTT" w:cs="CiscoSansTT"/>
          <w:b/>
          <w:sz w:val="24"/>
          <w:szCs w:val="24"/>
        </w:rPr>
        <w:t>nxos_bgp</w:t>
      </w:r>
      <w:proofErr w:type="spellEnd"/>
      <w:r w:rsidRPr="008C3C96">
        <w:rPr>
          <w:rFonts w:ascii="CiscoSansTT" w:hAnsi="CiscoSansTT" w:cs="CiscoSansTT"/>
          <w:b/>
          <w:sz w:val="24"/>
          <w:szCs w:val="24"/>
        </w:rPr>
        <w:t>”</w:t>
      </w:r>
      <w:r w:rsidRPr="008C3C96">
        <w:rPr>
          <w:rFonts w:ascii="CiscoSansTT" w:hAnsi="CiscoSansTT" w:cs="CiscoSansTT"/>
          <w:sz w:val="24"/>
          <w:szCs w:val="24"/>
        </w:rPr>
        <w:t xml:space="preserve"> module provides the capability to manage BGP configuration in NX-OS.  Here it is used to configure </w:t>
      </w:r>
      <w:proofErr w:type="spellStart"/>
      <w:r w:rsidRPr="008C3C96">
        <w:rPr>
          <w:rFonts w:ascii="CiscoSansTT" w:hAnsi="CiscoSansTT" w:cs="CiscoSansTT"/>
          <w:sz w:val="24"/>
          <w:szCs w:val="24"/>
        </w:rPr>
        <w:t>bgp</w:t>
      </w:r>
      <w:proofErr w:type="spellEnd"/>
    </w:p>
    <w:p w14:paraId="5DCF5800" w14:textId="77777777" w:rsidR="001F368A" w:rsidRPr="008C3C96" w:rsidRDefault="001F368A" w:rsidP="001F368A">
      <w:pPr>
        <w:pStyle w:val="dC-Normal"/>
        <w:numPr>
          <w:ilvl w:val="0"/>
          <w:numId w:val="54"/>
        </w:numPr>
        <w:rPr>
          <w:rFonts w:ascii="CiscoSansTT" w:hAnsi="CiscoSansTT" w:cs="CiscoSansTT"/>
          <w:sz w:val="24"/>
          <w:szCs w:val="24"/>
        </w:rPr>
      </w:pPr>
      <w:r w:rsidRPr="008C3C96">
        <w:rPr>
          <w:rFonts w:ascii="CiscoSansTT" w:hAnsi="CiscoSansTT" w:cs="CiscoSansTT"/>
          <w:b/>
          <w:sz w:val="24"/>
          <w:szCs w:val="24"/>
        </w:rPr>
        <w:t>“</w:t>
      </w:r>
      <w:proofErr w:type="spellStart"/>
      <w:r w:rsidRPr="008C3C96">
        <w:rPr>
          <w:rFonts w:ascii="CiscoSansTT" w:hAnsi="CiscoSansTT" w:cs="CiscoSansTT"/>
          <w:b/>
          <w:sz w:val="24"/>
          <w:szCs w:val="24"/>
        </w:rPr>
        <w:t>nxos_bgp_af</w:t>
      </w:r>
      <w:proofErr w:type="spellEnd"/>
      <w:r w:rsidRPr="008C3C96">
        <w:rPr>
          <w:rFonts w:ascii="CiscoSansTT" w:hAnsi="CiscoSansTT" w:cs="CiscoSansTT"/>
          <w:b/>
          <w:sz w:val="24"/>
          <w:szCs w:val="24"/>
        </w:rPr>
        <w:t>”</w:t>
      </w:r>
      <w:r w:rsidRPr="008C3C96">
        <w:rPr>
          <w:rFonts w:ascii="CiscoSansTT" w:hAnsi="CiscoSansTT" w:cs="CiscoSansTT"/>
          <w:sz w:val="24"/>
          <w:szCs w:val="24"/>
        </w:rPr>
        <w:t xml:space="preserve"> module provides the capability to manage BGP Address-family configuration in NX-OS.  </w:t>
      </w:r>
    </w:p>
    <w:p w14:paraId="766FD283" w14:textId="77777777" w:rsidR="001F368A" w:rsidRPr="008C3C96" w:rsidRDefault="001F368A" w:rsidP="001F368A">
      <w:pPr>
        <w:pStyle w:val="dC-Normal"/>
        <w:numPr>
          <w:ilvl w:val="0"/>
          <w:numId w:val="54"/>
        </w:numPr>
        <w:rPr>
          <w:rFonts w:ascii="CiscoSansTT" w:hAnsi="CiscoSansTT" w:cs="CiscoSansTT"/>
          <w:sz w:val="24"/>
          <w:szCs w:val="24"/>
        </w:rPr>
      </w:pPr>
      <w:r w:rsidRPr="008C3C96">
        <w:rPr>
          <w:rFonts w:ascii="CiscoSansTT" w:hAnsi="CiscoSansTT" w:cs="CiscoSansTT"/>
          <w:b/>
          <w:sz w:val="24"/>
          <w:szCs w:val="24"/>
        </w:rPr>
        <w:t>“</w:t>
      </w:r>
      <w:proofErr w:type="spellStart"/>
      <w:r w:rsidRPr="008C3C96">
        <w:rPr>
          <w:rFonts w:ascii="CiscoSansTT" w:hAnsi="CiscoSansTT" w:cs="CiscoSansTT"/>
          <w:b/>
          <w:sz w:val="24"/>
          <w:szCs w:val="24"/>
        </w:rPr>
        <w:t>nxos_bgp_neighbor</w:t>
      </w:r>
      <w:proofErr w:type="spellEnd"/>
      <w:r w:rsidRPr="008C3C96">
        <w:rPr>
          <w:rFonts w:ascii="CiscoSansTT" w:hAnsi="CiscoSansTT" w:cs="CiscoSansTT"/>
          <w:b/>
          <w:sz w:val="24"/>
          <w:szCs w:val="24"/>
        </w:rPr>
        <w:t>”</w:t>
      </w:r>
      <w:r w:rsidRPr="008C3C96">
        <w:rPr>
          <w:rFonts w:ascii="CiscoSansTT" w:hAnsi="CiscoSansTT" w:cs="CiscoSansTT"/>
          <w:sz w:val="24"/>
          <w:szCs w:val="24"/>
        </w:rPr>
        <w:t xml:space="preserve"> module is used to configure the BGP </w:t>
      </w:r>
      <w:proofErr w:type="spellStart"/>
      <w:r w:rsidRPr="008C3C96">
        <w:rPr>
          <w:rFonts w:ascii="CiscoSansTT" w:hAnsi="CiscoSansTT" w:cs="CiscoSansTT"/>
          <w:sz w:val="24"/>
          <w:szCs w:val="24"/>
        </w:rPr>
        <w:t>Neighbour</w:t>
      </w:r>
      <w:proofErr w:type="spellEnd"/>
      <w:r w:rsidRPr="008C3C96">
        <w:rPr>
          <w:rFonts w:ascii="CiscoSansTT" w:hAnsi="CiscoSansTT" w:cs="CiscoSansTT"/>
          <w:sz w:val="24"/>
          <w:szCs w:val="24"/>
        </w:rPr>
        <w:t xml:space="preserve"> in NX-OS.  </w:t>
      </w:r>
    </w:p>
    <w:p w14:paraId="3AEBD59D" w14:textId="77777777" w:rsidR="001F368A" w:rsidRPr="008C3C96" w:rsidRDefault="001F368A" w:rsidP="001F368A">
      <w:pPr>
        <w:pStyle w:val="dC-Normal"/>
        <w:numPr>
          <w:ilvl w:val="0"/>
          <w:numId w:val="54"/>
        </w:numPr>
        <w:rPr>
          <w:rFonts w:ascii="CiscoSansTT" w:hAnsi="CiscoSansTT" w:cs="CiscoSansTT"/>
          <w:sz w:val="24"/>
          <w:szCs w:val="24"/>
        </w:rPr>
      </w:pPr>
      <w:r w:rsidRPr="008C3C96">
        <w:rPr>
          <w:rFonts w:ascii="CiscoSansTT" w:hAnsi="CiscoSansTT" w:cs="CiscoSansTT"/>
          <w:b/>
          <w:sz w:val="24"/>
          <w:szCs w:val="24"/>
        </w:rPr>
        <w:t>“</w:t>
      </w:r>
      <w:proofErr w:type="spellStart"/>
      <w:r w:rsidRPr="008C3C96">
        <w:rPr>
          <w:rFonts w:ascii="CiscoSansTT" w:hAnsi="CiscoSansTT" w:cs="CiscoSansTT"/>
          <w:b/>
          <w:sz w:val="24"/>
          <w:szCs w:val="24"/>
        </w:rPr>
        <w:t>nxos_bgp_neighbor_af</w:t>
      </w:r>
      <w:proofErr w:type="spellEnd"/>
      <w:r w:rsidRPr="008C3C96">
        <w:rPr>
          <w:rFonts w:ascii="CiscoSansTT" w:hAnsi="CiscoSansTT" w:cs="CiscoSansTT"/>
          <w:b/>
          <w:sz w:val="24"/>
          <w:szCs w:val="24"/>
        </w:rPr>
        <w:t>”</w:t>
      </w:r>
      <w:r w:rsidRPr="008C3C96">
        <w:rPr>
          <w:rFonts w:ascii="CiscoSansTT" w:hAnsi="CiscoSansTT" w:cs="CiscoSansTT"/>
          <w:sz w:val="24"/>
          <w:szCs w:val="24"/>
        </w:rPr>
        <w:t xml:space="preserve"> module provides the capability to manage BGP Address-family </w:t>
      </w:r>
      <w:proofErr w:type="spellStart"/>
      <w:r w:rsidRPr="008C3C96">
        <w:rPr>
          <w:rFonts w:ascii="CiscoSansTT" w:hAnsi="CiscoSansTT" w:cs="CiscoSansTT"/>
          <w:sz w:val="24"/>
          <w:szCs w:val="24"/>
        </w:rPr>
        <w:t>Neighbour</w:t>
      </w:r>
      <w:proofErr w:type="spellEnd"/>
      <w:r w:rsidRPr="008C3C96">
        <w:rPr>
          <w:rFonts w:ascii="CiscoSansTT" w:hAnsi="CiscoSansTT" w:cs="CiscoSansTT"/>
          <w:sz w:val="24"/>
          <w:szCs w:val="24"/>
        </w:rPr>
        <w:t xml:space="preserve"> configuration in NX-OS.  </w:t>
      </w:r>
    </w:p>
    <w:p w14:paraId="046EC2C7" w14:textId="77777777" w:rsidR="001F368A" w:rsidRPr="008C3C96" w:rsidRDefault="001F368A" w:rsidP="001F368A">
      <w:pPr>
        <w:pStyle w:val="dC-Normal"/>
        <w:rPr>
          <w:rFonts w:ascii="CiscoSansTT" w:hAnsi="CiscoSansTT" w:cs="CiscoSansTT"/>
        </w:rPr>
      </w:pPr>
    </w:p>
    <w:p w14:paraId="2832FE7F" w14:textId="77777777" w:rsidR="001F368A" w:rsidRPr="008C3C96" w:rsidRDefault="001F368A" w:rsidP="001F368A">
      <w:pPr>
        <w:pStyle w:val="Heading3"/>
        <w:rPr>
          <w:rFonts w:ascii="CiscoSansTT" w:hAnsi="CiscoSansTT" w:cs="CiscoSansTT"/>
          <w:sz w:val="24"/>
          <w:szCs w:val="24"/>
        </w:rPr>
      </w:pPr>
      <w:r w:rsidRPr="008C3C96">
        <w:rPr>
          <w:rFonts w:ascii="CiscoSansTT" w:hAnsi="CiscoSansTT" w:cs="CiscoSansTT"/>
          <w:sz w:val="24"/>
          <w:szCs w:val="24"/>
        </w:rPr>
        <w:t xml:space="preserve">Build variable file for Spine role </w:t>
      </w:r>
    </w:p>
    <w:p w14:paraId="475A1C70" w14:textId="77777777" w:rsidR="001F368A" w:rsidRPr="008C3C96" w:rsidRDefault="001F368A" w:rsidP="001F368A">
      <w:pPr>
        <w:pStyle w:val="dC-Normal"/>
        <w:rPr>
          <w:rFonts w:ascii="CiscoSansTT" w:hAnsi="CiscoSansTT" w:cs="CiscoSansTT"/>
          <w:b/>
          <w:sz w:val="24"/>
          <w:szCs w:val="24"/>
        </w:rPr>
      </w:pPr>
      <w:r w:rsidRPr="008C3C96">
        <w:rPr>
          <w:rFonts w:ascii="CiscoSansTT" w:hAnsi="CiscoSansTT" w:cs="CiscoSansTT"/>
          <w:sz w:val="24"/>
          <w:szCs w:val="24"/>
        </w:rPr>
        <w:t>Use “</w:t>
      </w:r>
      <w:r w:rsidRPr="008C3C96">
        <w:rPr>
          <w:rFonts w:ascii="CiscoSansTT" w:hAnsi="CiscoSansTT" w:cs="CiscoSansTT"/>
          <w:b/>
          <w:sz w:val="24"/>
          <w:szCs w:val="24"/>
        </w:rPr>
        <w:t xml:space="preserve">Atom” </w:t>
      </w:r>
      <w:r w:rsidRPr="008C3C96">
        <w:rPr>
          <w:rFonts w:ascii="CiscoSansTT" w:hAnsi="CiscoSansTT" w:cs="CiscoSansTT"/>
          <w:sz w:val="24"/>
          <w:szCs w:val="24"/>
        </w:rPr>
        <w:t xml:space="preserve">to edit the </w:t>
      </w:r>
      <w:proofErr w:type="spellStart"/>
      <w:r w:rsidRPr="008C3C96">
        <w:rPr>
          <w:rFonts w:ascii="CiscoSansTT" w:hAnsi="CiscoSansTT" w:cs="CiscoSansTT"/>
          <w:sz w:val="24"/>
          <w:szCs w:val="24"/>
        </w:rPr>
        <w:t>main.yml</w:t>
      </w:r>
      <w:proofErr w:type="spellEnd"/>
      <w:r w:rsidRPr="008C3C96">
        <w:rPr>
          <w:rFonts w:ascii="CiscoSansTT" w:hAnsi="CiscoSansTT" w:cs="CiscoSansTT"/>
          <w:sz w:val="24"/>
          <w:szCs w:val="24"/>
        </w:rPr>
        <w:t xml:space="preserve"> file. Open up the project folder </w:t>
      </w:r>
      <w:r w:rsidRPr="008C3C96">
        <w:rPr>
          <w:rFonts w:ascii="CiscoSansTT" w:hAnsi="CiscoSansTT" w:cs="CiscoSansTT"/>
          <w:b/>
          <w:sz w:val="24"/>
          <w:szCs w:val="24"/>
        </w:rPr>
        <w:t xml:space="preserve">“LTRDCN-1572” </w:t>
      </w:r>
      <w:r w:rsidRPr="008C3C96">
        <w:rPr>
          <w:rFonts w:ascii="CiscoSansTT" w:hAnsi="CiscoSansTT" w:cs="CiscoSansTT"/>
          <w:sz w:val="24"/>
          <w:szCs w:val="24"/>
        </w:rPr>
        <w:t>and open “</w:t>
      </w:r>
      <w:proofErr w:type="spellStart"/>
      <w:r w:rsidRPr="008C3C96">
        <w:rPr>
          <w:rFonts w:ascii="CiscoSansTT" w:hAnsi="CiscoSansTT" w:cs="CiscoSansTT"/>
          <w:b/>
          <w:sz w:val="24"/>
          <w:szCs w:val="24"/>
        </w:rPr>
        <w:t>main.yml</w:t>
      </w:r>
      <w:proofErr w:type="spellEnd"/>
      <w:r w:rsidRPr="008C3C96">
        <w:rPr>
          <w:rFonts w:ascii="CiscoSansTT" w:hAnsi="CiscoSansTT" w:cs="CiscoSansTT"/>
          <w:sz w:val="24"/>
          <w:szCs w:val="24"/>
        </w:rPr>
        <w:t xml:space="preserve">” file under </w:t>
      </w:r>
      <w:r w:rsidRPr="008C3C96">
        <w:rPr>
          <w:rFonts w:ascii="CiscoSansTT" w:hAnsi="CiscoSansTT" w:cs="CiscoSansTT"/>
          <w:b/>
          <w:sz w:val="24"/>
          <w:szCs w:val="24"/>
        </w:rPr>
        <w:t xml:space="preserve">“roles/spine/vars/”.   </w:t>
      </w:r>
      <w:r w:rsidRPr="008C3C96">
        <w:rPr>
          <w:rFonts w:ascii="CiscoSansTT" w:hAnsi="CiscoSansTT" w:cs="CiscoSansTT"/>
          <w:sz w:val="24"/>
          <w:szCs w:val="24"/>
        </w:rPr>
        <w:t>Save this file</w:t>
      </w:r>
      <w:r w:rsidRPr="008C3C96">
        <w:rPr>
          <w:rFonts w:ascii="CiscoSansTT" w:hAnsi="CiscoSansTT" w:cs="CiscoSansTT"/>
          <w:b/>
          <w:sz w:val="24"/>
          <w:szCs w:val="24"/>
        </w:rPr>
        <w:t xml:space="preserve"> (File </w:t>
      </w:r>
      <w:r w:rsidRPr="008C3C96">
        <w:rPr>
          <w:rFonts w:ascii="CiscoSansTT" w:hAnsi="CiscoSansTT" w:cs="CiscoSansTT"/>
          <w:b/>
          <w:sz w:val="24"/>
          <w:szCs w:val="24"/>
        </w:rPr>
        <w:sym w:font="Wingdings" w:char="F0E0"/>
      </w:r>
      <w:r w:rsidRPr="008C3C96">
        <w:rPr>
          <w:rFonts w:ascii="CiscoSansTT" w:hAnsi="CiscoSansTT" w:cs="CiscoSansTT"/>
          <w:b/>
          <w:sz w:val="24"/>
          <w:szCs w:val="24"/>
        </w:rPr>
        <w:t xml:space="preserve"> Save) </w:t>
      </w:r>
      <w:r w:rsidRPr="008C3C96">
        <w:rPr>
          <w:rFonts w:ascii="CiscoSansTT" w:hAnsi="CiscoSansTT" w:cs="CiscoSansTT"/>
          <w:sz w:val="24"/>
          <w:szCs w:val="24"/>
        </w:rPr>
        <w:t>on Atom with below content</w:t>
      </w:r>
      <w:r w:rsidRPr="008C3C96">
        <w:rPr>
          <w:rFonts w:ascii="CiscoSansTT" w:hAnsi="CiscoSansTT" w:cs="CiscoSansTT"/>
          <w:b/>
          <w:sz w:val="24"/>
          <w:szCs w:val="24"/>
        </w:rPr>
        <w:t>:</w:t>
      </w:r>
    </w:p>
    <w:p w14:paraId="6701C768" w14:textId="77777777" w:rsidR="001F368A" w:rsidRPr="008C3C96" w:rsidRDefault="001F368A" w:rsidP="001F368A">
      <w:pPr>
        <w:pStyle w:val="dC-Normal"/>
        <w:rPr>
          <w:rFonts w:ascii="CiscoSansTT" w:hAnsi="CiscoSansTT" w:cs="CiscoSansTT"/>
          <w:sz w:val="24"/>
          <w:szCs w:val="24"/>
        </w:rPr>
      </w:pPr>
      <w:r w:rsidRPr="008C3C96">
        <w:rPr>
          <w:rFonts w:ascii="CiscoSansTT" w:hAnsi="CiscoSansTT" w:cs="CiscoSansTT"/>
          <w:b/>
          <w:sz w:val="24"/>
          <w:szCs w:val="24"/>
        </w:rPr>
        <w:t xml:space="preserve">Note: </w:t>
      </w:r>
      <w:r w:rsidRPr="008C3C96">
        <w:rPr>
          <w:rFonts w:ascii="CiscoSansTT" w:hAnsi="CiscoSansTT" w:cs="CiscoSansTT"/>
          <w:sz w:val="24"/>
          <w:szCs w:val="24"/>
        </w:rPr>
        <w:t>the variables in this file are being referred to in the above tasks/</w:t>
      </w:r>
      <w:proofErr w:type="spellStart"/>
      <w:r w:rsidRPr="008C3C96">
        <w:rPr>
          <w:rFonts w:ascii="CiscoSansTT" w:hAnsi="CiscoSansTT" w:cs="CiscoSansTT"/>
          <w:sz w:val="24"/>
          <w:szCs w:val="24"/>
        </w:rPr>
        <w:t>main.yml</w:t>
      </w:r>
      <w:proofErr w:type="spellEnd"/>
      <w:r w:rsidRPr="008C3C96">
        <w:rPr>
          <w:rFonts w:ascii="CiscoSansTT" w:hAnsi="CiscoSansTT" w:cs="CiscoSansTT"/>
          <w:sz w:val="24"/>
          <w:szCs w:val="24"/>
        </w:rPr>
        <w:t xml:space="preserve"> file</w:t>
      </w:r>
    </w:p>
    <w:tbl>
      <w:tblPr>
        <w:tblStyle w:val="TableGrid"/>
        <w:tblW w:w="0" w:type="auto"/>
        <w:tblLook w:val="04A0" w:firstRow="1" w:lastRow="0" w:firstColumn="1" w:lastColumn="0" w:noHBand="0" w:noVBand="1"/>
      </w:tblPr>
      <w:tblGrid>
        <w:gridCol w:w="9016"/>
      </w:tblGrid>
      <w:tr w:rsidR="001F368A" w:rsidRPr="008C3C96" w14:paraId="249EA9F7" w14:textId="77777777" w:rsidTr="00DC489A">
        <w:tc>
          <w:tcPr>
            <w:tcW w:w="10416" w:type="dxa"/>
          </w:tcPr>
          <w:p w14:paraId="4A4BCF00" w14:textId="77777777" w:rsidR="001F368A" w:rsidRPr="008C3C96" w:rsidRDefault="001F368A" w:rsidP="00DC489A">
            <w:pPr>
              <w:pStyle w:val="dC-CommandLine"/>
              <w:rPr>
                <w:rFonts w:ascii="CiscoSansTT" w:hAnsi="CiscoSansTT" w:cs="CiscoSansTT"/>
                <w:sz w:val="22"/>
              </w:rPr>
            </w:pPr>
            <w:r w:rsidRPr="008C3C96">
              <w:rPr>
                <w:rFonts w:ascii="CiscoSansTT" w:hAnsi="CiscoSansTT" w:cs="CiscoSansTT"/>
                <w:sz w:val="22"/>
              </w:rPr>
              <w:t>---</w:t>
            </w:r>
          </w:p>
          <w:p w14:paraId="59511441" w14:textId="77777777" w:rsidR="001F368A" w:rsidRPr="008C3C96" w:rsidRDefault="001F368A" w:rsidP="00DC489A">
            <w:pPr>
              <w:pStyle w:val="dC-CommandLine"/>
              <w:rPr>
                <w:rFonts w:ascii="CiscoSansTT" w:hAnsi="CiscoSansTT" w:cs="CiscoSansTT"/>
                <w:sz w:val="22"/>
              </w:rPr>
            </w:pPr>
            <w:r w:rsidRPr="008C3C96">
              <w:rPr>
                <w:rFonts w:ascii="CiscoSansTT" w:hAnsi="CiscoSansTT" w:cs="CiscoSansTT"/>
                <w:sz w:val="22"/>
              </w:rPr>
              <w:t># vars file for spine</w:t>
            </w:r>
          </w:p>
          <w:p w14:paraId="1682F8FA" w14:textId="77777777" w:rsidR="001F368A" w:rsidRPr="008C3C96" w:rsidRDefault="001F368A" w:rsidP="00DC489A">
            <w:pPr>
              <w:pStyle w:val="dC-CommandLine"/>
              <w:rPr>
                <w:rFonts w:ascii="CiscoSansTT" w:hAnsi="CiscoSansTT" w:cs="CiscoSansTT"/>
                <w:sz w:val="22"/>
              </w:rPr>
            </w:pPr>
            <w:r w:rsidRPr="008C3C96">
              <w:rPr>
                <w:rFonts w:ascii="CiscoSansTT" w:hAnsi="CiscoSansTT" w:cs="CiscoSansTT"/>
                <w:sz w:val="22"/>
              </w:rPr>
              <w:t xml:space="preserve">  </w:t>
            </w:r>
            <w:proofErr w:type="spellStart"/>
            <w:r w:rsidRPr="008C3C96">
              <w:rPr>
                <w:rFonts w:ascii="CiscoSansTT" w:hAnsi="CiscoSansTT" w:cs="CiscoSansTT"/>
                <w:sz w:val="22"/>
              </w:rPr>
              <w:t>nxos_provider</w:t>
            </w:r>
            <w:proofErr w:type="spellEnd"/>
            <w:r w:rsidRPr="008C3C96">
              <w:rPr>
                <w:rFonts w:ascii="CiscoSansTT" w:hAnsi="CiscoSansTT" w:cs="CiscoSansTT"/>
                <w:sz w:val="22"/>
              </w:rPr>
              <w:t>:</w:t>
            </w:r>
          </w:p>
          <w:p w14:paraId="39964FDC" w14:textId="77777777" w:rsidR="001F368A" w:rsidRPr="008C3C96" w:rsidRDefault="001F368A" w:rsidP="00DC489A">
            <w:pPr>
              <w:pStyle w:val="dC-CommandLine"/>
              <w:rPr>
                <w:rFonts w:ascii="CiscoSansTT" w:hAnsi="CiscoSansTT" w:cs="CiscoSansTT"/>
                <w:sz w:val="22"/>
              </w:rPr>
            </w:pPr>
            <w:r w:rsidRPr="008C3C96">
              <w:rPr>
                <w:rFonts w:ascii="CiscoSansTT" w:hAnsi="CiscoSansTT" w:cs="CiscoSansTT"/>
                <w:sz w:val="22"/>
              </w:rPr>
              <w:t xml:space="preserve">    username: "</w:t>
            </w:r>
            <w:proofErr w:type="gramStart"/>
            <w:r w:rsidRPr="008C3C96">
              <w:rPr>
                <w:rFonts w:ascii="CiscoSansTT" w:hAnsi="CiscoSansTT" w:cs="CiscoSansTT"/>
                <w:sz w:val="22"/>
              </w:rPr>
              <w:t>{{ user</w:t>
            </w:r>
            <w:proofErr w:type="gramEnd"/>
            <w:r w:rsidRPr="008C3C96">
              <w:rPr>
                <w:rFonts w:ascii="CiscoSansTT" w:hAnsi="CiscoSansTT" w:cs="CiscoSansTT"/>
                <w:sz w:val="22"/>
              </w:rPr>
              <w:t xml:space="preserve"> }}"</w:t>
            </w:r>
          </w:p>
          <w:p w14:paraId="568277DF" w14:textId="77777777" w:rsidR="001F368A" w:rsidRPr="008C3C96" w:rsidRDefault="001F368A" w:rsidP="00DC489A">
            <w:pPr>
              <w:pStyle w:val="dC-CommandLine"/>
              <w:rPr>
                <w:rFonts w:ascii="CiscoSansTT" w:hAnsi="CiscoSansTT" w:cs="CiscoSansTT"/>
                <w:sz w:val="22"/>
              </w:rPr>
            </w:pPr>
            <w:r w:rsidRPr="008C3C96">
              <w:rPr>
                <w:rFonts w:ascii="CiscoSansTT" w:hAnsi="CiscoSansTT" w:cs="CiscoSansTT"/>
                <w:sz w:val="22"/>
              </w:rPr>
              <w:t xml:space="preserve">    password: "</w:t>
            </w:r>
            <w:proofErr w:type="gramStart"/>
            <w:r w:rsidRPr="008C3C96">
              <w:rPr>
                <w:rFonts w:ascii="CiscoSansTT" w:hAnsi="CiscoSansTT" w:cs="CiscoSansTT"/>
                <w:sz w:val="22"/>
              </w:rPr>
              <w:t xml:space="preserve">{{ </w:t>
            </w:r>
            <w:proofErr w:type="spellStart"/>
            <w:r w:rsidRPr="008C3C96">
              <w:rPr>
                <w:rFonts w:ascii="CiscoSansTT" w:hAnsi="CiscoSansTT" w:cs="CiscoSansTT"/>
                <w:sz w:val="22"/>
              </w:rPr>
              <w:t>pwd</w:t>
            </w:r>
            <w:proofErr w:type="spellEnd"/>
            <w:proofErr w:type="gramEnd"/>
            <w:r w:rsidRPr="008C3C96">
              <w:rPr>
                <w:rFonts w:ascii="CiscoSansTT" w:hAnsi="CiscoSansTT" w:cs="CiscoSansTT"/>
                <w:sz w:val="22"/>
              </w:rPr>
              <w:t xml:space="preserve"> }}"</w:t>
            </w:r>
          </w:p>
          <w:p w14:paraId="663D94C1" w14:textId="77777777" w:rsidR="001F368A" w:rsidRPr="008C3C96" w:rsidRDefault="001F368A" w:rsidP="00DC489A">
            <w:pPr>
              <w:pStyle w:val="dC-CommandLine"/>
              <w:rPr>
                <w:rFonts w:ascii="CiscoSansTT" w:hAnsi="CiscoSansTT" w:cs="CiscoSansTT"/>
                <w:sz w:val="22"/>
              </w:rPr>
            </w:pPr>
            <w:r w:rsidRPr="008C3C96">
              <w:rPr>
                <w:rFonts w:ascii="CiscoSansTT" w:hAnsi="CiscoSansTT" w:cs="CiscoSansTT"/>
                <w:sz w:val="22"/>
              </w:rPr>
              <w:t xml:space="preserve">    transport: </w:t>
            </w:r>
            <w:proofErr w:type="spellStart"/>
            <w:r w:rsidRPr="008C3C96">
              <w:rPr>
                <w:rFonts w:ascii="CiscoSansTT" w:hAnsi="CiscoSansTT" w:cs="CiscoSansTT"/>
                <w:sz w:val="22"/>
              </w:rPr>
              <w:t>nxapi</w:t>
            </w:r>
            <w:proofErr w:type="spellEnd"/>
          </w:p>
          <w:p w14:paraId="63809BC9" w14:textId="77777777" w:rsidR="001F368A" w:rsidRPr="008C3C96" w:rsidRDefault="001F368A" w:rsidP="00DC489A">
            <w:pPr>
              <w:pStyle w:val="dC-CommandLine"/>
              <w:rPr>
                <w:rFonts w:ascii="CiscoSansTT" w:hAnsi="CiscoSansTT" w:cs="CiscoSansTT"/>
                <w:sz w:val="22"/>
              </w:rPr>
            </w:pPr>
            <w:r w:rsidRPr="008C3C96">
              <w:rPr>
                <w:rFonts w:ascii="CiscoSansTT" w:hAnsi="CiscoSansTT" w:cs="CiscoSansTT"/>
                <w:sz w:val="22"/>
              </w:rPr>
              <w:t xml:space="preserve">    timeout: 30</w:t>
            </w:r>
          </w:p>
          <w:p w14:paraId="57E54888" w14:textId="77777777" w:rsidR="001F368A" w:rsidRPr="008C3C96" w:rsidRDefault="001F368A" w:rsidP="00DC489A">
            <w:pPr>
              <w:pStyle w:val="dC-CommandLine"/>
              <w:rPr>
                <w:rFonts w:ascii="CiscoSansTT" w:hAnsi="CiscoSansTT" w:cs="CiscoSansTT"/>
                <w:sz w:val="22"/>
              </w:rPr>
            </w:pPr>
            <w:r w:rsidRPr="008C3C96">
              <w:rPr>
                <w:rFonts w:ascii="CiscoSansTT" w:hAnsi="CiscoSansTT" w:cs="CiscoSansTT"/>
                <w:sz w:val="22"/>
              </w:rPr>
              <w:t xml:space="preserve">    host: "</w:t>
            </w:r>
            <w:proofErr w:type="gramStart"/>
            <w:r w:rsidRPr="008C3C96">
              <w:rPr>
                <w:rFonts w:ascii="CiscoSansTT" w:hAnsi="CiscoSansTT" w:cs="CiscoSansTT"/>
                <w:sz w:val="22"/>
              </w:rPr>
              <w:t xml:space="preserve">{{ </w:t>
            </w:r>
            <w:proofErr w:type="spellStart"/>
            <w:r w:rsidRPr="008C3C96">
              <w:rPr>
                <w:rFonts w:ascii="CiscoSansTT" w:hAnsi="CiscoSansTT" w:cs="CiscoSansTT"/>
                <w:sz w:val="22"/>
              </w:rPr>
              <w:t>inventory</w:t>
            </w:r>
            <w:proofErr w:type="gramEnd"/>
            <w:r w:rsidRPr="008C3C96">
              <w:rPr>
                <w:rFonts w:ascii="CiscoSansTT" w:hAnsi="CiscoSansTT" w:cs="CiscoSansTT"/>
                <w:sz w:val="22"/>
              </w:rPr>
              <w:t>_hostname</w:t>
            </w:r>
            <w:proofErr w:type="spellEnd"/>
            <w:r w:rsidRPr="008C3C96">
              <w:rPr>
                <w:rFonts w:ascii="CiscoSansTT" w:hAnsi="CiscoSansTT" w:cs="CiscoSansTT"/>
                <w:sz w:val="22"/>
              </w:rPr>
              <w:t xml:space="preserve"> }}"</w:t>
            </w:r>
          </w:p>
          <w:p w14:paraId="121C736F" w14:textId="77777777" w:rsidR="001F368A" w:rsidRPr="008C3C96" w:rsidRDefault="001F368A" w:rsidP="00DC489A">
            <w:pPr>
              <w:pStyle w:val="dC-CommandLine"/>
              <w:rPr>
                <w:rFonts w:ascii="CiscoSansTT" w:hAnsi="CiscoSansTT" w:cs="CiscoSansTT"/>
                <w:sz w:val="22"/>
              </w:rPr>
            </w:pPr>
          </w:p>
          <w:p w14:paraId="68851D9F" w14:textId="77777777" w:rsidR="001F368A" w:rsidRPr="008C3C96" w:rsidRDefault="001F368A" w:rsidP="00DC489A">
            <w:pPr>
              <w:pStyle w:val="dC-CommandLine"/>
              <w:rPr>
                <w:rFonts w:ascii="CiscoSansTT" w:hAnsi="CiscoSansTT" w:cs="CiscoSansTT"/>
                <w:sz w:val="22"/>
              </w:rPr>
            </w:pPr>
            <w:r w:rsidRPr="008C3C96">
              <w:rPr>
                <w:rFonts w:ascii="CiscoSansTT" w:hAnsi="CiscoSansTT" w:cs="CiscoSansTT"/>
                <w:sz w:val="22"/>
              </w:rPr>
              <w:t xml:space="preserve">  </w:t>
            </w:r>
            <w:proofErr w:type="spellStart"/>
            <w:r w:rsidRPr="008C3C96">
              <w:rPr>
                <w:rFonts w:ascii="CiscoSansTT" w:hAnsi="CiscoSansTT" w:cs="CiscoSansTT"/>
                <w:sz w:val="22"/>
              </w:rPr>
              <w:t>asn</w:t>
            </w:r>
            <w:proofErr w:type="spellEnd"/>
            <w:r w:rsidRPr="008C3C96">
              <w:rPr>
                <w:rFonts w:ascii="CiscoSansTT" w:hAnsi="CiscoSansTT" w:cs="CiscoSansTT"/>
                <w:sz w:val="22"/>
              </w:rPr>
              <w:t>: 65000</w:t>
            </w:r>
          </w:p>
          <w:p w14:paraId="55CE54B9" w14:textId="77777777" w:rsidR="001F368A" w:rsidRPr="008C3C96" w:rsidRDefault="001F368A" w:rsidP="00DC489A">
            <w:pPr>
              <w:pStyle w:val="dC-CommandLine"/>
              <w:rPr>
                <w:rFonts w:ascii="CiscoSansTT" w:hAnsi="CiscoSansTT" w:cs="CiscoSansTT"/>
                <w:sz w:val="22"/>
              </w:rPr>
            </w:pPr>
          </w:p>
          <w:p w14:paraId="67950FA0" w14:textId="77777777" w:rsidR="001F368A" w:rsidRPr="008C3C96" w:rsidRDefault="001F368A" w:rsidP="00DC489A">
            <w:pPr>
              <w:pStyle w:val="dC-CommandLine"/>
              <w:rPr>
                <w:rFonts w:ascii="CiscoSansTT" w:hAnsi="CiscoSansTT" w:cs="CiscoSansTT"/>
                <w:sz w:val="22"/>
              </w:rPr>
            </w:pPr>
            <w:r w:rsidRPr="008C3C96">
              <w:rPr>
                <w:rFonts w:ascii="CiscoSansTT" w:hAnsi="CiscoSansTT" w:cs="CiscoSansTT"/>
                <w:sz w:val="22"/>
              </w:rPr>
              <w:t xml:space="preserve">  </w:t>
            </w:r>
            <w:proofErr w:type="spellStart"/>
            <w:r w:rsidRPr="008C3C96">
              <w:rPr>
                <w:rFonts w:ascii="CiscoSansTT" w:hAnsi="CiscoSansTT" w:cs="CiscoSansTT"/>
                <w:sz w:val="22"/>
              </w:rPr>
              <w:t>bgp_neighbors</w:t>
            </w:r>
            <w:proofErr w:type="spellEnd"/>
            <w:r w:rsidRPr="008C3C96">
              <w:rPr>
                <w:rFonts w:ascii="CiscoSansTT" w:hAnsi="CiscoSansTT" w:cs="CiscoSansTT"/>
                <w:sz w:val="22"/>
              </w:rPr>
              <w:t>:</w:t>
            </w:r>
          </w:p>
          <w:p w14:paraId="5C8565D5" w14:textId="77777777" w:rsidR="001F368A" w:rsidRPr="008C3C96" w:rsidRDefault="001F368A" w:rsidP="00DC489A">
            <w:pPr>
              <w:pStyle w:val="dC-CommandLine"/>
              <w:rPr>
                <w:rFonts w:ascii="CiscoSansTT" w:hAnsi="CiscoSansTT" w:cs="CiscoSansTT"/>
                <w:sz w:val="22"/>
              </w:rPr>
            </w:pPr>
            <w:r w:rsidRPr="008C3C96">
              <w:rPr>
                <w:rFonts w:ascii="CiscoSansTT" w:hAnsi="CiscoSansTT" w:cs="CiscoSansTT"/>
                <w:sz w:val="22"/>
              </w:rPr>
              <w:t xml:space="preserve">  - </w:t>
            </w:r>
            <w:proofErr w:type="gramStart"/>
            <w:r w:rsidRPr="008C3C96">
              <w:rPr>
                <w:rFonts w:ascii="CiscoSansTT" w:hAnsi="CiscoSansTT" w:cs="CiscoSansTT"/>
                <w:sz w:val="22"/>
              </w:rPr>
              <w:t xml:space="preserve">{ </w:t>
            </w:r>
            <w:proofErr w:type="spellStart"/>
            <w:r w:rsidRPr="008C3C96">
              <w:rPr>
                <w:rFonts w:ascii="CiscoSansTT" w:hAnsi="CiscoSansTT" w:cs="CiscoSansTT"/>
                <w:sz w:val="22"/>
              </w:rPr>
              <w:t>remote</w:t>
            </w:r>
            <w:proofErr w:type="gramEnd"/>
            <w:r w:rsidRPr="008C3C96">
              <w:rPr>
                <w:rFonts w:ascii="CiscoSansTT" w:hAnsi="CiscoSansTT" w:cs="CiscoSansTT"/>
                <w:sz w:val="22"/>
              </w:rPr>
              <w:t>_as</w:t>
            </w:r>
            <w:proofErr w:type="spellEnd"/>
            <w:r w:rsidRPr="008C3C96">
              <w:rPr>
                <w:rFonts w:ascii="CiscoSansTT" w:hAnsi="CiscoSansTT" w:cs="CiscoSansTT"/>
                <w:sz w:val="22"/>
              </w:rPr>
              <w:t xml:space="preserve">: 65000, neighbor: 192.168.0.8, </w:t>
            </w:r>
            <w:proofErr w:type="spellStart"/>
            <w:r w:rsidRPr="008C3C96">
              <w:rPr>
                <w:rFonts w:ascii="CiscoSansTT" w:hAnsi="CiscoSansTT" w:cs="CiscoSansTT"/>
                <w:sz w:val="22"/>
              </w:rPr>
              <w:t>update_source</w:t>
            </w:r>
            <w:proofErr w:type="spellEnd"/>
            <w:r w:rsidRPr="008C3C96">
              <w:rPr>
                <w:rFonts w:ascii="CiscoSansTT" w:hAnsi="CiscoSansTT" w:cs="CiscoSansTT"/>
                <w:sz w:val="22"/>
              </w:rPr>
              <w:t>: Loopback0 }</w:t>
            </w:r>
          </w:p>
          <w:p w14:paraId="04A08E20" w14:textId="77777777" w:rsidR="001F368A" w:rsidRPr="008C3C96" w:rsidRDefault="001F368A" w:rsidP="00DC489A">
            <w:pPr>
              <w:pStyle w:val="dC-CommandLine"/>
              <w:rPr>
                <w:rFonts w:ascii="CiscoSansTT" w:hAnsi="CiscoSansTT" w:cs="CiscoSansTT"/>
                <w:sz w:val="22"/>
              </w:rPr>
            </w:pPr>
            <w:r w:rsidRPr="008C3C96">
              <w:rPr>
                <w:rFonts w:ascii="CiscoSansTT" w:hAnsi="CiscoSansTT" w:cs="CiscoSansTT"/>
                <w:sz w:val="22"/>
              </w:rPr>
              <w:t xml:space="preserve">  - </w:t>
            </w:r>
            <w:proofErr w:type="gramStart"/>
            <w:r w:rsidRPr="008C3C96">
              <w:rPr>
                <w:rFonts w:ascii="CiscoSansTT" w:hAnsi="CiscoSansTT" w:cs="CiscoSansTT"/>
                <w:sz w:val="22"/>
              </w:rPr>
              <w:t xml:space="preserve">{ </w:t>
            </w:r>
            <w:proofErr w:type="spellStart"/>
            <w:r w:rsidRPr="008C3C96">
              <w:rPr>
                <w:rFonts w:ascii="CiscoSansTT" w:hAnsi="CiscoSansTT" w:cs="CiscoSansTT"/>
                <w:sz w:val="22"/>
              </w:rPr>
              <w:t>remote</w:t>
            </w:r>
            <w:proofErr w:type="gramEnd"/>
            <w:r w:rsidRPr="008C3C96">
              <w:rPr>
                <w:rFonts w:ascii="CiscoSansTT" w:hAnsi="CiscoSansTT" w:cs="CiscoSansTT"/>
                <w:sz w:val="22"/>
              </w:rPr>
              <w:t>_as</w:t>
            </w:r>
            <w:proofErr w:type="spellEnd"/>
            <w:r w:rsidRPr="008C3C96">
              <w:rPr>
                <w:rFonts w:ascii="CiscoSansTT" w:hAnsi="CiscoSansTT" w:cs="CiscoSansTT"/>
                <w:sz w:val="22"/>
              </w:rPr>
              <w:t xml:space="preserve">: 65000, neighbor: 192.168.0.10, </w:t>
            </w:r>
            <w:proofErr w:type="spellStart"/>
            <w:r w:rsidRPr="008C3C96">
              <w:rPr>
                <w:rFonts w:ascii="CiscoSansTT" w:hAnsi="CiscoSansTT" w:cs="CiscoSansTT"/>
                <w:sz w:val="22"/>
              </w:rPr>
              <w:t>update_source</w:t>
            </w:r>
            <w:proofErr w:type="spellEnd"/>
            <w:r w:rsidRPr="008C3C96">
              <w:rPr>
                <w:rFonts w:ascii="CiscoSansTT" w:hAnsi="CiscoSansTT" w:cs="CiscoSansTT"/>
                <w:sz w:val="22"/>
              </w:rPr>
              <w:t>: Loopback0 }</w:t>
            </w:r>
          </w:p>
          <w:p w14:paraId="1E790AC3" w14:textId="77777777" w:rsidR="001F368A" w:rsidRPr="008C3C96" w:rsidRDefault="001F368A" w:rsidP="00DC489A">
            <w:pPr>
              <w:pStyle w:val="dC-CommandLine"/>
              <w:rPr>
                <w:rFonts w:ascii="CiscoSansTT" w:hAnsi="CiscoSansTT" w:cs="CiscoSansTT"/>
                <w:sz w:val="22"/>
              </w:rPr>
            </w:pPr>
            <w:r w:rsidRPr="008C3C96">
              <w:rPr>
                <w:rFonts w:ascii="CiscoSansTT" w:hAnsi="CiscoSansTT" w:cs="CiscoSansTT"/>
                <w:sz w:val="22"/>
              </w:rPr>
              <w:t xml:space="preserve">  - </w:t>
            </w:r>
            <w:proofErr w:type="gramStart"/>
            <w:r w:rsidRPr="008C3C96">
              <w:rPr>
                <w:rFonts w:ascii="CiscoSansTT" w:hAnsi="CiscoSansTT" w:cs="CiscoSansTT"/>
                <w:sz w:val="22"/>
              </w:rPr>
              <w:t xml:space="preserve">{ </w:t>
            </w:r>
            <w:proofErr w:type="spellStart"/>
            <w:r w:rsidRPr="008C3C96">
              <w:rPr>
                <w:rFonts w:ascii="CiscoSansTT" w:hAnsi="CiscoSansTT" w:cs="CiscoSansTT"/>
                <w:sz w:val="22"/>
              </w:rPr>
              <w:t>remote</w:t>
            </w:r>
            <w:proofErr w:type="gramEnd"/>
            <w:r w:rsidRPr="008C3C96">
              <w:rPr>
                <w:rFonts w:ascii="CiscoSansTT" w:hAnsi="CiscoSansTT" w:cs="CiscoSansTT"/>
                <w:sz w:val="22"/>
              </w:rPr>
              <w:t>_as</w:t>
            </w:r>
            <w:proofErr w:type="spellEnd"/>
            <w:r w:rsidRPr="008C3C96">
              <w:rPr>
                <w:rFonts w:ascii="CiscoSansTT" w:hAnsi="CiscoSansTT" w:cs="CiscoSansTT"/>
                <w:sz w:val="22"/>
              </w:rPr>
              <w:t xml:space="preserve">: 65000, neighbor: 192.168.0.11, </w:t>
            </w:r>
            <w:proofErr w:type="spellStart"/>
            <w:r w:rsidRPr="008C3C96">
              <w:rPr>
                <w:rFonts w:ascii="CiscoSansTT" w:hAnsi="CiscoSansTT" w:cs="CiscoSansTT"/>
                <w:sz w:val="22"/>
              </w:rPr>
              <w:t>update_source</w:t>
            </w:r>
            <w:proofErr w:type="spellEnd"/>
            <w:r w:rsidRPr="008C3C96">
              <w:rPr>
                <w:rFonts w:ascii="CiscoSansTT" w:hAnsi="CiscoSansTT" w:cs="CiscoSansTT"/>
                <w:sz w:val="22"/>
              </w:rPr>
              <w:t>: Loopback0 }</w:t>
            </w:r>
          </w:p>
        </w:tc>
      </w:tr>
    </w:tbl>
    <w:p w14:paraId="75EB3B60" w14:textId="77777777" w:rsidR="001F368A" w:rsidRPr="008C3C96" w:rsidRDefault="001F368A" w:rsidP="001F368A">
      <w:pPr>
        <w:pStyle w:val="dC-H3"/>
        <w:rPr>
          <w:rFonts w:ascii="CiscoSansTT" w:hAnsi="CiscoSansTT" w:cs="CiscoSansTT"/>
          <w:b/>
          <w:sz w:val="24"/>
          <w:szCs w:val="24"/>
        </w:rPr>
      </w:pPr>
      <w:r w:rsidRPr="008C3C96">
        <w:rPr>
          <w:rFonts w:ascii="CiscoSansTT" w:hAnsi="CiscoSansTT" w:cs="CiscoSansTT"/>
          <w:b/>
          <w:sz w:val="24"/>
          <w:szCs w:val="24"/>
        </w:rPr>
        <w:lastRenderedPageBreak/>
        <w:t>Build playbook for leaf role</w:t>
      </w:r>
    </w:p>
    <w:p w14:paraId="5C51B920" w14:textId="77777777" w:rsidR="001F368A" w:rsidRPr="008C3C96" w:rsidRDefault="001F368A" w:rsidP="001F368A">
      <w:pPr>
        <w:pStyle w:val="dC-Normal"/>
        <w:rPr>
          <w:rFonts w:ascii="CiscoSansTT" w:hAnsi="CiscoSansTT" w:cs="CiscoSansTT"/>
          <w:b/>
          <w:sz w:val="24"/>
          <w:szCs w:val="24"/>
        </w:rPr>
      </w:pPr>
      <w:r w:rsidRPr="008C3C96">
        <w:rPr>
          <w:rFonts w:ascii="CiscoSansTT" w:hAnsi="CiscoSansTT" w:cs="CiscoSansTT"/>
          <w:sz w:val="24"/>
          <w:szCs w:val="24"/>
        </w:rPr>
        <w:t>“ansible-galaxy” automatically creates empty “</w:t>
      </w:r>
      <w:proofErr w:type="spellStart"/>
      <w:r w:rsidRPr="008C3C96">
        <w:rPr>
          <w:rFonts w:ascii="CiscoSansTT" w:hAnsi="CiscoSansTT" w:cs="CiscoSansTT"/>
          <w:sz w:val="24"/>
          <w:szCs w:val="24"/>
        </w:rPr>
        <w:t>main.yml</w:t>
      </w:r>
      <w:proofErr w:type="spellEnd"/>
      <w:r w:rsidRPr="008C3C96">
        <w:rPr>
          <w:rFonts w:ascii="CiscoSansTT" w:hAnsi="CiscoSansTT" w:cs="CiscoSansTT"/>
          <w:sz w:val="24"/>
          <w:szCs w:val="24"/>
        </w:rPr>
        <w:t>” file under “</w:t>
      </w:r>
      <w:r w:rsidRPr="008C3C96">
        <w:rPr>
          <w:rFonts w:ascii="CiscoSansTT" w:hAnsi="CiscoSansTT" w:cs="CiscoSansTT"/>
          <w:b/>
          <w:sz w:val="24"/>
          <w:szCs w:val="24"/>
        </w:rPr>
        <w:t xml:space="preserve">tasks” </w:t>
      </w:r>
      <w:r w:rsidRPr="008C3C96">
        <w:rPr>
          <w:rFonts w:ascii="CiscoSansTT" w:hAnsi="CiscoSansTT" w:cs="CiscoSansTT"/>
          <w:sz w:val="24"/>
          <w:szCs w:val="24"/>
        </w:rPr>
        <w:t>folder. You can use “</w:t>
      </w:r>
      <w:r w:rsidRPr="008C3C96">
        <w:rPr>
          <w:rFonts w:ascii="CiscoSansTT" w:hAnsi="CiscoSansTT" w:cs="CiscoSansTT"/>
          <w:b/>
          <w:sz w:val="24"/>
          <w:szCs w:val="24"/>
        </w:rPr>
        <w:t xml:space="preserve">Atom” </w:t>
      </w:r>
      <w:r w:rsidRPr="008C3C96">
        <w:rPr>
          <w:rFonts w:ascii="CiscoSansTT" w:hAnsi="CiscoSansTT" w:cs="CiscoSansTT"/>
          <w:sz w:val="24"/>
          <w:szCs w:val="24"/>
        </w:rPr>
        <w:t>to edit the “</w:t>
      </w:r>
      <w:proofErr w:type="spellStart"/>
      <w:r w:rsidRPr="008C3C96">
        <w:rPr>
          <w:rFonts w:ascii="CiscoSansTT" w:hAnsi="CiscoSansTT" w:cs="CiscoSansTT"/>
          <w:b/>
          <w:sz w:val="24"/>
          <w:szCs w:val="24"/>
        </w:rPr>
        <w:t>main.yml</w:t>
      </w:r>
      <w:proofErr w:type="spellEnd"/>
      <w:r w:rsidRPr="008C3C96">
        <w:rPr>
          <w:rFonts w:ascii="CiscoSansTT" w:hAnsi="CiscoSansTT" w:cs="CiscoSansTT"/>
          <w:sz w:val="24"/>
          <w:szCs w:val="24"/>
        </w:rPr>
        <w:t xml:space="preserve">” file. Open up the project folder </w:t>
      </w:r>
      <w:r w:rsidRPr="008C3C96">
        <w:rPr>
          <w:rFonts w:ascii="CiscoSansTT" w:hAnsi="CiscoSansTT" w:cs="CiscoSansTT"/>
          <w:b/>
          <w:sz w:val="24"/>
          <w:szCs w:val="24"/>
        </w:rPr>
        <w:t xml:space="preserve">“LTRDCN-1572” </w:t>
      </w:r>
      <w:r w:rsidRPr="008C3C96">
        <w:rPr>
          <w:rFonts w:ascii="CiscoSansTT" w:hAnsi="CiscoSansTT" w:cs="CiscoSansTT"/>
          <w:sz w:val="24"/>
          <w:szCs w:val="24"/>
        </w:rPr>
        <w:t>and open “</w:t>
      </w:r>
      <w:proofErr w:type="spellStart"/>
      <w:r w:rsidRPr="008C3C96">
        <w:rPr>
          <w:rFonts w:ascii="CiscoSansTT" w:hAnsi="CiscoSansTT" w:cs="CiscoSansTT"/>
          <w:b/>
          <w:sz w:val="24"/>
          <w:szCs w:val="24"/>
        </w:rPr>
        <w:t>main.yml</w:t>
      </w:r>
      <w:proofErr w:type="spellEnd"/>
      <w:r w:rsidRPr="008C3C96">
        <w:rPr>
          <w:rFonts w:ascii="CiscoSansTT" w:hAnsi="CiscoSansTT" w:cs="CiscoSansTT"/>
          <w:sz w:val="24"/>
          <w:szCs w:val="24"/>
        </w:rPr>
        <w:t xml:space="preserve">” file under </w:t>
      </w:r>
      <w:r w:rsidRPr="008C3C96">
        <w:rPr>
          <w:rFonts w:ascii="CiscoSansTT" w:hAnsi="CiscoSansTT" w:cs="CiscoSansTT"/>
          <w:b/>
          <w:sz w:val="24"/>
          <w:szCs w:val="24"/>
        </w:rPr>
        <w:t xml:space="preserve">“roles/leaf/tasks/”.  </w:t>
      </w:r>
      <w:r w:rsidRPr="008C3C96">
        <w:rPr>
          <w:rFonts w:ascii="CiscoSansTT" w:hAnsi="CiscoSansTT" w:cs="CiscoSansTT"/>
          <w:sz w:val="24"/>
          <w:szCs w:val="24"/>
        </w:rPr>
        <w:t>Save this file</w:t>
      </w:r>
      <w:r w:rsidRPr="008C3C96">
        <w:rPr>
          <w:rFonts w:ascii="CiscoSansTT" w:hAnsi="CiscoSansTT" w:cs="CiscoSansTT"/>
          <w:b/>
          <w:sz w:val="24"/>
          <w:szCs w:val="24"/>
        </w:rPr>
        <w:t xml:space="preserve"> (File </w:t>
      </w:r>
      <w:r w:rsidRPr="008C3C96">
        <w:rPr>
          <w:rFonts w:ascii="CiscoSansTT" w:hAnsi="CiscoSansTT" w:cs="CiscoSansTT"/>
          <w:b/>
          <w:sz w:val="24"/>
          <w:szCs w:val="24"/>
        </w:rPr>
        <w:sym w:font="Wingdings" w:char="F0E0"/>
      </w:r>
      <w:r w:rsidRPr="008C3C96">
        <w:rPr>
          <w:rFonts w:ascii="CiscoSansTT" w:hAnsi="CiscoSansTT" w:cs="CiscoSansTT"/>
          <w:b/>
          <w:sz w:val="24"/>
          <w:szCs w:val="24"/>
        </w:rPr>
        <w:t xml:space="preserve"> Save) </w:t>
      </w:r>
      <w:r w:rsidRPr="008C3C96">
        <w:rPr>
          <w:rFonts w:ascii="CiscoSansTT" w:hAnsi="CiscoSansTT" w:cs="CiscoSansTT"/>
          <w:sz w:val="24"/>
          <w:szCs w:val="24"/>
        </w:rPr>
        <w:t>on Atom with below content</w:t>
      </w:r>
      <w:r w:rsidRPr="008C3C96">
        <w:rPr>
          <w:rFonts w:ascii="CiscoSansTT" w:hAnsi="CiscoSansTT" w:cs="CiscoSansTT"/>
          <w:b/>
          <w:sz w:val="24"/>
          <w:szCs w:val="24"/>
        </w:rPr>
        <w:t xml:space="preserve">: </w:t>
      </w:r>
    </w:p>
    <w:p w14:paraId="4637E627" w14:textId="77777777" w:rsidR="001F368A" w:rsidRPr="008C3C96" w:rsidRDefault="001F368A" w:rsidP="001F368A">
      <w:pPr>
        <w:pStyle w:val="dC-Note"/>
        <w:rPr>
          <w:rFonts w:ascii="CiscoSansTT" w:hAnsi="CiscoSansTT" w:cs="CiscoSansTT"/>
          <w:b/>
          <w:sz w:val="20"/>
        </w:rPr>
      </w:pPr>
      <w:r w:rsidRPr="008C3C96">
        <w:rPr>
          <w:rFonts w:ascii="CiscoSansTT" w:hAnsi="CiscoSansTT" w:cs="CiscoSansTT"/>
          <w:b/>
          <w:sz w:val="20"/>
        </w:rPr>
        <w:t xml:space="preserve">Note: It is recommended to write your playbook and learn from mistakes, but file is also available in the box folder if you prefer to reuse. </w:t>
      </w:r>
    </w:p>
    <w:p w14:paraId="698544BA" w14:textId="77777777" w:rsidR="001F368A" w:rsidRPr="008C3C96" w:rsidRDefault="001F368A" w:rsidP="001F368A">
      <w:pPr>
        <w:pStyle w:val="dC-Normal"/>
        <w:rPr>
          <w:rFonts w:ascii="CiscoSansTT" w:hAnsi="CiscoSansTT" w:cs="CiscoSansTT"/>
          <w:b/>
        </w:rPr>
      </w:pPr>
    </w:p>
    <w:tbl>
      <w:tblPr>
        <w:tblStyle w:val="TableGrid"/>
        <w:tblW w:w="0" w:type="auto"/>
        <w:tblLook w:val="04A0" w:firstRow="1" w:lastRow="0" w:firstColumn="1" w:lastColumn="0" w:noHBand="0" w:noVBand="1"/>
      </w:tblPr>
      <w:tblGrid>
        <w:gridCol w:w="9016"/>
      </w:tblGrid>
      <w:tr w:rsidR="001F368A" w:rsidRPr="008C3C96" w14:paraId="6C736DB9" w14:textId="77777777" w:rsidTr="00DC489A">
        <w:tc>
          <w:tcPr>
            <w:tcW w:w="10416" w:type="dxa"/>
          </w:tcPr>
          <w:p w14:paraId="38AA7640" w14:textId="77777777" w:rsidR="001F368A" w:rsidRPr="008C3C96" w:rsidRDefault="001F368A" w:rsidP="00DC489A">
            <w:pPr>
              <w:pStyle w:val="dC-CommandLine"/>
              <w:rPr>
                <w:rFonts w:ascii="CiscoSansTT" w:hAnsi="CiscoSansTT" w:cs="CiscoSansTT"/>
                <w:sz w:val="20"/>
              </w:rPr>
            </w:pPr>
            <w:r w:rsidRPr="008C3C96">
              <w:rPr>
                <w:rFonts w:ascii="CiscoSansTT" w:hAnsi="CiscoSansTT" w:cs="CiscoSansTT"/>
                <w:sz w:val="20"/>
              </w:rPr>
              <w:t>---</w:t>
            </w:r>
          </w:p>
          <w:p w14:paraId="7E87578D" w14:textId="77777777" w:rsidR="001F368A" w:rsidRPr="008C3C96" w:rsidRDefault="001F368A" w:rsidP="00DC489A">
            <w:pPr>
              <w:pStyle w:val="dC-CommandLine"/>
              <w:rPr>
                <w:rFonts w:ascii="CiscoSansTT" w:hAnsi="CiscoSansTT" w:cs="CiscoSansTT"/>
                <w:sz w:val="20"/>
              </w:rPr>
            </w:pPr>
            <w:r w:rsidRPr="008C3C96">
              <w:rPr>
                <w:rFonts w:ascii="CiscoSansTT" w:hAnsi="CiscoSansTT" w:cs="CiscoSansTT"/>
                <w:sz w:val="20"/>
              </w:rPr>
              <w:t># tasks file for leaf</w:t>
            </w:r>
          </w:p>
          <w:p w14:paraId="2936C86A" w14:textId="77777777" w:rsidR="001F368A" w:rsidRPr="008C3C96" w:rsidRDefault="001F368A" w:rsidP="00DC489A">
            <w:pPr>
              <w:pStyle w:val="dC-CommandLine"/>
              <w:rPr>
                <w:rFonts w:ascii="CiscoSansTT" w:hAnsi="CiscoSansTT" w:cs="CiscoSansTT"/>
                <w:sz w:val="20"/>
              </w:rPr>
            </w:pPr>
            <w:r w:rsidRPr="008C3C96">
              <w:rPr>
                <w:rFonts w:ascii="CiscoSansTT" w:hAnsi="CiscoSansTT" w:cs="CiscoSansTT"/>
                <w:sz w:val="20"/>
              </w:rPr>
              <w:t xml:space="preserve">#task to configure </w:t>
            </w:r>
            <w:proofErr w:type="spellStart"/>
            <w:r w:rsidRPr="008C3C96">
              <w:rPr>
                <w:rFonts w:ascii="CiscoSansTT" w:hAnsi="CiscoSansTT" w:cs="CiscoSansTT"/>
                <w:sz w:val="20"/>
              </w:rPr>
              <w:t>bgp</w:t>
            </w:r>
            <w:proofErr w:type="spellEnd"/>
            <w:r w:rsidRPr="008C3C96">
              <w:rPr>
                <w:rFonts w:ascii="CiscoSansTT" w:hAnsi="CiscoSansTT" w:cs="CiscoSansTT"/>
                <w:sz w:val="20"/>
              </w:rPr>
              <w:t xml:space="preserve"> neighbor to all spine switches</w:t>
            </w:r>
          </w:p>
          <w:p w14:paraId="35B35EA7" w14:textId="77777777" w:rsidR="001F368A" w:rsidRPr="008C3C96" w:rsidRDefault="001F368A" w:rsidP="00DC489A">
            <w:pPr>
              <w:pStyle w:val="dC-CommandLine"/>
              <w:rPr>
                <w:rFonts w:ascii="CiscoSansTT" w:hAnsi="CiscoSansTT" w:cs="CiscoSansTT"/>
                <w:sz w:val="20"/>
              </w:rPr>
            </w:pPr>
            <w:r w:rsidRPr="008C3C96">
              <w:rPr>
                <w:rFonts w:ascii="CiscoSansTT" w:hAnsi="CiscoSansTT" w:cs="CiscoSansTT"/>
                <w:sz w:val="20"/>
              </w:rPr>
              <w:t xml:space="preserve">       - name: Enable BGP</w:t>
            </w:r>
          </w:p>
          <w:p w14:paraId="3D4305D5" w14:textId="77777777" w:rsidR="001F368A" w:rsidRPr="008C3C96" w:rsidRDefault="001F368A" w:rsidP="00DC489A">
            <w:pPr>
              <w:pStyle w:val="dC-CommandLine"/>
              <w:rPr>
                <w:rFonts w:ascii="CiscoSansTT" w:hAnsi="CiscoSansTT" w:cs="CiscoSansTT"/>
                <w:sz w:val="20"/>
              </w:rPr>
            </w:pPr>
            <w:r w:rsidRPr="008C3C96">
              <w:rPr>
                <w:rFonts w:ascii="CiscoSansTT" w:hAnsi="CiscoSansTT" w:cs="CiscoSansTT"/>
                <w:sz w:val="20"/>
              </w:rPr>
              <w:t xml:space="preserve">         </w:t>
            </w:r>
            <w:proofErr w:type="spellStart"/>
            <w:r w:rsidRPr="008C3C96">
              <w:rPr>
                <w:rFonts w:ascii="CiscoSansTT" w:hAnsi="CiscoSansTT" w:cs="CiscoSansTT"/>
                <w:sz w:val="20"/>
              </w:rPr>
              <w:t>nxos_feature</w:t>
            </w:r>
            <w:proofErr w:type="spellEnd"/>
            <w:r w:rsidRPr="008C3C96">
              <w:rPr>
                <w:rFonts w:ascii="CiscoSansTT" w:hAnsi="CiscoSansTT" w:cs="CiscoSansTT"/>
                <w:sz w:val="20"/>
              </w:rPr>
              <w:t>:</w:t>
            </w:r>
          </w:p>
          <w:p w14:paraId="4F439C10" w14:textId="77777777" w:rsidR="001F368A" w:rsidRPr="008C3C96" w:rsidRDefault="001F368A" w:rsidP="00DC489A">
            <w:pPr>
              <w:pStyle w:val="dC-CommandLine"/>
              <w:rPr>
                <w:rFonts w:ascii="CiscoSansTT" w:hAnsi="CiscoSansTT" w:cs="CiscoSansTT"/>
                <w:sz w:val="20"/>
              </w:rPr>
            </w:pPr>
            <w:r w:rsidRPr="008C3C96">
              <w:rPr>
                <w:rFonts w:ascii="CiscoSansTT" w:hAnsi="CiscoSansTT" w:cs="CiscoSansTT"/>
                <w:sz w:val="20"/>
              </w:rPr>
              <w:t xml:space="preserve">           feature: </w:t>
            </w:r>
            <w:proofErr w:type="spellStart"/>
            <w:r w:rsidRPr="008C3C96">
              <w:rPr>
                <w:rFonts w:ascii="CiscoSansTT" w:hAnsi="CiscoSansTT" w:cs="CiscoSansTT"/>
                <w:sz w:val="20"/>
              </w:rPr>
              <w:t>bgp</w:t>
            </w:r>
            <w:proofErr w:type="spellEnd"/>
          </w:p>
          <w:p w14:paraId="6FC6E9ED" w14:textId="77777777" w:rsidR="001F368A" w:rsidRPr="008C3C96" w:rsidRDefault="001F368A" w:rsidP="00DC489A">
            <w:pPr>
              <w:pStyle w:val="dC-CommandLine"/>
              <w:rPr>
                <w:rFonts w:ascii="CiscoSansTT" w:hAnsi="CiscoSansTT" w:cs="CiscoSansTT"/>
                <w:sz w:val="20"/>
              </w:rPr>
            </w:pPr>
            <w:r w:rsidRPr="008C3C96">
              <w:rPr>
                <w:rFonts w:ascii="CiscoSansTT" w:hAnsi="CiscoSansTT" w:cs="CiscoSansTT"/>
                <w:sz w:val="20"/>
              </w:rPr>
              <w:t xml:space="preserve">           provider: "{{</w:t>
            </w:r>
            <w:proofErr w:type="spellStart"/>
            <w:r w:rsidRPr="008C3C96">
              <w:rPr>
                <w:rFonts w:ascii="CiscoSansTT" w:hAnsi="CiscoSansTT" w:cs="CiscoSansTT"/>
                <w:sz w:val="20"/>
              </w:rPr>
              <w:t>nxos_provider</w:t>
            </w:r>
            <w:proofErr w:type="spellEnd"/>
            <w:r w:rsidRPr="008C3C96">
              <w:rPr>
                <w:rFonts w:ascii="CiscoSansTT" w:hAnsi="CiscoSansTT" w:cs="CiscoSansTT"/>
                <w:sz w:val="20"/>
              </w:rPr>
              <w:t>}}"</w:t>
            </w:r>
          </w:p>
          <w:p w14:paraId="3D091A51" w14:textId="77777777" w:rsidR="001F368A" w:rsidRPr="008C3C96" w:rsidRDefault="001F368A" w:rsidP="00DC489A">
            <w:pPr>
              <w:pStyle w:val="dC-CommandLine"/>
              <w:rPr>
                <w:rFonts w:ascii="CiscoSansTT" w:hAnsi="CiscoSansTT" w:cs="CiscoSansTT"/>
                <w:sz w:val="20"/>
              </w:rPr>
            </w:pPr>
            <w:r w:rsidRPr="008C3C96">
              <w:rPr>
                <w:rFonts w:ascii="CiscoSansTT" w:hAnsi="CiscoSansTT" w:cs="CiscoSansTT"/>
                <w:sz w:val="20"/>
              </w:rPr>
              <w:t xml:space="preserve">           state: enabled</w:t>
            </w:r>
          </w:p>
          <w:p w14:paraId="21435A96" w14:textId="77777777" w:rsidR="001F368A" w:rsidRPr="008C3C96" w:rsidRDefault="001F368A" w:rsidP="00DC489A">
            <w:pPr>
              <w:pStyle w:val="dC-CommandLine"/>
              <w:rPr>
                <w:rFonts w:ascii="CiscoSansTT" w:hAnsi="CiscoSansTT" w:cs="CiscoSansTT"/>
                <w:sz w:val="20"/>
              </w:rPr>
            </w:pPr>
            <w:r w:rsidRPr="008C3C96">
              <w:rPr>
                <w:rFonts w:ascii="CiscoSansTT" w:hAnsi="CiscoSansTT" w:cs="CiscoSansTT"/>
                <w:sz w:val="20"/>
              </w:rPr>
              <w:t xml:space="preserve">         tags: </w:t>
            </w:r>
            <w:proofErr w:type="spellStart"/>
            <w:r w:rsidRPr="008C3C96">
              <w:rPr>
                <w:rFonts w:ascii="CiscoSansTT" w:hAnsi="CiscoSansTT" w:cs="CiscoSansTT"/>
                <w:sz w:val="20"/>
              </w:rPr>
              <w:t>bgp</w:t>
            </w:r>
            <w:proofErr w:type="spellEnd"/>
          </w:p>
          <w:p w14:paraId="2FF6F912" w14:textId="77777777" w:rsidR="001F368A" w:rsidRPr="008C3C96" w:rsidRDefault="001F368A" w:rsidP="00DC489A">
            <w:pPr>
              <w:pStyle w:val="dC-CommandLine"/>
              <w:rPr>
                <w:rFonts w:ascii="CiscoSansTT" w:hAnsi="CiscoSansTT" w:cs="CiscoSansTT"/>
                <w:sz w:val="20"/>
              </w:rPr>
            </w:pPr>
            <w:r w:rsidRPr="008C3C96">
              <w:rPr>
                <w:rFonts w:ascii="CiscoSansTT" w:hAnsi="CiscoSansTT" w:cs="CiscoSansTT"/>
                <w:sz w:val="20"/>
              </w:rPr>
              <w:t xml:space="preserve">       - name: Configure BGP AS</w:t>
            </w:r>
          </w:p>
          <w:p w14:paraId="30BDF371" w14:textId="77777777" w:rsidR="001F368A" w:rsidRPr="008C3C96" w:rsidRDefault="001F368A" w:rsidP="00DC489A">
            <w:pPr>
              <w:pStyle w:val="dC-CommandLine"/>
              <w:rPr>
                <w:rFonts w:ascii="CiscoSansTT" w:hAnsi="CiscoSansTT" w:cs="CiscoSansTT"/>
                <w:sz w:val="20"/>
              </w:rPr>
            </w:pPr>
            <w:r w:rsidRPr="008C3C96">
              <w:rPr>
                <w:rFonts w:ascii="CiscoSansTT" w:hAnsi="CiscoSansTT" w:cs="CiscoSansTT"/>
                <w:sz w:val="20"/>
              </w:rPr>
              <w:t xml:space="preserve">         </w:t>
            </w:r>
            <w:proofErr w:type="spellStart"/>
            <w:r w:rsidRPr="008C3C96">
              <w:rPr>
                <w:rFonts w:ascii="CiscoSansTT" w:hAnsi="CiscoSansTT" w:cs="CiscoSansTT"/>
                <w:sz w:val="20"/>
              </w:rPr>
              <w:t>nxos_bgp</w:t>
            </w:r>
            <w:proofErr w:type="spellEnd"/>
            <w:r w:rsidRPr="008C3C96">
              <w:rPr>
                <w:rFonts w:ascii="CiscoSansTT" w:hAnsi="CiscoSansTT" w:cs="CiscoSansTT"/>
                <w:sz w:val="20"/>
              </w:rPr>
              <w:t>:</w:t>
            </w:r>
          </w:p>
          <w:p w14:paraId="02310FF8" w14:textId="77777777" w:rsidR="001F368A" w:rsidRPr="008C3C96" w:rsidRDefault="001F368A" w:rsidP="00DC489A">
            <w:pPr>
              <w:pStyle w:val="dC-CommandLine"/>
              <w:rPr>
                <w:rFonts w:ascii="CiscoSansTT" w:hAnsi="CiscoSansTT" w:cs="CiscoSansTT"/>
                <w:sz w:val="20"/>
              </w:rPr>
            </w:pPr>
            <w:r w:rsidRPr="008C3C96">
              <w:rPr>
                <w:rFonts w:ascii="CiscoSansTT" w:hAnsi="CiscoSansTT" w:cs="CiscoSansTT"/>
                <w:sz w:val="20"/>
              </w:rPr>
              <w:t xml:space="preserve">           </w:t>
            </w:r>
            <w:proofErr w:type="spellStart"/>
            <w:r w:rsidRPr="008C3C96">
              <w:rPr>
                <w:rFonts w:ascii="CiscoSansTT" w:hAnsi="CiscoSansTT" w:cs="CiscoSansTT"/>
                <w:sz w:val="20"/>
              </w:rPr>
              <w:t>asn</w:t>
            </w:r>
            <w:proofErr w:type="spellEnd"/>
            <w:r w:rsidRPr="008C3C96">
              <w:rPr>
                <w:rFonts w:ascii="CiscoSansTT" w:hAnsi="CiscoSansTT" w:cs="CiscoSansTT"/>
                <w:sz w:val="20"/>
              </w:rPr>
              <w:t>: "</w:t>
            </w:r>
            <w:proofErr w:type="gramStart"/>
            <w:r w:rsidRPr="008C3C96">
              <w:rPr>
                <w:rFonts w:ascii="CiscoSansTT" w:hAnsi="CiscoSansTT" w:cs="CiscoSansTT"/>
                <w:sz w:val="20"/>
              </w:rPr>
              <w:t xml:space="preserve">{{ </w:t>
            </w:r>
            <w:proofErr w:type="spellStart"/>
            <w:r w:rsidRPr="008C3C96">
              <w:rPr>
                <w:rFonts w:ascii="CiscoSansTT" w:hAnsi="CiscoSansTT" w:cs="CiscoSansTT"/>
                <w:sz w:val="20"/>
              </w:rPr>
              <w:t>asn</w:t>
            </w:r>
            <w:proofErr w:type="spellEnd"/>
            <w:proofErr w:type="gramEnd"/>
            <w:r w:rsidRPr="008C3C96">
              <w:rPr>
                <w:rFonts w:ascii="CiscoSansTT" w:hAnsi="CiscoSansTT" w:cs="CiscoSansTT"/>
                <w:sz w:val="20"/>
              </w:rPr>
              <w:t xml:space="preserve"> }}"</w:t>
            </w:r>
          </w:p>
          <w:p w14:paraId="2F3E4F5F" w14:textId="77777777" w:rsidR="001F368A" w:rsidRPr="008C3C96" w:rsidRDefault="001F368A" w:rsidP="00DC489A">
            <w:pPr>
              <w:pStyle w:val="dC-CommandLine"/>
              <w:rPr>
                <w:rFonts w:ascii="CiscoSansTT" w:hAnsi="CiscoSansTT" w:cs="CiscoSansTT"/>
                <w:sz w:val="20"/>
              </w:rPr>
            </w:pPr>
            <w:r w:rsidRPr="008C3C96">
              <w:rPr>
                <w:rFonts w:ascii="CiscoSansTT" w:hAnsi="CiscoSansTT" w:cs="CiscoSansTT"/>
                <w:sz w:val="20"/>
              </w:rPr>
              <w:t xml:space="preserve">           </w:t>
            </w:r>
            <w:proofErr w:type="spellStart"/>
            <w:r w:rsidRPr="008C3C96">
              <w:rPr>
                <w:rFonts w:ascii="CiscoSansTT" w:hAnsi="CiscoSansTT" w:cs="CiscoSansTT"/>
                <w:sz w:val="20"/>
              </w:rPr>
              <w:t>router_id</w:t>
            </w:r>
            <w:proofErr w:type="spellEnd"/>
            <w:r w:rsidRPr="008C3C96">
              <w:rPr>
                <w:rFonts w:ascii="CiscoSansTT" w:hAnsi="CiscoSansTT" w:cs="CiscoSansTT"/>
                <w:sz w:val="20"/>
              </w:rPr>
              <w:t>: "</w:t>
            </w:r>
            <w:proofErr w:type="gramStart"/>
            <w:r w:rsidRPr="008C3C96">
              <w:rPr>
                <w:rFonts w:ascii="CiscoSansTT" w:hAnsi="CiscoSansTT" w:cs="CiscoSansTT"/>
                <w:sz w:val="20"/>
              </w:rPr>
              <w:t xml:space="preserve">{{ </w:t>
            </w:r>
            <w:proofErr w:type="spellStart"/>
            <w:r w:rsidRPr="008C3C96">
              <w:rPr>
                <w:rFonts w:ascii="CiscoSansTT" w:hAnsi="CiscoSansTT" w:cs="CiscoSansTT"/>
                <w:sz w:val="20"/>
              </w:rPr>
              <w:t>router</w:t>
            </w:r>
            <w:proofErr w:type="gramEnd"/>
            <w:r w:rsidRPr="008C3C96">
              <w:rPr>
                <w:rFonts w:ascii="CiscoSansTT" w:hAnsi="CiscoSansTT" w:cs="CiscoSansTT"/>
                <w:sz w:val="20"/>
              </w:rPr>
              <w:t>_id</w:t>
            </w:r>
            <w:proofErr w:type="spellEnd"/>
            <w:r w:rsidRPr="008C3C96">
              <w:rPr>
                <w:rFonts w:ascii="CiscoSansTT" w:hAnsi="CiscoSansTT" w:cs="CiscoSansTT"/>
                <w:sz w:val="20"/>
              </w:rPr>
              <w:t xml:space="preserve"> }}"</w:t>
            </w:r>
          </w:p>
          <w:p w14:paraId="0477C4C9" w14:textId="77777777" w:rsidR="001F368A" w:rsidRPr="008C3C96" w:rsidRDefault="001F368A" w:rsidP="00DC489A">
            <w:pPr>
              <w:pStyle w:val="dC-CommandLine"/>
              <w:rPr>
                <w:rFonts w:ascii="CiscoSansTT" w:hAnsi="CiscoSansTT" w:cs="CiscoSansTT"/>
                <w:sz w:val="20"/>
              </w:rPr>
            </w:pPr>
            <w:r w:rsidRPr="008C3C96">
              <w:rPr>
                <w:rFonts w:ascii="CiscoSansTT" w:hAnsi="CiscoSansTT" w:cs="CiscoSansTT"/>
                <w:sz w:val="20"/>
              </w:rPr>
              <w:t xml:space="preserve">           provider: "</w:t>
            </w:r>
            <w:proofErr w:type="gramStart"/>
            <w:r w:rsidRPr="008C3C96">
              <w:rPr>
                <w:rFonts w:ascii="CiscoSansTT" w:hAnsi="CiscoSansTT" w:cs="CiscoSansTT"/>
                <w:sz w:val="20"/>
              </w:rPr>
              <w:t xml:space="preserve">{{ </w:t>
            </w:r>
            <w:proofErr w:type="spellStart"/>
            <w:r w:rsidRPr="008C3C96">
              <w:rPr>
                <w:rFonts w:ascii="CiscoSansTT" w:hAnsi="CiscoSansTT" w:cs="CiscoSansTT"/>
                <w:sz w:val="20"/>
              </w:rPr>
              <w:t>nxos</w:t>
            </w:r>
            <w:proofErr w:type="gramEnd"/>
            <w:r w:rsidRPr="008C3C96">
              <w:rPr>
                <w:rFonts w:ascii="CiscoSansTT" w:hAnsi="CiscoSansTT" w:cs="CiscoSansTT"/>
                <w:sz w:val="20"/>
              </w:rPr>
              <w:t>_provider</w:t>
            </w:r>
            <w:proofErr w:type="spellEnd"/>
            <w:r w:rsidRPr="008C3C96">
              <w:rPr>
                <w:rFonts w:ascii="CiscoSansTT" w:hAnsi="CiscoSansTT" w:cs="CiscoSansTT"/>
                <w:sz w:val="20"/>
              </w:rPr>
              <w:t xml:space="preserve"> }}"</w:t>
            </w:r>
          </w:p>
          <w:p w14:paraId="01C51243" w14:textId="77777777" w:rsidR="001F368A" w:rsidRPr="008C3C96" w:rsidRDefault="001F368A" w:rsidP="00DC489A">
            <w:pPr>
              <w:pStyle w:val="dC-CommandLine"/>
              <w:rPr>
                <w:rFonts w:ascii="CiscoSansTT" w:hAnsi="CiscoSansTT" w:cs="CiscoSansTT"/>
                <w:sz w:val="20"/>
              </w:rPr>
            </w:pPr>
            <w:r w:rsidRPr="008C3C96">
              <w:rPr>
                <w:rFonts w:ascii="CiscoSansTT" w:hAnsi="CiscoSansTT" w:cs="CiscoSansTT"/>
                <w:sz w:val="20"/>
              </w:rPr>
              <w:t xml:space="preserve">           state: present</w:t>
            </w:r>
          </w:p>
          <w:p w14:paraId="005A5382" w14:textId="77777777" w:rsidR="001F368A" w:rsidRPr="008C3C96" w:rsidRDefault="001F368A" w:rsidP="00DC489A">
            <w:pPr>
              <w:pStyle w:val="dC-CommandLine"/>
              <w:rPr>
                <w:rFonts w:ascii="CiscoSansTT" w:hAnsi="CiscoSansTT" w:cs="CiscoSansTT"/>
                <w:sz w:val="20"/>
              </w:rPr>
            </w:pPr>
            <w:r w:rsidRPr="008C3C96">
              <w:rPr>
                <w:rFonts w:ascii="CiscoSansTT" w:hAnsi="CiscoSansTT" w:cs="CiscoSansTT"/>
                <w:sz w:val="20"/>
              </w:rPr>
              <w:t xml:space="preserve">         tags: </w:t>
            </w:r>
            <w:proofErr w:type="spellStart"/>
            <w:r w:rsidRPr="008C3C96">
              <w:rPr>
                <w:rFonts w:ascii="CiscoSansTT" w:hAnsi="CiscoSansTT" w:cs="CiscoSansTT"/>
                <w:sz w:val="20"/>
              </w:rPr>
              <w:t>bgp</w:t>
            </w:r>
            <w:proofErr w:type="spellEnd"/>
          </w:p>
          <w:p w14:paraId="24425A6D" w14:textId="77777777" w:rsidR="001F368A" w:rsidRPr="008C3C96" w:rsidRDefault="001F368A" w:rsidP="00DC489A">
            <w:pPr>
              <w:pStyle w:val="dC-CommandLine"/>
              <w:rPr>
                <w:rFonts w:ascii="CiscoSansTT" w:hAnsi="CiscoSansTT" w:cs="CiscoSansTT"/>
                <w:sz w:val="20"/>
              </w:rPr>
            </w:pPr>
            <w:r w:rsidRPr="008C3C96">
              <w:rPr>
                <w:rFonts w:ascii="CiscoSansTT" w:hAnsi="CiscoSansTT" w:cs="CiscoSansTT"/>
                <w:sz w:val="20"/>
              </w:rPr>
              <w:t xml:space="preserve">       - name: Configure BGP AF</w:t>
            </w:r>
          </w:p>
          <w:p w14:paraId="2093DAEA" w14:textId="77777777" w:rsidR="001F368A" w:rsidRPr="008C3C96" w:rsidRDefault="001F368A" w:rsidP="00DC489A">
            <w:pPr>
              <w:pStyle w:val="dC-CommandLine"/>
              <w:rPr>
                <w:rFonts w:ascii="CiscoSansTT" w:hAnsi="CiscoSansTT" w:cs="CiscoSansTT"/>
                <w:sz w:val="20"/>
              </w:rPr>
            </w:pPr>
            <w:r w:rsidRPr="008C3C96">
              <w:rPr>
                <w:rFonts w:ascii="CiscoSansTT" w:hAnsi="CiscoSansTT" w:cs="CiscoSansTT"/>
                <w:sz w:val="20"/>
              </w:rPr>
              <w:t xml:space="preserve">         </w:t>
            </w:r>
            <w:proofErr w:type="spellStart"/>
            <w:r w:rsidRPr="008C3C96">
              <w:rPr>
                <w:rFonts w:ascii="CiscoSansTT" w:hAnsi="CiscoSansTT" w:cs="CiscoSansTT"/>
                <w:sz w:val="20"/>
              </w:rPr>
              <w:t>nxos_bgp_af</w:t>
            </w:r>
            <w:proofErr w:type="spellEnd"/>
            <w:r w:rsidRPr="008C3C96">
              <w:rPr>
                <w:rFonts w:ascii="CiscoSansTT" w:hAnsi="CiscoSansTT" w:cs="CiscoSansTT"/>
                <w:sz w:val="20"/>
              </w:rPr>
              <w:t>:</w:t>
            </w:r>
          </w:p>
          <w:p w14:paraId="63420BFC" w14:textId="77777777" w:rsidR="001F368A" w:rsidRPr="008C3C96" w:rsidRDefault="001F368A" w:rsidP="00DC489A">
            <w:pPr>
              <w:pStyle w:val="dC-CommandLine"/>
              <w:rPr>
                <w:rFonts w:ascii="CiscoSansTT" w:hAnsi="CiscoSansTT" w:cs="CiscoSansTT"/>
                <w:sz w:val="20"/>
              </w:rPr>
            </w:pPr>
            <w:r w:rsidRPr="008C3C96">
              <w:rPr>
                <w:rFonts w:ascii="CiscoSansTT" w:hAnsi="CiscoSansTT" w:cs="CiscoSansTT"/>
                <w:sz w:val="20"/>
              </w:rPr>
              <w:t xml:space="preserve">           </w:t>
            </w:r>
            <w:proofErr w:type="spellStart"/>
            <w:r w:rsidRPr="008C3C96">
              <w:rPr>
                <w:rFonts w:ascii="CiscoSansTT" w:hAnsi="CiscoSansTT" w:cs="CiscoSansTT"/>
                <w:sz w:val="20"/>
              </w:rPr>
              <w:t>asn</w:t>
            </w:r>
            <w:proofErr w:type="spellEnd"/>
            <w:r w:rsidRPr="008C3C96">
              <w:rPr>
                <w:rFonts w:ascii="CiscoSansTT" w:hAnsi="CiscoSansTT" w:cs="CiscoSansTT"/>
                <w:sz w:val="20"/>
              </w:rPr>
              <w:t>: "</w:t>
            </w:r>
            <w:proofErr w:type="gramStart"/>
            <w:r w:rsidRPr="008C3C96">
              <w:rPr>
                <w:rFonts w:ascii="CiscoSansTT" w:hAnsi="CiscoSansTT" w:cs="CiscoSansTT"/>
                <w:sz w:val="20"/>
              </w:rPr>
              <w:t xml:space="preserve">{{ </w:t>
            </w:r>
            <w:proofErr w:type="spellStart"/>
            <w:r w:rsidRPr="008C3C96">
              <w:rPr>
                <w:rFonts w:ascii="CiscoSansTT" w:hAnsi="CiscoSansTT" w:cs="CiscoSansTT"/>
                <w:sz w:val="20"/>
              </w:rPr>
              <w:t>asn</w:t>
            </w:r>
            <w:proofErr w:type="spellEnd"/>
            <w:proofErr w:type="gramEnd"/>
            <w:r w:rsidRPr="008C3C96">
              <w:rPr>
                <w:rFonts w:ascii="CiscoSansTT" w:hAnsi="CiscoSansTT" w:cs="CiscoSansTT"/>
                <w:sz w:val="20"/>
              </w:rPr>
              <w:t xml:space="preserve"> }}"</w:t>
            </w:r>
          </w:p>
          <w:p w14:paraId="77D2BF99" w14:textId="77777777" w:rsidR="001F368A" w:rsidRPr="008C3C96" w:rsidRDefault="001F368A" w:rsidP="00DC489A">
            <w:pPr>
              <w:pStyle w:val="dC-CommandLine"/>
              <w:rPr>
                <w:rFonts w:ascii="CiscoSansTT" w:hAnsi="CiscoSansTT" w:cs="CiscoSansTT"/>
                <w:sz w:val="20"/>
              </w:rPr>
            </w:pPr>
            <w:r w:rsidRPr="008C3C96">
              <w:rPr>
                <w:rFonts w:ascii="CiscoSansTT" w:hAnsi="CiscoSansTT" w:cs="CiscoSansTT"/>
                <w:sz w:val="20"/>
              </w:rPr>
              <w:t xml:space="preserve">           </w:t>
            </w:r>
            <w:proofErr w:type="spellStart"/>
            <w:r w:rsidRPr="008C3C96">
              <w:rPr>
                <w:rFonts w:ascii="CiscoSansTT" w:hAnsi="CiscoSansTT" w:cs="CiscoSansTT"/>
                <w:sz w:val="20"/>
              </w:rPr>
              <w:t>afi</w:t>
            </w:r>
            <w:proofErr w:type="spellEnd"/>
            <w:r w:rsidRPr="008C3C96">
              <w:rPr>
                <w:rFonts w:ascii="CiscoSansTT" w:hAnsi="CiscoSansTT" w:cs="CiscoSansTT"/>
                <w:sz w:val="20"/>
              </w:rPr>
              <w:t>: ipv4</w:t>
            </w:r>
          </w:p>
          <w:p w14:paraId="6B0D56DA" w14:textId="77777777" w:rsidR="001F368A" w:rsidRPr="008C3C96" w:rsidRDefault="001F368A" w:rsidP="00DC489A">
            <w:pPr>
              <w:pStyle w:val="dC-CommandLine"/>
              <w:rPr>
                <w:rFonts w:ascii="CiscoSansTT" w:hAnsi="CiscoSansTT" w:cs="CiscoSansTT"/>
                <w:sz w:val="20"/>
              </w:rPr>
            </w:pPr>
            <w:r w:rsidRPr="008C3C96">
              <w:rPr>
                <w:rFonts w:ascii="CiscoSansTT" w:hAnsi="CiscoSansTT" w:cs="CiscoSansTT"/>
                <w:sz w:val="20"/>
              </w:rPr>
              <w:t xml:space="preserve">           </w:t>
            </w:r>
            <w:proofErr w:type="spellStart"/>
            <w:r w:rsidRPr="008C3C96">
              <w:rPr>
                <w:rFonts w:ascii="CiscoSansTT" w:hAnsi="CiscoSansTT" w:cs="CiscoSansTT"/>
                <w:sz w:val="20"/>
              </w:rPr>
              <w:t>safi</w:t>
            </w:r>
            <w:proofErr w:type="spellEnd"/>
            <w:r w:rsidRPr="008C3C96">
              <w:rPr>
                <w:rFonts w:ascii="CiscoSansTT" w:hAnsi="CiscoSansTT" w:cs="CiscoSansTT"/>
                <w:sz w:val="20"/>
              </w:rPr>
              <w:t>: unicast</w:t>
            </w:r>
          </w:p>
          <w:p w14:paraId="79C9D636" w14:textId="77777777" w:rsidR="001F368A" w:rsidRPr="008C3C96" w:rsidRDefault="001F368A" w:rsidP="00DC489A">
            <w:pPr>
              <w:pStyle w:val="dC-CommandLine"/>
              <w:rPr>
                <w:rFonts w:ascii="CiscoSansTT" w:hAnsi="CiscoSansTT" w:cs="CiscoSansTT"/>
                <w:sz w:val="20"/>
              </w:rPr>
            </w:pPr>
            <w:r w:rsidRPr="008C3C96">
              <w:rPr>
                <w:rFonts w:ascii="CiscoSansTT" w:hAnsi="CiscoSansTT" w:cs="CiscoSansTT"/>
                <w:sz w:val="20"/>
              </w:rPr>
              <w:t xml:space="preserve">           provider: "</w:t>
            </w:r>
            <w:proofErr w:type="gramStart"/>
            <w:r w:rsidRPr="008C3C96">
              <w:rPr>
                <w:rFonts w:ascii="CiscoSansTT" w:hAnsi="CiscoSansTT" w:cs="CiscoSansTT"/>
                <w:sz w:val="20"/>
              </w:rPr>
              <w:t xml:space="preserve">{{ </w:t>
            </w:r>
            <w:proofErr w:type="spellStart"/>
            <w:r w:rsidRPr="008C3C96">
              <w:rPr>
                <w:rFonts w:ascii="CiscoSansTT" w:hAnsi="CiscoSansTT" w:cs="CiscoSansTT"/>
                <w:sz w:val="20"/>
              </w:rPr>
              <w:t>nxos</w:t>
            </w:r>
            <w:proofErr w:type="gramEnd"/>
            <w:r w:rsidRPr="008C3C96">
              <w:rPr>
                <w:rFonts w:ascii="CiscoSansTT" w:hAnsi="CiscoSansTT" w:cs="CiscoSansTT"/>
                <w:sz w:val="20"/>
              </w:rPr>
              <w:t>_provider</w:t>
            </w:r>
            <w:proofErr w:type="spellEnd"/>
            <w:r w:rsidRPr="008C3C96">
              <w:rPr>
                <w:rFonts w:ascii="CiscoSansTT" w:hAnsi="CiscoSansTT" w:cs="CiscoSansTT"/>
                <w:sz w:val="20"/>
              </w:rPr>
              <w:t xml:space="preserve"> }}"</w:t>
            </w:r>
          </w:p>
          <w:p w14:paraId="4F2BE0E9" w14:textId="77777777" w:rsidR="001F368A" w:rsidRPr="008C3C96" w:rsidRDefault="001F368A" w:rsidP="00DC489A">
            <w:pPr>
              <w:pStyle w:val="dC-CommandLine"/>
              <w:rPr>
                <w:rFonts w:ascii="CiscoSansTT" w:hAnsi="CiscoSansTT" w:cs="CiscoSansTT"/>
                <w:sz w:val="20"/>
              </w:rPr>
            </w:pPr>
            <w:r w:rsidRPr="008C3C96">
              <w:rPr>
                <w:rFonts w:ascii="CiscoSansTT" w:hAnsi="CiscoSansTT" w:cs="CiscoSansTT"/>
                <w:sz w:val="20"/>
              </w:rPr>
              <w:t xml:space="preserve">         tags: </w:t>
            </w:r>
            <w:proofErr w:type="spellStart"/>
            <w:r w:rsidRPr="008C3C96">
              <w:rPr>
                <w:rFonts w:ascii="CiscoSansTT" w:hAnsi="CiscoSansTT" w:cs="CiscoSansTT"/>
                <w:sz w:val="20"/>
              </w:rPr>
              <w:t>bgp</w:t>
            </w:r>
            <w:proofErr w:type="spellEnd"/>
          </w:p>
          <w:p w14:paraId="616017E5" w14:textId="77777777" w:rsidR="001F368A" w:rsidRPr="008C3C96" w:rsidRDefault="001F368A" w:rsidP="00DC489A">
            <w:pPr>
              <w:pStyle w:val="dC-CommandLine"/>
              <w:rPr>
                <w:rFonts w:ascii="CiscoSansTT" w:hAnsi="CiscoSansTT" w:cs="CiscoSansTT"/>
                <w:sz w:val="20"/>
              </w:rPr>
            </w:pPr>
            <w:r w:rsidRPr="008C3C96">
              <w:rPr>
                <w:rFonts w:ascii="CiscoSansTT" w:hAnsi="CiscoSansTT" w:cs="CiscoSansTT"/>
                <w:sz w:val="20"/>
              </w:rPr>
              <w:t xml:space="preserve">       - name: Configure </w:t>
            </w:r>
            <w:proofErr w:type="spellStart"/>
            <w:r w:rsidRPr="008C3C96">
              <w:rPr>
                <w:rFonts w:ascii="CiscoSansTT" w:hAnsi="CiscoSansTT" w:cs="CiscoSansTT"/>
                <w:sz w:val="20"/>
              </w:rPr>
              <w:t>iBGP</w:t>
            </w:r>
            <w:proofErr w:type="spellEnd"/>
            <w:r w:rsidRPr="008C3C96">
              <w:rPr>
                <w:rFonts w:ascii="CiscoSansTT" w:hAnsi="CiscoSansTT" w:cs="CiscoSansTT"/>
                <w:sz w:val="20"/>
              </w:rPr>
              <w:t xml:space="preserve"> neighbors</w:t>
            </w:r>
          </w:p>
          <w:p w14:paraId="3E819072" w14:textId="77777777" w:rsidR="001F368A" w:rsidRPr="008C3C96" w:rsidRDefault="001F368A" w:rsidP="00DC489A">
            <w:pPr>
              <w:pStyle w:val="dC-CommandLine"/>
              <w:rPr>
                <w:rFonts w:ascii="CiscoSansTT" w:hAnsi="CiscoSansTT" w:cs="CiscoSansTT"/>
                <w:sz w:val="20"/>
              </w:rPr>
            </w:pPr>
            <w:r w:rsidRPr="008C3C96">
              <w:rPr>
                <w:rFonts w:ascii="CiscoSansTT" w:hAnsi="CiscoSansTT" w:cs="CiscoSansTT"/>
                <w:sz w:val="20"/>
              </w:rPr>
              <w:t xml:space="preserve">         </w:t>
            </w:r>
            <w:proofErr w:type="spellStart"/>
            <w:r w:rsidRPr="008C3C96">
              <w:rPr>
                <w:rFonts w:ascii="CiscoSansTT" w:hAnsi="CiscoSansTT" w:cs="CiscoSansTT"/>
                <w:sz w:val="20"/>
              </w:rPr>
              <w:t>nxos_bgp_neighbor</w:t>
            </w:r>
            <w:proofErr w:type="spellEnd"/>
            <w:r w:rsidRPr="008C3C96">
              <w:rPr>
                <w:rFonts w:ascii="CiscoSansTT" w:hAnsi="CiscoSansTT" w:cs="CiscoSansTT"/>
                <w:sz w:val="20"/>
              </w:rPr>
              <w:t>:</w:t>
            </w:r>
          </w:p>
          <w:p w14:paraId="0B8F409B" w14:textId="77777777" w:rsidR="001F368A" w:rsidRPr="008C3C96" w:rsidRDefault="001F368A" w:rsidP="00DC489A">
            <w:pPr>
              <w:pStyle w:val="dC-CommandLine"/>
              <w:rPr>
                <w:rFonts w:ascii="CiscoSansTT" w:hAnsi="CiscoSansTT" w:cs="CiscoSansTT"/>
                <w:sz w:val="20"/>
              </w:rPr>
            </w:pPr>
            <w:r w:rsidRPr="008C3C96">
              <w:rPr>
                <w:rFonts w:ascii="CiscoSansTT" w:hAnsi="CiscoSansTT" w:cs="CiscoSansTT"/>
                <w:sz w:val="20"/>
              </w:rPr>
              <w:t xml:space="preserve">           </w:t>
            </w:r>
            <w:proofErr w:type="spellStart"/>
            <w:r w:rsidRPr="008C3C96">
              <w:rPr>
                <w:rFonts w:ascii="CiscoSansTT" w:hAnsi="CiscoSansTT" w:cs="CiscoSansTT"/>
                <w:sz w:val="20"/>
              </w:rPr>
              <w:t>asn</w:t>
            </w:r>
            <w:proofErr w:type="spellEnd"/>
            <w:r w:rsidRPr="008C3C96">
              <w:rPr>
                <w:rFonts w:ascii="CiscoSansTT" w:hAnsi="CiscoSansTT" w:cs="CiscoSansTT"/>
                <w:sz w:val="20"/>
              </w:rPr>
              <w:t>: "</w:t>
            </w:r>
            <w:proofErr w:type="gramStart"/>
            <w:r w:rsidRPr="008C3C96">
              <w:rPr>
                <w:rFonts w:ascii="CiscoSansTT" w:hAnsi="CiscoSansTT" w:cs="CiscoSansTT"/>
                <w:sz w:val="20"/>
              </w:rPr>
              <w:t xml:space="preserve">{{ </w:t>
            </w:r>
            <w:proofErr w:type="spellStart"/>
            <w:r w:rsidRPr="008C3C96">
              <w:rPr>
                <w:rFonts w:ascii="CiscoSansTT" w:hAnsi="CiscoSansTT" w:cs="CiscoSansTT"/>
                <w:sz w:val="20"/>
              </w:rPr>
              <w:t>asn</w:t>
            </w:r>
            <w:proofErr w:type="spellEnd"/>
            <w:proofErr w:type="gramEnd"/>
            <w:r w:rsidRPr="008C3C96">
              <w:rPr>
                <w:rFonts w:ascii="CiscoSansTT" w:hAnsi="CiscoSansTT" w:cs="CiscoSansTT"/>
                <w:sz w:val="20"/>
              </w:rPr>
              <w:t xml:space="preserve"> }}"</w:t>
            </w:r>
          </w:p>
          <w:p w14:paraId="11AE2FF6" w14:textId="77777777" w:rsidR="001F368A" w:rsidRPr="008C3C96" w:rsidRDefault="001F368A" w:rsidP="00DC489A">
            <w:pPr>
              <w:pStyle w:val="dC-CommandLine"/>
              <w:rPr>
                <w:rFonts w:ascii="CiscoSansTT" w:hAnsi="CiscoSansTT" w:cs="CiscoSansTT"/>
                <w:sz w:val="20"/>
              </w:rPr>
            </w:pPr>
            <w:r w:rsidRPr="008C3C96">
              <w:rPr>
                <w:rFonts w:ascii="CiscoSansTT" w:hAnsi="CiscoSansTT" w:cs="CiscoSansTT"/>
                <w:sz w:val="20"/>
              </w:rPr>
              <w:t xml:space="preserve">           neighbor: "</w:t>
            </w:r>
            <w:proofErr w:type="gramStart"/>
            <w:r w:rsidRPr="008C3C96">
              <w:rPr>
                <w:rFonts w:ascii="CiscoSansTT" w:hAnsi="CiscoSansTT" w:cs="CiscoSansTT"/>
                <w:sz w:val="20"/>
              </w:rPr>
              <w:t xml:space="preserve">{{ </w:t>
            </w:r>
            <w:proofErr w:type="spellStart"/>
            <w:r w:rsidRPr="008C3C96">
              <w:rPr>
                <w:rFonts w:ascii="CiscoSansTT" w:hAnsi="CiscoSansTT" w:cs="CiscoSansTT"/>
                <w:sz w:val="20"/>
              </w:rPr>
              <w:t>item</w:t>
            </w:r>
            <w:proofErr w:type="gramEnd"/>
            <w:r w:rsidRPr="008C3C96">
              <w:rPr>
                <w:rFonts w:ascii="CiscoSansTT" w:hAnsi="CiscoSansTT" w:cs="CiscoSansTT"/>
                <w:sz w:val="20"/>
              </w:rPr>
              <w:t>.neighbor</w:t>
            </w:r>
            <w:proofErr w:type="spellEnd"/>
            <w:r w:rsidRPr="008C3C96">
              <w:rPr>
                <w:rFonts w:ascii="CiscoSansTT" w:hAnsi="CiscoSansTT" w:cs="CiscoSansTT"/>
                <w:sz w:val="20"/>
              </w:rPr>
              <w:t xml:space="preserve"> }}"</w:t>
            </w:r>
          </w:p>
          <w:p w14:paraId="6272A5F0" w14:textId="77777777" w:rsidR="001F368A" w:rsidRPr="008C3C96" w:rsidRDefault="001F368A" w:rsidP="00DC489A">
            <w:pPr>
              <w:pStyle w:val="dC-CommandLine"/>
              <w:rPr>
                <w:rFonts w:ascii="CiscoSansTT" w:hAnsi="CiscoSansTT" w:cs="CiscoSansTT"/>
                <w:sz w:val="20"/>
              </w:rPr>
            </w:pPr>
            <w:r w:rsidRPr="008C3C96">
              <w:rPr>
                <w:rFonts w:ascii="CiscoSansTT" w:hAnsi="CiscoSansTT" w:cs="CiscoSansTT"/>
                <w:sz w:val="20"/>
              </w:rPr>
              <w:t xml:space="preserve">           </w:t>
            </w:r>
            <w:proofErr w:type="spellStart"/>
            <w:r w:rsidRPr="008C3C96">
              <w:rPr>
                <w:rFonts w:ascii="CiscoSansTT" w:hAnsi="CiscoSansTT" w:cs="CiscoSansTT"/>
                <w:sz w:val="20"/>
              </w:rPr>
              <w:t>remote_as</w:t>
            </w:r>
            <w:proofErr w:type="spellEnd"/>
            <w:r w:rsidRPr="008C3C96">
              <w:rPr>
                <w:rFonts w:ascii="CiscoSansTT" w:hAnsi="CiscoSansTT" w:cs="CiscoSansTT"/>
                <w:sz w:val="20"/>
              </w:rPr>
              <w:t>: "</w:t>
            </w:r>
            <w:proofErr w:type="gramStart"/>
            <w:r w:rsidRPr="008C3C96">
              <w:rPr>
                <w:rFonts w:ascii="CiscoSansTT" w:hAnsi="CiscoSansTT" w:cs="CiscoSansTT"/>
                <w:sz w:val="20"/>
              </w:rPr>
              <w:t xml:space="preserve">{{ </w:t>
            </w:r>
            <w:proofErr w:type="spellStart"/>
            <w:r w:rsidRPr="008C3C96">
              <w:rPr>
                <w:rFonts w:ascii="CiscoSansTT" w:hAnsi="CiscoSansTT" w:cs="CiscoSansTT"/>
                <w:sz w:val="20"/>
              </w:rPr>
              <w:t>item</w:t>
            </w:r>
            <w:proofErr w:type="gramEnd"/>
            <w:r w:rsidRPr="008C3C96">
              <w:rPr>
                <w:rFonts w:ascii="CiscoSansTT" w:hAnsi="CiscoSansTT" w:cs="CiscoSansTT"/>
                <w:sz w:val="20"/>
              </w:rPr>
              <w:t>.remote_as</w:t>
            </w:r>
            <w:proofErr w:type="spellEnd"/>
            <w:r w:rsidRPr="008C3C96">
              <w:rPr>
                <w:rFonts w:ascii="CiscoSansTT" w:hAnsi="CiscoSansTT" w:cs="CiscoSansTT"/>
                <w:sz w:val="20"/>
              </w:rPr>
              <w:t xml:space="preserve"> }}"</w:t>
            </w:r>
          </w:p>
          <w:p w14:paraId="6354E385" w14:textId="77777777" w:rsidR="001F368A" w:rsidRPr="008C3C96" w:rsidRDefault="001F368A" w:rsidP="00DC489A">
            <w:pPr>
              <w:pStyle w:val="dC-CommandLine"/>
              <w:rPr>
                <w:rFonts w:ascii="CiscoSansTT" w:hAnsi="CiscoSansTT" w:cs="CiscoSansTT"/>
                <w:sz w:val="20"/>
              </w:rPr>
            </w:pPr>
            <w:r w:rsidRPr="008C3C96">
              <w:rPr>
                <w:rFonts w:ascii="CiscoSansTT" w:hAnsi="CiscoSansTT" w:cs="CiscoSansTT"/>
                <w:sz w:val="20"/>
              </w:rPr>
              <w:t xml:space="preserve">           </w:t>
            </w:r>
            <w:proofErr w:type="spellStart"/>
            <w:r w:rsidRPr="008C3C96">
              <w:rPr>
                <w:rFonts w:ascii="CiscoSansTT" w:hAnsi="CiscoSansTT" w:cs="CiscoSansTT"/>
                <w:sz w:val="20"/>
              </w:rPr>
              <w:t>update_source</w:t>
            </w:r>
            <w:proofErr w:type="spellEnd"/>
            <w:r w:rsidRPr="008C3C96">
              <w:rPr>
                <w:rFonts w:ascii="CiscoSansTT" w:hAnsi="CiscoSansTT" w:cs="CiscoSansTT"/>
                <w:sz w:val="20"/>
              </w:rPr>
              <w:t>: "</w:t>
            </w:r>
            <w:proofErr w:type="gramStart"/>
            <w:r w:rsidRPr="008C3C96">
              <w:rPr>
                <w:rFonts w:ascii="CiscoSansTT" w:hAnsi="CiscoSansTT" w:cs="CiscoSansTT"/>
                <w:sz w:val="20"/>
              </w:rPr>
              <w:t xml:space="preserve">{{ </w:t>
            </w:r>
            <w:proofErr w:type="spellStart"/>
            <w:r w:rsidRPr="008C3C96">
              <w:rPr>
                <w:rFonts w:ascii="CiscoSansTT" w:hAnsi="CiscoSansTT" w:cs="CiscoSansTT"/>
                <w:sz w:val="20"/>
              </w:rPr>
              <w:t>item</w:t>
            </w:r>
            <w:proofErr w:type="gramEnd"/>
            <w:r w:rsidRPr="008C3C96">
              <w:rPr>
                <w:rFonts w:ascii="CiscoSansTT" w:hAnsi="CiscoSansTT" w:cs="CiscoSansTT"/>
                <w:sz w:val="20"/>
              </w:rPr>
              <w:t>.update_source</w:t>
            </w:r>
            <w:proofErr w:type="spellEnd"/>
            <w:r w:rsidRPr="008C3C96">
              <w:rPr>
                <w:rFonts w:ascii="CiscoSansTT" w:hAnsi="CiscoSansTT" w:cs="CiscoSansTT"/>
                <w:sz w:val="20"/>
              </w:rPr>
              <w:t xml:space="preserve"> }}"</w:t>
            </w:r>
          </w:p>
          <w:p w14:paraId="4AA93E68" w14:textId="77777777" w:rsidR="001F368A" w:rsidRPr="008C3C96" w:rsidRDefault="001F368A" w:rsidP="00DC489A">
            <w:pPr>
              <w:pStyle w:val="dC-CommandLine"/>
              <w:rPr>
                <w:rFonts w:ascii="CiscoSansTT" w:hAnsi="CiscoSansTT" w:cs="CiscoSansTT"/>
                <w:sz w:val="20"/>
              </w:rPr>
            </w:pPr>
            <w:r w:rsidRPr="008C3C96">
              <w:rPr>
                <w:rFonts w:ascii="CiscoSansTT" w:hAnsi="CiscoSansTT" w:cs="CiscoSansTT"/>
                <w:sz w:val="20"/>
              </w:rPr>
              <w:t xml:space="preserve">           provider: "</w:t>
            </w:r>
            <w:proofErr w:type="gramStart"/>
            <w:r w:rsidRPr="008C3C96">
              <w:rPr>
                <w:rFonts w:ascii="CiscoSansTT" w:hAnsi="CiscoSansTT" w:cs="CiscoSansTT"/>
                <w:sz w:val="20"/>
              </w:rPr>
              <w:t xml:space="preserve">{{ </w:t>
            </w:r>
            <w:proofErr w:type="spellStart"/>
            <w:r w:rsidRPr="008C3C96">
              <w:rPr>
                <w:rFonts w:ascii="CiscoSansTT" w:hAnsi="CiscoSansTT" w:cs="CiscoSansTT"/>
                <w:sz w:val="20"/>
              </w:rPr>
              <w:t>nxos</w:t>
            </w:r>
            <w:proofErr w:type="gramEnd"/>
            <w:r w:rsidRPr="008C3C96">
              <w:rPr>
                <w:rFonts w:ascii="CiscoSansTT" w:hAnsi="CiscoSansTT" w:cs="CiscoSansTT"/>
                <w:sz w:val="20"/>
              </w:rPr>
              <w:t>_provider</w:t>
            </w:r>
            <w:proofErr w:type="spellEnd"/>
            <w:r w:rsidRPr="008C3C96">
              <w:rPr>
                <w:rFonts w:ascii="CiscoSansTT" w:hAnsi="CiscoSansTT" w:cs="CiscoSansTT"/>
                <w:sz w:val="20"/>
              </w:rPr>
              <w:t xml:space="preserve"> }}"</w:t>
            </w:r>
          </w:p>
          <w:p w14:paraId="59CBF47F" w14:textId="77777777" w:rsidR="001F368A" w:rsidRPr="008C3C96" w:rsidRDefault="001F368A" w:rsidP="00DC489A">
            <w:pPr>
              <w:pStyle w:val="dC-CommandLine"/>
              <w:rPr>
                <w:rFonts w:ascii="CiscoSansTT" w:hAnsi="CiscoSansTT" w:cs="CiscoSansTT"/>
                <w:sz w:val="20"/>
              </w:rPr>
            </w:pPr>
            <w:r w:rsidRPr="008C3C96">
              <w:rPr>
                <w:rFonts w:ascii="CiscoSansTT" w:hAnsi="CiscoSansTT" w:cs="CiscoSansTT"/>
                <w:sz w:val="20"/>
              </w:rPr>
              <w:t xml:space="preserve">         </w:t>
            </w:r>
            <w:proofErr w:type="spellStart"/>
            <w:r w:rsidRPr="008C3C96">
              <w:rPr>
                <w:rFonts w:ascii="CiscoSansTT" w:hAnsi="CiscoSansTT" w:cs="CiscoSansTT"/>
                <w:sz w:val="20"/>
              </w:rPr>
              <w:t>with_items</w:t>
            </w:r>
            <w:proofErr w:type="spellEnd"/>
            <w:r w:rsidRPr="008C3C96">
              <w:rPr>
                <w:rFonts w:ascii="CiscoSansTT" w:hAnsi="CiscoSansTT" w:cs="CiscoSansTT"/>
                <w:sz w:val="20"/>
              </w:rPr>
              <w:t>: "</w:t>
            </w:r>
            <w:proofErr w:type="gramStart"/>
            <w:r w:rsidRPr="008C3C96">
              <w:rPr>
                <w:rFonts w:ascii="CiscoSansTT" w:hAnsi="CiscoSansTT" w:cs="CiscoSansTT"/>
                <w:sz w:val="20"/>
              </w:rPr>
              <w:t xml:space="preserve">{{ </w:t>
            </w:r>
            <w:proofErr w:type="spellStart"/>
            <w:r w:rsidRPr="008C3C96">
              <w:rPr>
                <w:rFonts w:ascii="CiscoSansTT" w:hAnsi="CiscoSansTT" w:cs="CiscoSansTT"/>
                <w:sz w:val="20"/>
              </w:rPr>
              <w:t>bgp</w:t>
            </w:r>
            <w:proofErr w:type="gramEnd"/>
            <w:r w:rsidRPr="008C3C96">
              <w:rPr>
                <w:rFonts w:ascii="CiscoSansTT" w:hAnsi="CiscoSansTT" w:cs="CiscoSansTT"/>
                <w:sz w:val="20"/>
              </w:rPr>
              <w:t>_neighbors</w:t>
            </w:r>
            <w:proofErr w:type="spellEnd"/>
            <w:r w:rsidRPr="008C3C96">
              <w:rPr>
                <w:rFonts w:ascii="CiscoSansTT" w:hAnsi="CiscoSansTT" w:cs="CiscoSansTT"/>
                <w:sz w:val="20"/>
              </w:rPr>
              <w:t xml:space="preserve"> }}"</w:t>
            </w:r>
          </w:p>
          <w:p w14:paraId="006F8861" w14:textId="77777777" w:rsidR="001F368A" w:rsidRPr="008C3C96" w:rsidRDefault="001F368A" w:rsidP="00DC489A">
            <w:pPr>
              <w:pStyle w:val="dC-CommandLine"/>
              <w:rPr>
                <w:rFonts w:ascii="CiscoSansTT" w:hAnsi="CiscoSansTT" w:cs="CiscoSansTT"/>
                <w:sz w:val="20"/>
              </w:rPr>
            </w:pPr>
            <w:r w:rsidRPr="008C3C96">
              <w:rPr>
                <w:rFonts w:ascii="CiscoSansTT" w:hAnsi="CiscoSansTT" w:cs="CiscoSansTT"/>
                <w:sz w:val="20"/>
              </w:rPr>
              <w:t xml:space="preserve">         tags: </w:t>
            </w:r>
            <w:proofErr w:type="spellStart"/>
            <w:r w:rsidRPr="008C3C96">
              <w:rPr>
                <w:rFonts w:ascii="CiscoSansTT" w:hAnsi="CiscoSansTT" w:cs="CiscoSansTT"/>
                <w:sz w:val="20"/>
              </w:rPr>
              <w:t>bgp</w:t>
            </w:r>
            <w:proofErr w:type="spellEnd"/>
          </w:p>
          <w:p w14:paraId="51CF955A" w14:textId="77777777" w:rsidR="001F368A" w:rsidRPr="008C3C96" w:rsidRDefault="001F368A" w:rsidP="00DC489A">
            <w:pPr>
              <w:pStyle w:val="dC-CommandLine"/>
              <w:rPr>
                <w:rFonts w:ascii="CiscoSansTT" w:hAnsi="CiscoSansTT" w:cs="CiscoSansTT"/>
                <w:sz w:val="20"/>
              </w:rPr>
            </w:pPr>
            <w:r w:rsidRPr="008C3C96">
              <w:rPr>
                <w:rFonts w:ascii="CiscoSansTT" w:hAnsi="CiscoSansTT" w:cs="CiscoSansTT"/>
                <w:sz w:val="20"/>
              </w:rPr>
              <w:t xml:space="preserve">       - name: Configure </w:t>
            </w:r>
            <w:proofErr w:type="spellStart"/>
            <w:r w:rsidRPr="008C3C96">
              <w:rPr>
                <w:rFonts w:ascii="CiscoSansTT" w:hAnsi="CiscoSansTT" w:cs="CiscoSansTT"/>
                <w:sz w:val="20"/>
              </w:rPr>
              <w:t>iBGP</w:t>
            </w:r>
            <w:proofErr w:type="spellEnd"/>
            <w:r w:rsidRPr="008C3C96">
              <w:rPr>
                <w:rFonts w:ascii="CiscoSansTT" w:hAnsi="CiscoSansTT" w:cs="CiscoSansTT"/>
                <w:sz w:val="20"/>
              </w:rPr>
              <w:t xml:space="preserve"> neighbor AF</w:t>
            </w:r>
          </w:p>
          <w:p w14:paraId="23A18CAB" w14:textId="77777777" w:rsidR="001F368A" w:rsidRPr="008C3C96" w:rsidRDefault="001F368A" w:rsidP="00DC489A">
            <w:pPr>
              <w:pStyle w:val="dC-CommandLine"/>
              <w:rPr>
                <w:rFonts w:ascii="CiscoSansTT" w:hAnsi="CiscoSansTT" w:cs="CiscoSansTT"/>
                <w:sz w:val="20"/>
              </w:rPr>
            </w:pPr>
            <w:r w:rsidRPr="008C3C96">
              <w:rPr>
                <w:rFonts w:ascii="CiscoSansTT" w:hAnsi="CiscoSansTT" w:cs="CiscoSansTT"/>
                <w:sz w:val="20"/>
              </w:rPr>
              <w:t xml:space="preserve">         </w:t>
            </w:r>
            <w:proofErr w:type="spellStart"/>
            <w:r w:rsidRPr="008C3C96">
              <w:rPr>
                <w:rFonts w:ascii="CiscoSansTT" w:hAnsi="CiscoSansTT" w:cs="CiscoSansTT"/>
                <w:sz w:val="20"/>
              </w:rPr>
              <w:t>nxos_bgp_neighbor_af</w:t>
            </w:r>
            <w:proofErr w:type="spellEnd"/>
            <w:r w:rsidRPr="008C3C96">
              <w:rPr>
                <w:rFonts w:ascii="CiscoSansTT" w:hAnsi="CiscoSansTT" w:cs="CiscoSansTT"/>
                <w:sz w:val="20"/>
              </w:rPr>
              <w:t>:</w:t>
            </w:r>
          </w:p>
          <w:p w14:paraId="079E3B70" w14:textId="77777777" w:rsidR="001F368A" w:rsidRPr="008C3C96" w:rsidRDefault="001F368A" w:rsidP="00DC489A">
            <w:pPr>
              <w:pStyle w:val="dC-CommandLine"/>
              <w:rPr>
                <w:rFonts w:ascii="CiscoSansTT" w:hAnsi="CiscoSansTT" w:cs="CiscoSansTT"/>
                <w:sz w:val="20"/>
              </w:rPr>
            </w:pPr>
            <w:r w:rsidRPr="008C3C96">
              <w:rPr>
                <w:rFonts w:ascii="CiscoSansTT" w:hAnsi="CiscoSansTT" w:cs="CiscoSansTT"/>
                <w:sz w:val="20"/>
              </w:rPr>
              <w:t xml:space="preserve">           </w:t>
            </w:r>
            <w:proofErr w:type="spellStart"/>
            <w:r w:rsidRPr="008C3C96">
              <w:rPr>
                <w:rFonts w:ascii="CiscoSansTT" w:hAnsi="CiscoSansTT" w:cs="CiscoSansTT"/>
                <w:sz w:val="20"/>
              </w:rPr>
              <w:t>asn</w:t>
            </w:r>
            <w:proofErr w:type="spellEnd"/>
            <w:r w:rsidRPr="008C3C96">
              <w:rPr>
                <w:rFonts w:ascii="CiscoSansTT" w:hAnsi="CiscoSansTT" w:cs="CiscoSansTT"/>
                <w:sz w:val="20"/>
              </w:rPr>
              <w:t>: "</w:t>
            </w:r>
            <w:proofErr w:type="gramStart"/>
            <w:r w:rsidRPr="008C3C96">
              <w:rPr>
                <w:rFonts w:ascii="CiscoSansTT" w:hAnsi="CiscoSansTT" w:cs="CiscoSansTT"/>
                <w:sz w:val="20"/>
              </w:rPr>
              <w:t xml:space="preserve">{{ </w:t>
            </w:r>
            <w:proofErr w:type="spellStart"/>
            <w:r w:rsidRPr="008C3C96">
              <w:rPr>
                <w:rFonts w:ascii="CiscoSansTT" w:hAnsi="CiscoSansTT" w:cs="CiscoSansTT"/>
                <w:sz w:val="20"/>
              </w:rPr>
              <w:t>asn</w:t>
            </w:r>
            <w:proofErr w:type="spellEnd"/>
            <w:proofErr w:type="gramEnd"/>
            <w:r w:rsidRPr="008C3C96">
              <w:rPr>
                <w:rFonts w:ascii="CiscoSansTT" w:hAnsi="CiscoSansTT" w:cs="CiscoSansTT"/>
                <w:sz w:val="20"/>
              </w:rPr>
              <w:t xml:space="preserve"> }}"</w:t>
            </w:r>
          </w:p>
          <w:p w14:paraId="5C5AFDD2" w14:textId="77777777" w:rsidR="001F368A" w:rsidRPr="008C3C96" w:rsidRDefault="001F368A" w:rsidP="00DC489A">
            <w:pPr>
              <w:pStyle w:val="dC-CommandLine"/>
              <w:rPr>
                <w:rFonts w:ascii="CiscoSansTT" w:hAnsi="CiscoSansTT" w:cs="CiscoSansTT"/>
                <w:sz w:val="20"/>
              </w:rPr>
            </w:pPr>
            <w:r w:rsidRPr="008C3C96">
              <w:rPr>
                <w:rFonts w:ascii="CiscoSansTT" w:hAnsi="CiscoSansTT" w:cs="CiscoSansTT"/>
                <w:sz w:val="20"/>
              </w:rPr>
              <w:t xml:space="preserve">           neighbor: "</w:t>
            </w:r>
            <w:proofErr w:type="gramStart"/>
            <w:r w:rsidRPr="008C3C96">
              <w:rPr>
                <w:rFonts w:ascii="CiscoSansTT" w:hAnsi="CiscoSansTT" w:cs="CiscoSansTT"/>
                <w:sz w:val="20"/>
              </w:rPr>
              <w:t xml:space="preserve">{{ </w:t>
            </w:r>
            <w:proofErr w:type="spellStart"/>
            <w:r w:rsidRPr="008C3C96">
              <w:rPr>
                <w:rFonts w:ascii="CiscoSansTT" w:hAnsi="CiscoSansTT" w:cs="CiscoSansTT"/>
                <w:sz w:val="20"/>
              </w:rPr>
              <w:t>item</w:t>
            </w:r>
            <w:proofErr w:type="gramEnd"/>
            <w:r w:rsidRPr="008C3C96">
              <w:rPr>
                <w:rFonts w:ascii="CiscoSansTT" w:hAnsi="CiscoSansTT" w:cs="CiscoSansTT"/>
                <w:sz w:val="20"/>
              </w:rPr>
              <w:t>.neighbor</w:t>
            </w:r>
            <w:proofErr w:type="spellEnd"/>
            <w:r w:rsidRPr="008C3C96">
              <w:rPr>
                <w:rFonts w:ascii="CiscoSansTT" w:hAnsi="CiscoSansTT" w:cs="CiscoSansTT"/>
                <w:sz w:val="20"/>
              </w:rPr>
              <w:t xml:space="preserve"> }}"</w:t>
            </w:r>
          </w:p>
          <w:p w14:paraId="29C83BBB" w14:textId="77777777" w:rsidR="001F368A" w:rsidRPr="008C3C96" w:rsidRDefault="001F368A" w:rsidP="00DC489A">
            <w:pPr>
              <w:pStyle w:val="dC-CommandLine"/>
              <w:rPr>
                <w:rFonts w:ascii="CiscoSansTT" w:hAnsi="CiscoSansTT" w:cs="CiscoSansTT"/>
                <w:sz w:val="20"/>
              </w:rPr>
            </w:pPr>
            <w:r w:rsidRPr="008C3C96">
              <w:rPr>
                <w:rFonts w:ascii="CiscoSansTT" w:hAnsi="CiscoSansTT" w:cs="CiscoSansTT"/>
                <w:sz w:val="20"/>
              </w:rPr>
              <w:lastRenderedPageBreak/>
              <w:t xml:space="preserve">           </w:t>
            </w:r>
            <w:proofErr w:type="spellStart"/>
            <w:r w:rsidRPr="008C3C96">
              <w:rPr>
                <w:rFonts w:ascii="CiscoSansTT" w:hAnsi="CiscoSansTT" w:cs="CiscoSansTT"/>
                <w:sz w:val="20"/>
              </w:rPr>
              <w:t>afi</w:t>
            </w:r>
            <w:proofErr w:type="spellEnd"/>
            <w:r w:rsidRPr="008C3C96">
              <w:rPr>
                <w:rFonts w:ascii="CiscoSansTT" w:hAnsi="CiscoSansTT" w:cs="CiscoSansTT"/>
                <w:sz w:val="20"/>
              </w:rPr>
              <w:t>: ipv4</w:t>
            </w:r>
          </w:p>
          <w:p w14:paraId="01A831A1" w14:textId="77777777" w:rsidR="001F368A" w:rsidRPr="008C3C96" w:rsidRDefault="001F368A" w:rsidP="00DC489A">
            <w:pPr>
              <w:pStyle w:val="dC-CommandLine"/>
              <w:rPr>
                <w:rFonts w:ascii="CiscoSansTT" w:hAnsi="CiscoSansTT" w:cs="CiscoSansTT"/>
                <w:sz w:val="20"/>
              </w:rPr>
            </w:pPr>
            <w:r w:rsidRPr="008C3C96">
              <w:rPr>
                <w:rFonts w:ascii="CiscoSansTT" w:hAnsi="CiscoSansTT" w:cs="CiscoSansTT"/>
                <w:sz w:val="20"/>
              </w:rPr>
              <w:t xml:space="preserve">           </w:t>
            </w:r>
            <w:proofErr w:type="spellStart"/>
            <w:r w:rsidRPr="008C3C96">
              <w:rPr>
                <w:rFonts w:ascii="CiscoSansTT" w:hAnsi="CiscoSansTT" w:cs="CiscoSansTT"/>
                <w:sz w:val="20"/>
              </w:rPr>
              <w:t>safi</w:t>
            </w:r>
            <w:proofErr w:type="spellEnd"/>
            <w:r w:rsidRPr="008C3C96">
              <w:rPr>
                <w:rFonts w:ascii="CiscoSansTT" w:hAnsi="CiscoSansTT" w:cs="CiscoSansTT"/>
                <w:sz w:val="20"/>
              </w:rPr>
              <w:t>: unicast</w:t>
            </w:r>
          </w:p>
          <w:p w14:paraId="2C84A5E9" w14:textId="77777777" w:rsidR="001F368A" w:rsidRPr="008C3C96" w:rsidRDefault="001F368A" w:rsidP="00DC489A">
            <w:pPr>
              <w:pStyle w:val="dC-CommandLine"/>
              <w:rPr>
                <w:rFonts w:ascii="CiscoSansTT" w:hAnsi="CiscoSansTT" w:cs="CiscoSansTT"/>
                <w:sz w:val="20"/>
              </w:rPr>
            </w:pPr>
            <w:r w:rsidRPr="008C3C96">
              <w:rPr>
                <w:rFonts w:ascii="CiscoSansTT" w:hAnsi="CiscoSansTT" w:cs="CiscoSansTT"/>
                <w:sz w:val="20"/>
              </w:rPr>
              <w:t xml:space="preserve">           </w:t>
            </w:r>
            <w:proofErr w:type="spellStart"/>
            <w:r w:rsidRPr="008C3C96">
              <w:rPr>
                <w:rFonts w:ascii="CiscoSansTT" w:hAnsi="CiscoSansTT" w:cs="CiscoSansTT"/>
                <w:sz w:val="20"/>
              </w:rPr>
              <w:t>send_community</w:t>
            </w:r>
            <w:proofErr w:type="spellEnd"/>
            <w:r w:rsidRPr="008C3C96">
              <w:rPr>
                <w:rFonts w:ascii="CiscoSansTT" w:hAnsi="CiscoSansTT" w:cs="CiscoSansTT"/>
                <w:sz w:val="20"/>
              </w:rPr>
              <w:t>: both</w:t>
            </w:r>
          </w:p>
          <w:p w14:paraId="77DDACDD" w14:textId="77777777" w:rsidR="001F368A" w:rsidRPr="008C3C96" w:rsidRDefault="001F368A" w:rsidP="00DC489A">
            <w:pPr>
              <w:pStyle w:val="dC-CommandLine"/>
              <w:rPr>
                <w:rFonts w:ascii="CiscoSansTT" w:hAnsi="CiscoSansTT" w:cs="CiscoSansTT"/>
                <w:sz w:val="20"/>
              </w:rPr>
            </w:pPr>
            <w:r w:rsidRPr="008C3C96">
              <w:rPr>
                <w:rFonts w:ascii="CiscoSansTT" w:hAnsi="CiscoSansTT" w:cs="CiscoSansTT"/>
                <w:sz w:val="20"/>
              </w:rPr>
              <w:t xml:space="preserve">           provider: "</w:t>
            </w:r>
            <w:proofErr w:type="gramStart"/>
            <w:r w:rsidRPr="008C3C96">
              <w:rPr>
                <w:rFonts w:ascii="CiscoSansTT" w:hAnsi="CiscoSansTT" w:cs="CiscoSansTT"/>
                <w:sz w:val="20"/>
              </w:rPr>
              <w:t xml:space="preserve">{{ </w:t>
            </w:r>
            <w:proofErr w:type="spellStart"/>
            <w:r w:rsidRPr="008C3C96">
              <w:rPr>
                <w:rFonts w:ascii="CiscoSansTT" w:hAnsi="CiscoSansTT" w:cs="CiscoSansTT"/>
                <w:sz w:val="20"/>
              </w:rPr>
              <w:t>nxos</w:t>
            </w:r>
            <w:proofErr w:type="gramEnd"/>
            <w:r w:rsidRPr="008C3C96">
              <w:rPr>
                <w:rFonts w:ascii="CiscoSansTT" w:hAnsi="CiscoSansTT" w:cs="CiscoSansTT"/>
                <w:sz w:val="20"/>
              </w:rPr>
              <w:t>_provider</w:t>
            </w:r>
            <w:proofErr w:type="spellEnd"/>
            <w:r w:rsidRPr="008C3C96">
              <w:rPr>
                <w:rFonts w:ascii="CiscoSansTT" w:hAnsi="CiscoSansTT" w:cs="CiscoSansTT"/>
                <w:sz w:val="20"/>
              </w:rPr>
              <w:t xml:space="preserve"> }}"</w:t>
            </w:r>
          </w:p>
          <w:p w14:paraId="0E3DA219" w14:textId="77777777" w:rsidR="001F368A" w:rsidRPr="008C3C96" w:rsidRDefault="001F368A" w:rsidP="00DC489A">
            <w:pPr>
              <w:pStyle w:val="dC-CommandLine"/>
              <w:rPr>
                <w:rFonts w:ascii="CiscoSansTT" w:hAnsi="CiscoSansTT" w:cs="CiscoSansTT"/>
                <w:sz w:val="20"/>
              </w:rPr>
            </w:pPr>
            <w:r w:rsidRPr="008C3C96">
              <w:rPr>
                <w:rFonts w:ascii="CiscoSansTT" w:hAnsi="CiscoSansTT" w:cs="CiscoSansTT"/>
                <w:sz w:val="20"/>
              </w:rPr>
              <w:t xml:space="preserve">         </w:t>
            </w:r>
            <w:proofErr w:type="spellStart"/>
            <w:r w:rsidRPr="008C3C96">
              <w:rPr>
                <w:rFonts w:ascii="CiscoSansTT" w:hAnsi="CiscoSansTT" w:cs="CiscoSansTT"/>
                <w:sz w:val="20"/>
              </w:rPr>
              <w:t>with_items</w:t>
            </w:r>
            <w:proofErr w:type="spellEnd"/>
            <w:r w:rsidRPr="008C3C96">
              <w:rPr>
                <w:rFonts w:ascii="CiscoSansTT" w:hAnsi="CiscoSansTT" w:cs="CiscoSansTT"/>
                <w:sz w:val="20"/>
              </w:rPr>
              <w:t>: "</w:t>
            </w:r>
            <w:proofErr w:type="gramStart"/>
            <w:r w:rsidRPr="008C3C96">
              <w:rPr>
                <w:rFonts w:ascii="CiscoSansTT" w:hAnsi="CiscoSansTT" w:cs="CiscoSansTT"/>
                <w:sz w:val="20"/>
              </w:rPr>
              <w:t xml:space="preserve">{{ </w:t>
            </w:r>
            <w:proofErr w:type="spellStart"/>
            <w:r w:rsidRPr="008C3C96">
              <w:rPr>
                <w:rFonts w:ascii="CiscoSansTT" w:hAnsi="CiscoSansTT" w:cs="CiscoSansTT"/>
                <w:sz w:val="20"/>
              </w:rPr>
              <w:t>bgp</w:t>
            </w:r>
            <w:proofErr w:type="gramEnd"/>
            <w:r w:rsidRPr="008C3C96">
              <w:rPr>
                <w:rFonts w:ascii="CiscoSansTT" w:hAnsi="CiscoSansTT" w:cs="CiscoSansTT"/>
                <w:sz w:val="20"/>
              </w:rPr>
              <w:t>_neighbors</w:t>
            </w:r>
            <w:proofErr w:type="spellEnd"/>
            <w:r w:rsidRPr="008C3C96">
              <w:rPr>
                <w:rFonts w:ascii="CiscoSansTT" w:hAnsi="CiscoSansTT" w:cs="CiscoSansTT"/>
                <w:sz w:val="20"/>
              </w:rPr>
              <w:t xml:space="preserve"> }}"</w:t>
            </w:r>
          </w:p>
          <w:p w14:paraId="6D804211" w14:textId="77777777" w:rsidR="001F368A" w:rsidRPr="008C3C96" w:rsidRDefault="001F368A" w:rsidP="00DC489A">
            <w:pPr>
              <w:pStyle w:val="dC-CommandLine"/>
              <w:rPr>
                <w:rFonts w:ascii="CiscoSansTT" w:hAnsi="CiscoSansTT" w:cs="CiscoSansTT"/>
                <w:sz w:val="20"/>
              </w:rPr>
            </w:pPr>
            <w:r w:rsidRPr="008C3C96">
              <w:rPr>
                <w:rFonts w:ascii="CiscoSansTT" w:hAnsi="CiscoSansTT" w:cs="CiscoSansTT"/>
                <w:sz w:val="20"/>
              </w:rPr>
              <w:t xml:space="preserve">         tags: </w:t>
            </w:r>
            <w:proofErr w:type="spellStart"/>
            <w:r w:rsidRPr="008C3C96">
              <w:rPr>
                <w:rFonts w:ascii="CiscoSansTT" w:hAnsi="CiscoSansTT" w:cs="CiscoSansTT"/>
                <w:sz w:val="20"/>
              </w:rPr>
              <w:t>bgp</w:t>
            </w:r>
            <w:proofErr w:type="spellEnd"/>
          </w:p>
        </w:tc>
      </w:tr>
    </w:tbl>
    <w:p w14:paraId="2345539C" w14:textId="77777777" w:rsidR="001F368A" w:rsidRPr="008C3C96" w:rsidRDefault="001F368A" w:rsidP="001F368A">
      <w:pPr>
        <w:rPr>
          <w:rFonts w:ascii="CiscoSansTT" w:hAnsi="CiscoSansTT" w:cs="CiscoSansTT"/>
        </w:rPr>
      </w:pPr>
    </w:p>
    <w:p w14:paraId="35A555D3" w14:textId="77777777" w:rsidR="001F368A" w:rsidRPr="008C3C96" w:rsidRDefault="001F368A" w:rsidP="001F368A">
      <w:pPr>
        <w:pStyle w:val="Heading3"/>
        <w:rPr>
          <w:rFonts w:ascii="CiscoSansTT" w:hAnsi="CiscoSansTT" w:cs="CiscoSansTT"/>
        </w:rPr>
      </w:pPr>
      <w:r w:rsidRPr="008C3C96">
        <w:rPr>
          <w:rFonts w:ascii="CiscoSansTT" w:hAnsi="CiscoSansTT" w:cs="CiscoSansTT"/>
        </w:rPr>
        <w:t xml:space="preserve">Build variable file for leaf role </w:t>
      </w:r>
    </w:p>
    <w:p w14:paraId="22DA4470" w14:textId="77777777" w:rsidR="001F368A" w:rsidRPr="008C3C96" w:rsidRDefault="001F368A" w:rsidP="001F368A">
      <w:pPr>
        <w:pStyle w:val="dC-Normal"/>
        <w:rPr>
          <w:rFonts w:ascii="CiscoSansTT" w:hAnsi="CiscoSansTT" w:cs="CiscoSansTT"/>
          <w:b/>
          <w:sz w:val="24"/>
          <w:szCs w:val="24"/>
        </w:rPr>
      </w:pPr>
      <w:r w:rsidRPr="008C3C96">
        <w:rPr>
          <w:rFonts w:ascii="CiscoSansTT" w:hAnsi="CiscoSansTT" w:cs="CiscoSansTT"/>
          <w:sz w:val="24"/>
          <w:szCs w:val="24"/>
        </w:rPr>
        <w:t>Use “</w:t>
      </w:r>
      <w:r w:rsidRPr="008C3C96">
        <w:rPr>
          <w:rFonts w:ascii="CiscoSansTT" w:hAnsi="CiscoSansTT" w:cs="CiscoSansTT"/>
          <w:b/>
          <w:sz w:val="24"/>
          <w:szCs w:val="24"/>
        </w:rPr>
        <w:t xml:space="preserve">Atom” </w:t>
      </w:r>
      <w:r w:rsidRPr="008C3C96">
        <w:rPr>
          <w:rFonts w:ascii="CiscoSansTT" w:hAnsi="CiscoSansTT" w:cs="CiscoSansTT"/>
          <w:sz w:val="24"/>
          <w:szCs w:val="24"/>
        </w:rPr>
        <w:t xml:space="preserve">to edit the </w:t>
      </w:r>
      <w:proofErr w:type="spellStart"/>
      <w:r w:rsidRPr="008C3C96">
        <w:rPr>
          <w:rFonts w:ascii="CiscoSansTT" w:hAnsi="CiscoSansTT" w:cs="CiscoSansTT"/>
          <w:sz w:val="24"/>
          <w:szCs w:val="24"/>
        </w:rPr>
        <w:t>main.yml</w:t>
      </w:r>
      <w:proofErr w:type="spellEnd"/>
      <w:r w:rsidRPr="008C3C96">
        <w:rPr>
          <w:rFonts w:ascii="CiscoSansTT" w:hAnsi="CiscoSansTT" w:cs="CiscoSansTT"/>
          <w:sz w:val="24"/>
          <w:szCs w:val="24"/>
        </w:rPr>
        <w:t xml:space="preserve"> file. Open up the project folder </w:t>
      </w:r>
      <w:r w:rsidRPr="008C3C96">
        <w:rPr>
          <w:rFonts w:ascii="CiscoSansTT" w:hAnsi="CiscoSansTT" w:cs="CiscoSansTT"/>
          <w:b/>
          <w:sz w:val="24"/>
          <w:szCs w:val="24"/>
        </w:rPr>
        <w:t xml:space="preserve">“LTRDCN-1572” </w:t>
      </w:r>
      <w:r w:rsidRPr="008C3C96">
        <w:rPr>
          <w:rFonts w:ascii="CiscoSansTT" w:hAnsi="CiscoSansTT" w:cs="CiscoSansTT"/>
          <w:sz w:val="24"/>
          <w:szCs w:val="24"/>
        </w:rPr>
        <w:t xml:space="preserve">and open </w:t>
      </w:r>
      <w:proofErr w:type="spellStart"/>
      <w:r w:rsidRPr="008C3C96">
        <w:rPr>
          <w:rFonts w:ascii="CiscoSansTT" w:hAnsi="CiscoSansTT" w:cs="CiscoSansTT"/>
          <w:sz w:val="24"/>
          <w:szCs w:val="24"/>
        </w:rPr>
        <w:t>main.yml</w:t>
      </w:r>
      <w:proofErr w:type="spellEnd"/>
      <w:r w:rsidRPr="008C3C96">
        <w:rPr>
          <w:rFonts w:ascii="CiscoSansTT" w:hAnsi="CiscoSansTT" w:cs="CiscoSansTT"/>
          <w:sz w:val="24"/>
          <w:szCs w:val="24"/>
        </w:rPr>
        <w:t xml:space="preserve"> file under </w:t>
      </w:r>
      <w:r w:rsidRPr="008C3C96">
        <w:rPr>
          <w:rFonts w:ascii="CiscoSansTT" w:hAnsi="CiscoSansTT" w:cs="CiscoSansTT"/>
          <w:b/>
          <w:sz w:val="24"/>
          <w:szCs w:val="24"/>
        </w:rPr>
        <w:t xml:space="preserve">“roles/leaf/vars/”.   </w:t>
      </w:r>
      <w:r w:rsidRPr="008C3C96">
        <w:rPr>
          <w:rFonts w:ascii="CiscoSansTT" w:hAnsi="CiscoSansTT" w:cs="CiscoSansTT"/>
          <w:sz w:val="24"/>
          <w:szCs w:val="24"/>
        </w:rPr>
        <w:t>Save this file</w:t>
      </w:r>
      <w:r w:rsidRPr="008C3C96">
        <w:rPr>
          <w:rFonts w:ascii="CiscoSansTT" w:hAnsi="CiscoSansTT" w:cs="CiscoSansTT"/>
          <w:b/>
          <w:sz w:val="24"/>
          <w:szCs w:val="24"/>
        </w:rPr>
        <w:t xml:space="preserve"> (File </w:t>
      </w:r>
      <w:r w:rsidRPr="008C3C96">
        <w:rPr>
          <w:rFonts w:ascii="CiscoSansTT" w:hAnsi="CiscoSansTT" w:cs="CiscoSansTT"/>
          <w:b/>
          <w:sz w:val="24"/>
          <w:szCs w:val="24"/>
        </w:rPr>
        <w:sym w:font="Wingdings" w:char="F0E0"/>
      </w:r>
      <w:r w:rsidRPr="008C3C96">
        <w:rPr>
          <w:rFonts w:ascii="CiscoSansTT" w:hAnsi="CiscoSansTT" w:cs="CiscoSansTT"/>
          <w:b/>
          <w:sz w:val="24"/>
          <w:szCs w:val="24"/>
        </w:rPr>
        <w:t xml:space="preserve"> Save) </w:t>
      </w:r>
      <w:r w:rsidRPr="008C3C96">
        <w:rPr>
          <w:rFonts w:ascii="CiscoSansTT" w:hAnsi="CiscoSansTT" w:cs="CiscoSansTT"/>
          <w:sz w:val="24"/>
          <w:szCs w:val="24"/>
        </w:rPr>
        <w:t>on Atom with below content</w:t>
      </w:r>
      <w:r w:rsidRPr="008C3C96">
        <w:rPr>
          <w:rFonts w:ascii="CiscoSansTT" w:hAnsi="CiscoSansTT" w:cs="CiscoSansTT"/>
          <w:b/>
          <w:sz w:val="24"/>
          <w:szCs w:val="24"/>
        </w:rPr>
        <w:t xml:space="preserve">:  </w:t>
      </w:r>
    </w:p>
    <w:p w14:paraId="2A804CCA" w14:textId="77777777" w:rsidR="001F368A" w:rsidRPr="008C3C96" w:rsidRDefault="001F368A" w:rsidP="001F368A">
      <w:pPr>
        <w:pStyle w:val="dC-Normal"/>
        <w:rPr>
          <w:rFonts w:ascii="CiscoSansTT" w:hAnsi="CiscoSansTT" w:cs="CiscoSansTT"/>
          <w:b/>
        </w:rPr>
      </w:pPr>
    </w:p>
    <w:tbl>
      <w:tblPr>
        <w:tblStyle w:val="TableGrid"/>
        <w:tblW w:w="0" w:type="auto"/>
        <w:tblLook w:val="04A0" w:firstRow="1" w:lastRow="0" w:firstColumn="1" w:lastColumn="0" w:noHBand="0" w:noVBand="1"/>
      </w:tblPr>
      <w:tblGrid>
        <w:gridCol w:w="9016"/>
      </w:tblGrid>
      <w:tr w:rsidR="001F368A" w:rsidRPr="008C3C96" w14:paraId="15D4D028" w14:textId="77777777" w:rsidTr="00DC489A">
        <w:tc>
          <w:tcPr>
            <w:tcW w:w="10416" w:type="dxa"/>
          </w:tcPr>
          <w:p w14:paraId="170E9B88" w14:textId="77777777" w:rsidR="001F368A" w:rsidRPr="008C3C96" w:rsidRDefault="001F368A" w:rsidP="00DC489A">
            <w:pPr>
              <w:pStyle w:val="dC-CommandLine"/>
              <w:rPr>
                <w:rFonts w:ascii="CiscoSansTT" w:hAnsi="CiscoSansTT" w:cs="CiscoSansTT"/>
                <w:sz w:val="20"/>
              </w:rPr>
            </w:pPr>
            <w:r w:rsidRPr="008C3C96">
              <w:rPr>
                <w:rFonts w:ascii="CiscoSansTT" w:hAnsi="CiscoSansTT" w:cs="CiscoSansTT"/>
                <w:sz w:val="20"/>
              </w:rPr>
              <w:t>---</w:t>
            </w:r>
          </w:p>
          <w:p w14:paraId="26716216" w14:textId="77777777" w:rsidR="001F368A" w:rsidRPr="008C3C96" w:rsidRDefault="001F368A" w:rsidP="00DC489A">
            <w:pPr>
              <w:pStyle w:val="dC-CommandLine"/>
              <w:rPr>
                <w:rFonts w:ascii="CiscoSansTT" w:hAnsi="CiscoSansTT" w:cs="CiscoSansTT"/>
                <w:sz w:val="20"/>
              </w:rPr>
            </w:pPr>
            <w:r w:rsidRPr="008C3C96">
              <w:rPr>
                <w:rFonts w:ascii="CiscoSansTT" w:hAnsi="CiscoSansTT" w:cs="CiscoSansTT"/>
                <w:sz w:val="20"/>
              </w:rPr>
              <w:t># vars file for leaf</w:t>
            </w:r>
          </w:p>
          <w:p w14:paraId="66CCA9E0" w14:textId="77777777" w:rsidR="001F368A" w:rsidRPr="008C3C96" w:rsidRDefault="001F368A" w:rsidP="00DC489A">
            <w:pPr>
              <w:pStyle w:val="dC-CommandLine"/>
              <w:rPr>
                <w:rFonts w:ascii="CiscoSansTT" w:hAnsi="CiscoSansTT" w:cs="CiscoSansTT"/>
                <w:sz w:val="20"/>
              </w:rPr>
            </w:pPr>
            <w:r w:rsidRPr="008C3C96">
              <w:rPr>
                <w:rFonts w:ascii="CiscoSansTT" w:hAnsi="CiscoSansTT" w:cs="CiscoSansTT"/>
                <w:sz w:val="20"/>
              </w:rPr>
              <w:t xml:space="preserve">  </w:t>
            </w:r>
            <w:proofErr w:type="spellStart"/>
            <w:r w:rsidRPr="008C3C96">
              <w:rPr>
                <w:rFonts w:ascii="CiscoSansTT" w:hAnsi="CiscoSansTT" w:cs="CiscoSansTT"/>
                <w:sz w:val="20"/>
              </w:rPr>
              <w:t>nxos_provider</w:t>
            </w:r>
            <w:proofErr w:type="spellEnd"/>
            <w:r w:rsidRPr="008C3C96">
              <w:rPr>
                <w:rFonts w:ascii="CiscoSansTT" w:hAnsi="CiscoSansTT" w:cs="CiscoSansTT"/>
                <w:sz w:val="20"/>
              </w:rPr>
              <w:t>:</w:t>
            </w:r>
          </w:p>
          <w:p w14:paraId="549DE5F1" w14:textId="77777777" w:rsidR="001F368A" w:rsidRPr="008C3C96" w:rsidRDefault="001F368A" w:rsidP="00DC489A">
            <w:pPr>
              <w:pStyle w:val="dC-CommandLine"/>
              <w:rPr>
                <w:rFonts w:ascii="CiscoSansTT" w:hAnsi="CiscoSansTT" w:cs="CiscoSansTT"/>
                <w:sz w:val="20"/>
              </w:rPr>
            </w:pPr>
            <w:r w:rsidRPr="008C3C96">
              <w:rPr>
                <w:rFonts w:ascii="CiscoSansTT" w:hAnsi="CiscoSansTT" w:cs="CiscoSansTT"/>
                <w:sz w:val="20"/>
              </w:rPr>
              <w:t xml:space="preserve">    username: "</w:t>
            </w:r>
            <w:proofErr w:type="gramStart"/>
            <w:r w:rsidRPr="008C3C96">
              <w:rPr>
                <w:rFonts w:ascii="CiscoSansTT" w:hAnsi="CiscoSansTT" w:cs="CiscoSansTT"/>
                <w:sz w:val="20"/>
              </w:rPr>
              <w:t>{{ user</w:t>
            </w:r>
            <w:proofErr w:type="gramEnd"/>
            <w:r w:rsidRPr="008C3C96">
              <w:rPr>
                <w:rFonts w:ascii="CiscoSansTT" w:hAnsi="CiscoSansTT" w:cs="CiscoSansTT"/>
                <w:sz w:val="20"/>
              </w:rPr>
              <w:t xml:space="preserve"> }}"</w:t>
            </w:r>
          </w:p>
          <w:p w14:paraId="488B3A26" w14:textId="77777777" w:rsidR="001F368A" w:rsidRPr="008C3C96" w:rsidRDefault="001F368A" w:rsidP="00DC489A">
            <w:pPr>
              <w:pStyle w:val="dC-CommandLine"/>
              <w:rPr>
                <w:rFonts w:ascii="CiscoSansTT" w:hAnsi="CiscoSansTT" w:cs="CiscoSansTT"/>
                <w:sz w:val="20"/>
              </w:rPr>
            </w:pPr>
            <w:r w:rsidRPr="008C3C96">
              <w:rPr>
                <w:rFonts w:ascii="CiscoSansTT" w:hAnsi="CiscoSansTT" w:cs="CiscoSansTT"/>
                <w:sz w:val="20"/>
              </w:rPr>
              <w:t xml:space="preserve">    password: "</w:t>
            </w:r>
            <w:proofErr w:type="gramStart"/>
            <w:r w:rsidRPr="008C3C96">
              <w:rPr>
                <w:rFonts w:ascii="CiscoSansTT" w:hAnsi="CiscoSansTT" w:cs="CiscoSansTT"/>
                <w:sz w:val="20"/>
              </w:rPr>
              <w:t xml:space="preserve">{{ </w:t>
            </w:r>
            <w:proofErr w:type="spellStart"/>
            <w:r w:rsidRPr="008C3C96">
              <w:rPr>
                <w:rFonts w:ascii="CiscoSansTT" w:hAnsi="CiscoSansTT" w:cs="CiscoSansTT"/>
                <w:sz w:val="20"/>
              </w:rPr>
              <w:t>pwd</w:t>
            </w:r>
            <w:proofErr w:type="spellEnd"/>
            <w:proofErr w:type="gramEnd"/>
            <w:r w:rsidRPr="008C3C96">
              <w:rPr>
                <w:rFonts w:ascii="CiscoSansTT" w:hAnsi="CiscoSansTT" w:cs="CiscoSansTT"/>
                <w:sz w:val="20"/>
              </w:rPr>
              <w:t xml:space="preserve"> }}"</w:t>
            </w:r>
          </w:p>
          <w:p w14:paraId="2042975A" w14:textId="77777777" w:rsidR="001F368A" w:rsidRPr="008C3C96" w:rsidRDefault="001F368A" w:rsidP="00DC489A">
            <w:pPr>
              <w:pStyle w:val="dC-CommandLine"/>
              <w:rPr>
                <w:rFonts w:ascii="CiscoSansTT" w:hAnsi="CiscoSansTT" w:cs="CiscoSansTT"/>
                <w:sz w:val="20"/>
              </w:rPr>
            </w:pPr>
            <w:r w:rsidRPr="008C3C96">
              <w:rPr>
                <w:rFonts w:ascii="CiscoSansTT" w:hAnsi="CiscoSansTT" w:cs="CiscoSansTT"/>
                <w:sz w:val="20"/>
              </w:rPr>
              <w:t xml:space="preserve">    transport: </w:t>
            </w:r>
            <w:proofErr w:type="spellStart"/>
            <w:r w:rsidRPr="008C3C96">
              <w:rPr>
                <w:rFonts w:ascii="CiscoSansTT" w:hAnsi="CiscoSansTT" w:cs="CiscoSansTT"/>
                <w:sz w:val="20"/>
              </w:rPr>
              <w:t>nxapi</w:t>
            </w:r>
            <w:proofErr w:type="spellEnd"/>
          </w:p>
          <w:p w14:paraId="35B51F7A" w14:textId="77777777" w:rsidR="001F368A" w:rsidRPr="008C3C96" w:rsidRDefault="001F368A" w:rsidP="00DC489A">
            <w:pPr>
              <w:pStyle w:val="dC-CommandLine"/>
              <w:rPr>
                <w:rFonts w:ascii="CiscoSansTT" w:hAnsi="CiscoSansTT" w:cs="CiscoSansTT"/>
                <w:sz w:val="20"/>
              </w:rPr>
            </w:pPr>
            <w:r w:rsidRPr="008C3C96">
              <w:rPr>
                <w:rFonts w:ascii="CiscoSansTT" w:hAnsi="CiscoSansTT" w:cs="CiscoSansTT"/>
                <w:sz w:val="20"/>
              </w:rPr>
              <w:t xml:space="preserve">    timeout: 30</w:t>
            </w:r>
          </w:p>
          <w:p w14:paraId="0085659D" w14:textId="77777777" w:rsidR="001F368A" w:rsidRPr="008C3C96" w:rsidRDefault="001F368A" w:rsidP="00DC489A">
            <w:pPr>
              <w:pStyle w:val="dC-CommandLine"/>
              <w:rPr>
                <w:rFonts w:ascii="CiscoSansTT" w:hAnsi="CiscoSansTT" w:cs="CiscoSansTT"/>
                <w:sz w:val="20"/>
              </w:rPr>
            </w:pPr>
            <w:r w:rsidRPr="008C3C96">
              <w:rPr>
                <w:rFonts w:ascii="CiscoSansTT" w:hAnsi="CiscoSansTT" w:cs="CiscoSansTT"/>
                <w:sz w:val="20"/>
              </w:rPr>
              <w:t xml:space="preserve">    host: "</w:t>
            </w:r>
            <w:proofErr w:type="gramStart"/>
            <w:r w:rsidRPr="008C3C96">
              <w:rPr>
                <w:rFonts w:ascii="CiscoSansTT" w:hAnsi="CiscoSansTT" w:cs="CiscoSansTT"/>
                <w:sz w:val="20"/>
              </w:rPr>
              <w:t xml:space="preserve">{{ </w:t>
            </w:r>
            <w:proofErr w:type="spellStart"/>
            <w:r w:rsidRPr="008C3C96">
              <w:rPr>
                <w:rFonts w:ascii="CiscoSansTT" w:hAnsi="CiscoSansTT" w:cs="CiscoSansTT"/>
                <w:sz w:val="20"/>
              </w:rPr>
              <w:t>inventory</w:t>
            </w:r>
            <w:proofErr w:type="gramEnd"/>
            <w:r w:rsidRPr="008C3C96">
              <w:rPr>
                <w:rFonts w:ascii="CiscoSansTT" w:hAnsi="CiscoSansTT" w:cs="CiscoSansTT"/>
                <w:sz w:val="20"/>
              </w:rPr>
              <w:t>_hostname</w:t>
            </w:r>
            <w:proofErr w:type="spellEnd"/>
            <w:r w:rsidRPr="008C3C96">
              <w:rPr>
                <w:rFonts w:ascii="CiscoSansTT" w:hAnsi="CiscoSansTT" w:cs="CiscoSansTT"/>
                <w:sz w:val="20"/>
              </w:rPr>
              <w:t xml:space="preserve"> }}"</w:t>
            </w:r>
          </w:p>
          <w:p w14:paraId="1897E6CB" w14:textId="77777777" w:rsidR="001F368A" w:rsidRPr="008C3C96" w:rsidRDefault="001F368A" w:rsidP="00DC489A">
            <w:pPr>
              <w:pStyle w:val="dC-CommandLine"/>
              <w:rPr>
                <w:rFonts w:ascii="CiscoSansTT" w:hAnsi="CiscoSansTT" w:cs="CiscoSansTT"/>
                <w:sz w:val="20"/>
              </w:rPr>
            </w:pPr>
          </w:p>
          <w:p w14:paraId="167DBA6A" w14:textId="77777777" w:rsidR="001F368A" w:rsidRPr="008C3C96" w:rsidRDefault="001F368A" w:rsidP="00DC489A">
            <w:pPr>
              <w:pStyle w:val="dC-CommandLine"/>
              <w:rPr>
                <w:rFonts w:ascii="CiscoSansTT" w:hAnsi="CiscoSansTT" w:cs="CiscoSansTT"/>
                <w:sz w:val="20"/>
              </w:rPr>
            </w:pPr>
            <w:r w:rsidRPr="008C3C96">
              <w:rPr>
                <w:rFonts w:ascii="CiscoSansTT" w:hAnsi="CiscoSansTT" w:cs="CiscoSansTT"/>
                <w:sz w:val="20"/>
              </w:rPr>
              <w:t xml:space="preserve">  </w:t>
            </w:r>
            <w:proofErr w:type="spellStart"/>
            <w:r w:rsidRPr="008C3C96">
              <w:rPr>
                <w:rFonts w:ascii="CiscoSansTT" w:hAnsi="CiscoSansTT" w:cs="CiscoSansTT"/>
                <w:sz w:val="20"/>
              </w:rPr>
              <w:t>asn</w:t>
            </w:r>
            <w:proofErr w:type="spellEnd"/>
            <w:r w:rsidRPr="008C3C96">
              <w:rPr>
                <w:rFonts w:ascii="CiscoSansTT" w:hAnsi="CiscoSansTT" w:cs="CiscoSansTT"/>
                <w:sz w:val="20"/>
              </w:rPr>
              <w:t>: 65000</w:t>
            </w:r>
          </w:p>
          <w:p w14:paraId="70652A1E" w14:textId="77777777" w:rsidR="001F368A" w:rsidRPr="008C3C96" w:rsidRDefault="001F368A" w:rsidP="00DC489A">
            <w:pPr>
              <w:pStyle w:val="dC-CommandLine"/>
              <w:rPr>
                <w:rFonts w:ascii="CiscoSansTT" w:hAnsi="CiscoSansTT" w:cs="CiscoSansTT"/>
                <w:sz w:val="20"/>
              </w:rPr>
            </w:pPr>
          </w:p>
          <w:p w14:paraId="740DAC88" w14:textId="77777777" w:rsidR="001F368A" w:rsidRPr="008C3C96" w:rsidRDefault="001F368A" w:rsidP="00DC489A">
            <w:pPr>
              <w:pStyle w:val="dC-CommandLine"/>
              <w:rPr>
                <w:rFonts w:ascii="CiscoSansTT" w:hAnsi="CiscoSansTT" w:cs="CiscoSansTT"/>
                <w:sz w:val="20"/>
              </w:rPr>
            </w:pPr>
            <w:r w:rsidRPr="008C3C96">
              <w:rPr>
                <w:rFonts w:ascii="CiscoSansTT" w:hAnsi="CiscoSansTT" w:cs="CiscoSansTT"/>
                <w:sz w:val="20"/>
              </w:rPr>
              <w:t xml:space="preserve">  </w:t>
            </w:r>
            <w:proofErr w:type="spellStart"/>
            <w:r w:rsidRPr="008C3C96">
              <w:rPr>
                <w:rFonts w:ascii="CiscoSansTT" w:hAnsi="CiscoSansTT" w:cs="CiscoSansTT"/>
                <w:sz w:val="20"/>
              </w:rPr>
              <w:t>bgp_neighbors</w:t>
            </w:r>
            <w:proofErr w:type="spellEnd"/>
            <w:r w:rsidRPr="008C3C96">
              <w:rPr>
                <w:rFonts w:ascii="CiscoSansTT" w:hAnsi="CiscoSansTT" w:cs="CiscoSansTT"/>
                <w:sz w:val="20"/>
              </w:rPr>
              <w:t>:</w:t>
            </w:r>
          </w:p>
          <w:p w14:paraId="4BA0C7BB" w14:textId="77777777" w:rsidR="001F368A" w:rsidRPr="008C3C96" w:rsidRDefault="001F368A" w:rsidP="00DC489A">
            <w:pPr>
              <w:pStyle w:val="dC-CommandLine"/>
              <w:rPr>
                <w:rFonts w:ascii="CiscoSansTT" w:hAnsi="CiscoSansTT" w:cs="CiscoSansTT"/>
                <w:sz w:val="20"/>
              </w:rPr>
            </w:pPr>
            <w:r w:rsidRPr="008C3C96">
              <w:rPr>
                <w:rFonts w:ascii="CiscoSansTT" w:hAnsi="CiscoSansTT" w:cs="CiscoSansTT"/>
                <w:sz w:val="20"/>
              </w:rPr>
              <w:t xml:space="preserve">  - </w:t>
            </w:r>
            <w:proofErr w:type="gramStart"/>
            <w:r w:rsidRPr="008C3C96">
              <w:rPr>
                <w:rFonts w:ascii="CiscoSansTT" w:hAnsi="CiscoSansTT" w:cs="CiscoSansTT"/>
                <w:sz w:val="20"/>
              </w:rPr>
              <w:t xml:space="preserve">{ </w:t>
            </w:r>
            <w:proofErr w:type="spellStart"/>
            <w:r w:rsidRPr="008C3C96">
              <w:rPr>
                <w:rFonts w:ascii="CiscoSansTT" w:hAnsi="CiscoSansTT" w:cs="CiscoSansTT"/>
                <w:sz w:val="20"/>
              </w:rPr>
              <w:t>remote</w:t>
            </w:r>
            <w:proofErr w:type="gramEnd"/>
            <w:r w:rsidRPr="008C3C96">
              <w:rPr>
                <w:rFonts w:ascii="CiscoSansTT" w:hAnsi="CiscoSansTT" w:cs="CiscoSansTT"/>
                <w:sz w:val="20"/>
              </w:rPr>
              <w:t>_as</w:t>
            </w:r>
            <w:proofErr w:type="spellEnd"/>
            <w:r w:rsidRPr="008C3C96">
              <w:rPr>
                <w:rFonts w:ascii="CiscoSansTT" w:hAnsi="CiscoSansTT" w:cs="CiscoSansTT"/>
                <w:sz w:val="20"/>
              </w:rPr>
              <w:t xml:space="preserve">: 65000, neighbor: 192.168.0.6, </w:t>
            </w:r>
            <w:proofErr w:type="spellStart"/>
            <w:r w:rsidRPr="008C3C96">
              <w:rPr>
                <w:rFonts w:ascii="CiscoSansTT" w:hAnsi="CiscoSansTT" w:cs="CiscoSansTT"/>
                <w:sz w:val="20"/>
              </w:rPr>
              <w:t>update_source</w:t>
            </w:r>
            <w:proofErr w:type="spellEnd"/>
            <w:r w:rsidRPr="008C3C96">
              <w:rPr>
                <w:rFonts w:ascii="CiscoSansTT" w:hAnsi="CiscoSansTT" w:cs="CiscoSansTT"/>
                <w:sz w:val="20"/>
              </w:rPr>
              <w:t>: Loopback0 }</w:t>
            </w:r>
          </w:p>
          <w:p w14:paraId="721B212E" w14:textId="77777777" w:rsidR="001F368A" w:rsidRPr="008C3C96" w:rsidRDefault="001F368A" w:rsidP="00DC489A">
            <w:pPr>
              <w:pStyle w:val="dC-CommandLine"/>
              <w:rPr>
                <w:rFonts w:ascii="CiscoSansTT" w:hAnsi="CiscoSansTT" w:cs="CiscoSansTT"/>
                <w:sz w:val="20"/>
              </w:rPr>
            </w:pPr>
            <w:r w:rsidRPr="008C3C96">
              <w:rPr>
                <w:rFonts w:ascii="CiscoSansTT" w:hAnsi="CiscoSansTT" w:cs="CiscoSansTT"/>
                <w:sz w:val="20"/>
              </w:rPr>
              <w:t xml:space="preserve">  - </w:t>
            </w:r>
            <w:proofErr w:type="gramStart"/>
            <w:r w:rsidRPr="008C3C96">
              <w:rPr>
                <w:rFonts w:ascii="CiscoSansTT" w:hAnsi="CiscoSansTT" w:cs="CiscoSansTT"/>
                <w:sz w:val="20"/>
              </w:rPr>
              <w:t xml:space="preserve">{ </w:t>
            </w:r>
            <w:proofErr w:type="spellStart"/>
            <w:r w:rsidRPr="008C3C96">
              <w:rPr>
                <w:rFonts w:ascii="CiscoSansTT" w:hAnsi="CiscoSansTT" w:cs="CiscoSansTT"/>
                <w:sz w:val="20"/>
              </w:rPr>
              <w:t>remote</w:t>
            </w:r>
            <w:proofErr w:type="gramEnd"/>
            <w:r w:rsidRPr="008C3C96">
              <w:rPr>
                <w:rFonts w:ascii="CiscoSansTT" w:hAnsi="CiscoSansTT" w:cs="CiscoSansTT"/>
                <w:sz w:val="20"/>
              </w:rPr>
              <w:t>_as</w:t>
            </w:r>
            <w:proofErr w:type="spellEnd"/>
            <w:r w:rsidRPr="008C3C96">
              <w:rPr>
                <w:rFonts w:ascii="CiscoSansTT" w:hAnsi="CiscoSansTT" w:cs="CiscoSansTT"/>
                <w:sz w:val="20"/>
              </w:rPr>
              <w:t xml:space="preserve">: 65000, neighbor: 192.168.0.7, </w:t>
            </w:r>
            <w:proofErr w:type="spellStart"/>
            <w:r w:rsidRPr="008C3C96">
              <w:rPr>
                <w:rFonts w:ascii="CiscoSansTT" w:hAnsi="CiscoSansTT" w:cs="CiscoSansTT"/>
                <w:sz w:val="20"/>
              </w:rPr>
              <w:t>update_source</w:t>
            </w:r>
            <w:proofErr w:type="spellEnd"/>
            <w:r w:rsidRPr="008C3C96">
              <w:rPr>
                <w:rFonts w:ascii="CiscoSansTT" w:hAnsi="CiscoSansTT" w:cs="CiscoSansTT"/>
                <w:sz w:val="20"/>
              </w:rPr>
              <w:t>: Loopback0 }</w:t>
            </w:r>
          </w:p>
        </w:tc>
      </w:tr>
    </w:tbl>
    <w:p w14:paraId="20425E7B" w14:textId="77777777" w:rsidR="001F368A" w:rsidRPr="008C3C96" w:rsidRDefault="001F368A" w:rsidP="001F368A">
      <w:pPr>
        <w:rPr>
          <w:rFonts w:ascii="CiscoSansTT" w:hAnsi="CiscoSansTT" w:cs="CiscoSansTT"/>
        </w:rPr>
      </w:pPr>
    </w:p>
    <w:p w14:paraId="2D2F6742" w14:textId="77777777" w:rsidR="001F368A" w:rsidRPr="008C3C96" w:rsidRDefault="001F368A" w:rsidP="001F368A">
      <w:pPr>
        <w:pStyle w:val="Heading3"/>
        <w:rPr>
          <w:rFonts w:ascii="CiscoSansTT" w:hAnsi="CiscoSansTT" w:cs="CiscoSansTT"/>
        </w:rPr>
      </w:pPr>
      <w:r w:rsidRPr="008C3C96">
        <w:rPr>
          <w:rFonts w:ascii="CiscoSansTT" w:hAnsi="CiscoSansTT" w:cs="CiscoSansTT"/>
        </w:rPr>
        <w:t xml:space="preserve">Run the playbook and verify configuration changes </w:t>
      </w:r>
    </w:p>
    <w:tbl>
      <w:tblPr>
        <w:tblStyle w:val="TableGrid"/>
        <w:tblW w:w="0" w:type="auto"/>
        <w:tblLook w:val="04A0" w:firstRow="1" w:lastRow="0" w:firstColumn="1" w:lastColumn="0" w:noHBand="0" w:noVBand="1"/>
      </w:tblPr>
      <w:tblGrid>
        <w:gridCol w:w="9016"/>
      </w:tblGrid>
      <w:tr w:rsidR="001F368A" w:rsidRPr="008C3C96" w14:paraId="66FAB08C" w14:textId="77777777" w:rsidTr="00DC489A">
        <w:tc>
          <w:tcPr>
            <w:tcW w:w="10416" w:type="dxa"/>
          </w:tcPr>
          <w:p w14:paraId="0E9908E6" w14:textId="77777777" w:rsidR="001F368A" w:rsidRPr="008C3C96" w:rsidRDefault="001F368A" w:rsidP="00DC489A">
            <w:pPr>
              <w:pStyle w:val="dC-CommandLine"/>
              <w:rPr>
                <w:rFonts w:ascii="CiscoSansTT" w:hAnsi="CiscoSansTT" w:cs="CiscoSansTT"/>
                <w:b/>
                <w:sz w:val="22"/>
              </w:rPr>
            </w:pPr>
            <w:r w:rsidRPr="008C3C96">
              <w:rPr>
                <w:rFonts w:ascii="CiscoSansTT" w:hAnsi="CiscoSansTT" w:cs="CiscoSansTT"/>
                <w:sz w:val="22"/>
              </w:rPr>
              <w:t>[root@rhel7-tools LTRDCN-</w:t>
            </w:r>
            <w:proofErr w:type="gramStart"/>
            <w:r w:rsidRPr="008C3C96">
              <w:rPr>
                <w:rFonts w:ascii="CiscoSansTT" w:hAnsi="CiscoSansTT" w:cs="CiscoSansTT"/>
                <w:sz w:val="22"/>
              </w:rPr>
              <w:t>1572]#</w:t>
            </w:r>
            <w:proofErr w:type="gramEnd"/>
            <w:r w:rsidRPr="008C3C96">
              <w:rPr>
                <w:rFonts w:ascii="CiscoSansTT" w:hAnsi="CiscoSansTT" w:cs="CiscoSansTT"/>
                <w:sz w:val="22"/>
              </w:rPr>
              <w:t xml:space="preserve"> </w:t>
            </w:r>
            <w:r w:rsidRPr="008C3C96">
              <w:rPr>
                <w:rFonts w:ascii="CiscoSansTT" w:hAnsi="CiscoSansTT" w:cs="CiscoSansTT"/>
                <w:b/>
                <w:sz w:val="22"/>
              </w:rPr>
              <w:t>cd ~/LTRDCN-1572</w:t>
            </w:r>
          </w:p>
          <w:p w14:paraId="1FF722B1" w14:textId="77777777" w:rsidR="001F368A" w:rsidRPr="008C3C96" w:rsidRDefault="001F368A" w:rsidP="00DC489A">
            <w:pPr>
              <w:pStyle w:val="dC-CommandLine"/>
              <w:rPr>
                <w:rFonts w:ascii="CiscoSansTT" w:hAnsi="CiscoSansTT" w:cs="CiscoSansTT"/>
              </w:rPr>
            </w:pPr>
            <w:r w:rsidRPr="008C3C96">
              <w:rPr>
                <w:rFonts w:ascii="CiscoSansTT" w:hAnsi="CiscoSansTT" w:cs="CiscoSansTT"/>
                <w:sz w:val="22"/>
              </w:rPr>
              <w:t>[root@rhel7-tools LTRDCN-</w:t>
            </w:r>
            <w:proofErr w:type="gramStart"/>
            <w:r w:rsidRPr="008C3C96">
              <w:rPr>
                <w:rFonts w:ascii="CiscoSansTT" w:hAnsi="CiscoSansTT" w:cs="CiscoSansTT"/>
                <w:sz w:val="22"/>
              </w:rPr>
              <w:t>1572]#</w:t>
            </w:r>
            <w:proofErr w:type="gramEnd"/>
            <w:r w:rsidRPr="008C3C96">
              <w:rPr>
                <w:rFonts w:ascii="CiscoSansTT" w:hAnsi="CiscoSansTT" w:cs="CiscoSansTT"/>
                <w:sz w:val="22"/>
              </w:rPr>
              <w:t xml:space="preserve"> </w:t>
            </w:r>
            <w:r w:rsidRPr="008C3C96">
              <w:rPr>
                <w:rFonts w:ascii="CiscoSansTT" w:hAnsi="CiscoSansTT" w:cs="CiscoSansTT"/>
                <w:b/>
                <w:sz w:val="22"/>
              </w:rPr>
              <w:t xml:space="preserve">ansible-playbook </w:t>
            </w:r>
            <w:proofErr w:type="spellStart"/>
            <w:r w:rsidRPr="008C3C96">
              <w:rPr>
                <w:rFonts w:ascii="CiscoSansTT" w:hAnsi="CiscoSansTT" w:cs="CiscoSansTT"/>
                <w:b/>
                <w:sz w:val="22"/>
              </w:rPr>
              <w:t>nxos_fabric.yml</w:t>
            </w:r>
            <w:proofErr w:type="spellEnd"/>
            <w:r w:rsidRPr="008C3C96">
              <w:rPr>
                <w:rFonts w:ascii="CiscoSansTT" w:hAnsi="CiscoSansTT" w:cs="CiscoSansTT"/>
                <w:b/>
                <w:sz w:val="22"/>
              </w:rPr>
              <w:t xml:space="preserve"> --tags "</w:t>
            </w:r>
            <w:proofErr w:type="spellStart"/>
            <w:r w:rsidRPr="008C3C96">
              <w:rPr>
                <w:rFonts w:ascii="CiscoSansTT" w:hAnsi="CiscoSansTT" w:cs="CiscoSansTT"/>
                <w:b/>
                <w:sz w:val="22"/>
              </w:rPr>
              <w:t>bgp</w:t>
            </w:r>
            <w:proofErr w:type="spellEnd"/>
            <w:r w:rsidRPr="008C3C96">
              <w:rPr>
                <w:rFonts w:ascii="CiscoSansTT" w:hAnsi="CiscoSansTT" w:cs="CiscoSansTT"/>
                <w:b/>
                <w:sz w:val="22"/>
              </w:rPr>
              <w:t>"</w:t>
            </w:r>
          </w:p>
        </w:tc>
      </w:tr>
    </w:tbl>
    <w:p w14:paraId="3A53D94E" w14:textId="77777777" w:rsidR="001F368A" w:rsidRPr="008C3C96" w:rsidRDefault="001F368A" w:rsidP="001F368A">
      <w:pPr>
        <w:pStyle w:val="dC-Normal"/>
        <w:ind w:firstLine="720"/>
        <w:rPr>
          <w:rFonts w:ascii="CiscoSansTT" w:hAnsi="CiscoSansTT" w:cs="CiscoSansTT"/>
          <w:sz w:val="24"/>
          <w:szCs w:val="24"/>
        </w:rPr>
      </w:pPr>
      <w:r w:rsidRPr="008C3C96">
        <w:rPr>
          <w:rFonts w:ascii="CiscoSansTT" w:hAnsi="CiscoSansTT" w:cs="CiscoSansTT"/>
          <w:sz w:val="24"/>
          <w:szCs w:val="24"/>
        </w:rPr>
        <w:t>Below screenshots shows the output of above commands:</w:t>
      </w:r>
    </w:p>
    <w:p w14:paraId="3DC45523" w14:textId="77777777" w:rsidR="001F368A" w:rsidRPr="008C3C96" w:rsidRDefault="001F368A" w:rsidP="001F368A">
      <w:pPr>
        <w:pStyle w:val="dC-Normal"/>
        <w:ind w:left="720"/>
        <w:rPr>
          <w:rFonts w:ascii="CiscoSansTT" w:hAnsi="CiscoSansTT" w:cs="CiscoSansTT"/>
        </w:rPr>
      </w:pPr>
      <w:r w:rsidRPr="008C3C96">
        <w:rPr>
          <w:rFonts w:ascii="CiscoSansTT" w:hAnsi="CiscoSansTT" w:cs="CiscoSansTT"/>
          <w:noProof/>
          <w:lang w:eastAsia="zh-CN"/>
        </w:rPr>
        <w:lastRenderedPageBreak/>
        <w:drawing>
          <wp:inline distT="0" distB="0" distL="0" distR="0" wp14:anchorId="35DB74D5" wp14:editId="3F1DCE78">
            <wp:extent cx="5549774" cy="310261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 Shot 2018-01-26 at 11.26.00 AM.png"/>
                    <pic:cNvPicPr/>
                  </pic:nvPicPr>
                  <pic:blipFill rotWithShape="1">
                    <a:blip r:embed="rId75">
                      <a:extLst>
                        <a:ext uri="{28A0092B-C50C-407E-A947-70E740481C1C}">
                          <a14:useLocalDpi xmlns:a14="http://schemas.microsoft.com/office/drawing/2010/main" val="0"/>
                        </a:ext>
                      </a:extLst>
                    </a:blip>
                    <a:srcRect r="16173"/>
                    <a:stretch/>
                  </pic:blipFill>
                  <pic:spPr bwMode="auto">
                    <a:xfrm>
                      <a:off x="0" y="0"/>
                      <a:ext cx="5549774" cy="3102610"/>
                    </a:xfrm>
                    <a:prstGeom prst="rect">
                      <a:avLst/>
                    </a:prstGeom>
                    <a:ln>
                      <a:noFill/>
                    </a:ln>
                    <a:extLst>
                      <a:ext uri="{53640926-AAD7-44D8-BBD7-CCE9431645EC}">
                        <a14:shadowObscured xmlns:a14="http://schemas.microsoft.com/office/drawing/2010/main"/>
                      </a:ext>
                    </a:extLst>
                  </pic:spPr>
                </pic:pic>
              </a:graphicData>
            </a:graphic>
          </wp:inline>
        </w:drawing>
      </w:r>
      <w:r w:rsidRPr="008C3C96">
        <w:rPr>
          <w:rFonts w:ascii="CiscoSansTT" w:hAnsi="CiscoSansTT" w:cs="CiscoSansTT"/>
        </w:rPr>
        <w:br/>
      </w:r>
      <w:r w:rsidRPr="008C3C96">
        <w:rPr>
          <w:rFonts w:ascii="CiscoSansTT" w:hAnsi="CiscoSansTT" w:cs="CiscoSansTT"/>
          <w:noProof/>
          <w:lang w:eastAsia="zh-CN"/>
        </w:rPr>
        <w:drawing>
          <wp:inline distT="0" distB="0" distL="0" distR="0" wp14:anchorId="7586A92F" wp14:editId="4A1556E0">
            <wp:extent cx="5549774" cy="327850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creen Shot 2018-01-26 at 11.26.36 AM.png"/>
                    <pic:cNvPicPr/>
                  </pic:nvPicPr>
                  <pic:blipFill rotWithShape="1">
                    <a:blip r:embed="rId76">
                      <a:extLst>
                        <a:ext uri="{28A0092B-C50C-407E-A947-70E740481C1C}">
                          <a14:useLocalDpi xmlns:a14="http://schemas.microsoft.com/office/drawing/2010/main" val="0"/>
                        </a:ext>
                      </a:extLst>
                    </a:blip>
                    <a:srcRect r="16173"/>
                    <a:stretch/>
                  </pic:blipFill>
                  <pic:spPr bwMode="auto">
                    <a:xfrm>
                      <a:off x="0" y="0"/>
                      <a:ext cx="5549774" cy="3278505"/>
                    </a:xfrm>
                    <a:prstGeom prst="rect">
                      <a:avLst/>
                    </a:prstGeom>
                    <a:ln>
                      <a:noFill/>
                    </a:ln>
                    <a:extLst>
                      <a:ext uri="{53640926-AAD7-44D8-BBD7-CCE9431645EC}">
                        <a14:shadowObscured xmlns:a14="http://schemas.microsoft.com/office/drawing/2010/main"/>
                      </a:ext>
                    </a:extLst>
                  </pic:spPr>
                </pic:pic>
              </a:graphicData>
            </a:graphic>
          </wp:inline>
        </w:drawing>
      </w:r>
    </w:p>
    <w:p w14:paraId="3002E45A" w14:textId="77777777" w:rsidR="001F368A" w:rsidRPr="008C3C96" w:rsidRDefault="001F368A" w:rsidP="001F368A">
      <w:pPr>
        <w:pStyle w:val="dC-Normal"/>
        <w:ind w:left="810" w:hanging="90"/>
        <w:rPr>
          <w:rFonts w:ascii="CiscoSansTT" w:hAnsi="CiscoSansTT" w:cs="CiscoSansTT"/>
          <w:b/>
        </w:rPr>
      </w:pPr>
      <w:r w:rsidRPr="008C3C96">
        <w:rPr>
          <w:rFonts w:ascii="CiscoSansTT" w:hAnsi="CiscoSansTT" w:cs="CiscoSansTT"/>
          <w:b/>
        </w:rPr>
        <w:t xml:space="preserve">  </w:t>
      </w:r>
    </w:p>
    <w:p w14:paraId="79FF12DB" w14:textId="77777777" w:rsidR="001F368A" w:rsidRPr="008C3C96" w:rsidRDefault="001F368A" w:rsidP="001F368A">
      <w:pPr>
        <w:pStyle w:val="dC-Note"/>
        <w:ind w:left="810" w:hanging="90"/>
        <w:rPr>
          <w:rFonts w:ascii="CiscoSansTT" w:hAnsi="CiscoSansTT" w:cs="CiscoSansTT"/>
          <w:sz w:val="20"/>
        </w:rPr>
      </w:pPr>
      <w:r w:rsidRPr="008C3C96">
        <w:rPr>
          <w:rFonts w:ascii="CiscoSansTT" w:hAnsi="CiscoSansTT" w:cs="CiscoSansTT"/>
          <w:b/>
          <w:sz w:val="20"/>
        </w:rPr>
        <w:t xml:space="preserve">Note: </w:t>
      </w:r>
      <w:r w:rsidRPr="008C3C96">
        <w:rPr>
          <w:rFonts w:ascii="CiscoSansTT" w:hAnsi="CiscoSansTT" w:cs="CiscoSansTT"/>
          <w:sz w:val="20"/>
        </w:rPr>
        <w:t>login to any of the leaf switches (leaf1, leaf3, leaf4), or spine-1 switch to verify BGP configuration and BGP neighbors from ‘</w:t>
      </w:r>
      <w:r w:rsidRPr="008C3C96">
        <w:rPr>
          <w:rFonts w:ascii="CiscoSansTT" w:hAnsi="CiscoSansTT" w:cs="CiscoSansTT"/>
          <w:b/>
          <w:sz w:val="20"/>
        </w:rPr>
        <w:t xml:space="preserve">show </w:t>
      </w:r>
      <w:proofErr w:type="spellStart"/>
      <w:r w:rsidRPr="008C3C96">
        <w:rPr>
          <w:rFonts w:ascii="CiscoSansTT" w:hAnsi="CiscoSansTT" w:cs="CiscoSansTT"/>
          <w:b/>
          <w:sz w:val="20"/>
        </w:rPr>
        <w:t>ip</w:t>
      </w:r>
      <w:proofErr w:type="spellEnd"/>
      <w:r w:rsidRPr="008C3C96">
        <w:rPr>
          <w:rFonts w:ascii="CiscoSansTT" w:hAnsi="CiscoSansTT" w:cs="CiscoSansTT"/>
          <w:b/>
          <w:sz w:val="20"/>
        </w:rPr>
        <w:t xml:space="preserve"> </w:t>
      </w:r>
      <w:proofErr w:type="spellStart"/>
      <w:r w:rsidRPr="008C3C96">
        <w:rPr>
          <w:rFonts w:ascii="CiscoSansTT" w:hAnsi="CiscoSansTT" w:cs="CiscoSansTT"/>
          <w:b/>
          <w:sz w:val="20"/>
        </w:rPr>
        <w:t>bgp</w:t>
      </w:r>
      <w:proofErr w:type="spellEnd"/>
      <w:r w:rsidRPr="008C3C96">
        <w:rPr>
          <w:rFonts w:ascii="CiscoSansTT" w:hAnsi="CiscoSansTT" w:cs="CiscoSansTT"/>
          <w:b/>
          <w:sz w:val="20"/>
        </w:rPr>
        <w:t xml:space="preserve"> sum’</w:t>
      </w:r>
    </w:p>
    <w:p w14:paraId="4983444F" w14:textId="77777777" w:rsidR="001F368A" w:rsidRPr="008C3C96" w:rsidRDefault="001F368A" w:rsidP="001F368A">
      <w:pPr>
        <w:pStyle w:val="dC-Normal"/>
        <w:ind w:left="810" w:hanging="90"/>
        <w:jc w:val="center"/>
        <w:rPr>
          <w:rFonts w:ascii="CiscoSansTT" w:hAnsi="CiscoSansTT" w:cs="CiscoSansTT"/>
        </w:rPr>
      </w:pPr>
    </w:p>
    <w:p w14:paraId="4BE06224" w14:textId="77777777" w:rsidR="001F368A" w:rsidRPr="008C3C96" w:rsidRDefault="001F368A" w:rsidP="001F368A">
      <w:pPr>
        <w:pStyle w:val="dC-Normal"/>
        <w:ind w:left="810" w:hanging="90"/>
        <w:rPr>
          <w:rFonts w:ascii="CiscoSansTT" w:hAnsi="CiscoSansTT" w:cs="CiscoSansTT"/>
          <w:sz w:val="24"/>
          <w:szCs w:val="24"/>
        </w:rPr>
      </w:pPr>
      <w:r w:rsidRPr="008C3C96">
        <w:rPr>
          <w:rFonts w:ascii="CiscoSansTT" w:hAnsi="CiscoSansTT" w:cs="CiscoSansTT"/>
          <w:sz w:val="24"/>
          <w:szCs w:val="24"/>
        </w:rPr>
        <w:t xml:space="preserve">Below screenshot shows the </w:t>
      </w:r>
      <w:proofErr w:type="spellStart"/>
      <w:r w:rsidRPr="008C3C96">
        <w:rPr>
          <w:rFonts w:ascii="CiscoSansTT" w:hAnsi="CiscoSansTT" w:cs="CiscoSansTT"/>
          <w:sz w:val="24"/>
          <w:szCs w:val="24"/>
        </w:rPr>
        <w:t>ouptut</w:t>
      </w:r>
      <w:proofErr w:type="spellEnd"/>
      <w:r w:rsidRPr="008C3C96">
        <w:rPr>
          <w:rFonts w:ascii="CiscoSansTT" w:hAnsi="CiscoSansTT" w:cs="CiscoSansTT"/>
          <w:sz w:val="24"/>
          <w:szCs w:val="24"/>
        </w:rPr>
        <w:t xml:space="preserve"> from Spine-1 and Leaf3:</w:t>
      </w:r>
    </w:p>
    <w:p w14:paraId="7A21D7F1" w14:textId="77777777" w:rsidR="001F368A" w:rsidRPr="008C3C96" w:rsidRDefault="001F368A" w:rsidP="001F368A">
      <w:pPr>
        <w:pStyle w:val="dC-Normal"/>
        <w:ind w:left="810"/>
        <w:rPr>
          <w:rFonts w:ascii="CiscoSansTT" w:hAnsi="CiscoSansTT" w:cs="CiscoSansTT"/>
        </w:rPr>
      </w:pPr>
      <w:r w:rsidRPr="008C3C96">
        <w:rPr>
          <w:rFonts w:ascii="CiscoSansTT" w:hAnsi="CiscoSansTT" w:cs="CiscoSansTT"/>
        </w:rPr>
        <w:lastRenderedPageBreak/>
        <w:t xml:space="preserve"> </w:t>
      </w:r>
      <w:r w:rsidRPr="008C3C96">
        <w:rPr>
          <w:rFonts w:ascii="CiscoSansTT" w:hAnsi="CiscoSansTT" w:cs="CiscoSansTT"/>
          <w:noProof/>
          <w:lang w:eastAsia="zh-CN"/>
        </w:rPr>
        <w:drawing>
          <wp:inline distT="0" distB="0" distL="0" distR="0" wp14:anchorId="2FB2B14F" wp14:editId="7548E6AF">
            <wp:extent cx="5943600" cy="2352675"/>
            <wp:effectExtent l="0" t="0" r="0" b="9525"/>
            <wp:docPr id="1212249193" name="Picture 1212249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2352675"/>
                    </a:xfrm>
                    <a:prstGeom prst="rect">
                      <a:avLst/>
                    </a:prstGeom>
                  </pic:spPr>
                </pic:pic>
              </a:graphicData>
            </a:graphic>
          </wp:inline>
        </w:drawing>
      </w:r>
    </w:p>
    <w:p w14:paraId="7F6622B8" w14:textId="77777777" w:rsidR="001F368A" w:rsidRPr="008C3C96" w:rsidRDefault="001F368A" w:rsidP="001F368A">
      <w:pPr>
        <w:pStyle w:val="dC-Normal"/>
        <w:ind w:firstLine="810"/>
        <w:rPr>
          <w:rFonts w:ascii="CiscoSansTT" w:hAnsi="CiscoSansTT" w:cs="CiscoSansTT"/>
        </w:rPr>
      </w:pPr>
      <w:r w:rsidRPr="008C3C96">
        <w:rPr>
          <w:rFonts w:ascii="CiscoSansTT" w:hAnsi="CiscoSansTT" w:cs="CiscoSansTT"/>
          <w:noProof/>
          <w:lang w:eastAsia="zh-CN"/>
        </w:rPr>
        <w:drawing>
          <wp:inline distT="0" distB="0" distL="0" distR="0" wp14:anchorId="08C6B041" wp14:editId="496457A6">
            <wp:extent cx="6000987" cy="1681842"/>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creen Shot 2018-01-26 at 11.42.06 AM.png"/>
                    <pic:cNvPicPr/>
                  </pic:nvPicPr>
                  <pic:blipFill>
                    <a:blip r:embed="rId78">
                      <a:extLst>
                        <a:ext uri="{28A0092B-C50C-407E-A947-70E740481C1C}">
                          <a14:useLocalDpi xmlns:a14="http://schemas.microsoft.com/office/drawing/2010/main" val="0"/>
                        </a:ext>
                      </a:extLst>
                    </a:blip>
                    <a:stretch>
                      <a:fillRect/>
                    </a:stretch>
                  </pic:blipFill>
                  <pic:spPr>
                    <a:xfrm>
                      <a:off x="0" y="0"/>
                      <a:ext cx="6013646" cy="1685390"/>
                    </a:xfrm>
                    <a:prstGeom prst="rect">
                      <a:avLst/>
                    </a:prstGeom>
                  </pic:spPr>
                </pic:pic>
              </a:graphicData>
            </a:graphic>
          </wp:inline>
        </w:drawing>
      </w:r>
    </w:p>
    <w:p w14:paraId="0C4EFBE3" w14:textId="77777777" w:rsidR="001F368A" w:rsidRPr="008C3C96" w:rsidRDefault="001F368A" w:rsidP="001F368A">
      <w:pPr>
        <w:pStyle w:val="Heading3"/>
        <w:rPr>
          <w:rFonts w:ascii="CiscoSansTT" w:hAnsi="CiscoSansTT" w:cs="CiscoSansTT"/>
          <w:sz w:val="24"/>
        </w:rPr>
      </w:pPr>
      <w:r w:rsidRPr="008C3C96">
        <w:rPr>
          <w:rFonts w:ascii="CiscoSansTT" w:hAnsi="CiscoSansTT" w:cs="CiscoSansTT"/>
          <w:sz w:val="24"/>
        </w:rPr>
        <w:t xml:space="preserve">Step 4: Configure Multicast using Ansible NXOS </w:t>
      </w:r>
    </w:p>
    <w:p w14:paraId="4D21DD80" w14:textId="77777777" w:rsidR="001F368A" w:rsidRPr="008C3C96" w:rsidRDefault="001F368A" w:rsidP="001F368A">
      <w:pPr>
        <w:rPr>
          <w:rFonts w:ascii="CiscoSansTT" w:hAnsi="CiscoSansTT" w:cs="CiscoSansTT"/>
          <w:lang w:eastAsia="zh-CN"/>
        </w:rPr>
      </w:pPr>
      <w:r w:rsidRPr="008C3C96">
        <w:rPr>
          <w:rFonts w:ascii="CiscoSansTT" w:hAnsi="CiscoSansTT" w:cs="CiscoSansTT"/>
          <w:lang w:eastAsia="zh-CN"/>
        </w:rPr>
        <w:t xml:space="preserve">In this section, we will be configuring underlay multicast to support BUM traffic in the VXLAN fabric. The NXOS modules we will be using in this section are </w:t>
      </w:r>
    </w:p>
    <w:tbl>
      <w:tblPr>
        <w:tblStyle w:val="TableGrid"/>
        <w:tblW w:w="0" w:type="auto"/>
        <w:tblLook w:val="04A0" w:firstRow="1" w:lastRow="0" w:firstColumn="1" w:lastColumn="0" w:noHBand="0" w:noVBand="1"/>
      </w:tblPr>
      <w:tblGrid>
        <w:gridCol w:w="2507"/>
        <w:gridCol w:w="6509"/>
      </w:tblGrid>
      <w:tr w:rsidR="001F368A" w:rsidRPr="008C3C96" w14:paraId="59568CC2" w14:textId="77777777" w:rsidTr="00DC489A">
        <w:tc>
          <w:tcPr>
            <w:tcW w:w="2323" w:type="dxa"/>
          </w:tcPr>
          <w:p w14:paraId="273B4D85" w14:textId="77777777" w:rsidR="001F368A" w:rsidRPr="008C3C96" w:rsidRDefault="001F368A" w:rsidP="00DC489A">
            <w:pPr>
              <w:rPr>
                <w:rFonts w:ascii="CiscoSansTT" w:hAnsi="CiscoSansTT" w:cs="CiscoSansTT"/>
                <w:lang w:eastAsia="zh-CN"/>
              </w:rPr>
            </w:pPr>
            <w:proofErr w:type="spellStart"/>
            <w:r w:rsidRPr="008C3C96">
              <w:rPr>
                <w:rFonts w:ascii="CiscoSansTT" w:hAnsi="CiscoSansTT" w:cs="CiscoSansTT"/>
              </w:rPr>
              <w:t>nxos_feature</w:t>
            </w:r>
            <w:proofErr w:type="spellEnd"/>
          </w:p>
        </w:tc>
        <w:tc>
          <w:tcPr>
            <w:tcW w:w="6861" w:type="dxa"/>
          </w:tcPr>
          <w:p w14:paraId="2919AEE0" w14:textId="77777777" w:rsidR="001F368A" w:rsidRPr="008C3C96" w:rsidRDefault="001F368A" w:rsidP="00DC489A">
            <w:pPr>
              <w:rPr>
                <w:rFonts w:ascii="CiscoSansTT" w:hAnsi="CiscoSansTT" w:cs="CiscoSansTT"/>
                <w:lang w:eastAsia="zh-CN"/>
              </w:rPr>
            </w:pPr>
            <w:r w:rsidRPr="008C3C96">
              <w:rPr>
                <w:rFonts w:ascii="CiscoSansTT" w:hAnsi="CiscoSansTT" w:cs="CiscoSansTT"/>
                <w:lang w:eastAsia="zh-CN"/>
              </w:rPr>
              <w:t xml:space="preserve">Manage </w:t>
            </w:r>
            <w:proofErr w:type="spellStart"/>
            <w:r w:rsidRPr="008C3C96">
              <w:rPr>
                <w:rFonts w:ascii="CiscoSansTT" w:hAnsi="CiscoSansTT" w:cs="CiscoSansTT"/>
                <w:lang w:eastAsia="zh-CN"/>
              </w:rPr>
              <w:t>fatures</w:t>
            </w:r>
            <w:proofErr w:type="spellEnd"/>
            <w:r w:rsidRPr="008C3C96">
              <w:rPr>
                <w:rFonts w:ascii="CiscoSansTT" w:hAnsi="CiscoSansTT" w:cs="CiscoSansTT"/>
                <w:lang w:eastAsia="zh-CN"/>
              </w:rPr>
              <w:t xml:space="preserve"> on Nexus </w:t>
            </w:r>
            <w:proofErr w:type="spellStart"/>
            <w:r w:rsidRPr="008C3C96">
              <w:rPr>
                <w:rFonts w:ascii="CiscoSansTT" w:hAnsi="CiscoSansTT" w:cs="CiscoSansTT"/>
                <w:lang w:eastAsia="zh-CN"/>
              </w:rPr>
              <w:t>switchs</w:t>
            </w:r>
            <w:proofErr w:type="spellEnd"/>
            <w:r w:rsidRPr="008C3C96">
              <w:rPr>
                <w:rFonts w:ascii="CiscoSansTT" w:hAnsi="CiscoSansTT" w:cs="CiscoSansTT"/>
                <w:lang w:eastAsia="zh-CN"/>
              </w:rPr>
              <w:t xml:space="preserve"> </w:t>
            </w:r>
          </w:p>
        </w:tc>
      </w:tr>
      <w:tr w:rsidR="001F368A" w:rsidRPr="008C3C96" w14:paraId="32C4D252" w14:textId="77777777" w:rsidTr="00DC489A">
        <w:tc>
          <w:tcPr>
            <w:tcW w:w="2323" w:type="dxa"/>
          </w:tcPr>
          <w:p w14:paraId="6862CFF5" w14:textId="77777777" w:rsidR="001F368A" w:rsidRPr="008C3C96" w:rsidRDefault="001F368A" w:rsidP="00DC489A">
            <w:pPr>
              <w:rPr>
                <w:rFonts w:ascii="CiscoSansTT" w:hAnsi="CiscoSansTT" w:cs="CiscoSansTT"/>
                <w:lang w:eastAsia="zh-CN"/>
              </w:rPr>
            </w:pPr>
            <w:proofErr w:type="spellStart"/>
            <w:r w:rsidRPr="008C3C96">
              <w:rPr>
                <w:rFonts w:ascii="CiscoSansTT" w:hAnsi="CiscoSansTT" w:cs="CiscoSansTT"/>
              </w:rPr>
              <w:t>nxos_pim_interface</w:t>
            </w:r>
            <w:proofErr w:type="spellEnd"/>
          </w:p>
        </w:tc>
        <w:tc>
          <w:tcPr>
            <w:tcW w:w="6861" w:type="dxa"/>
          </w:tcPr>
          <w:p w14:paraId="31D0CFE8" w14:textId="77777777" w:rsidR="001F368A" w:rsidRPr="008C3C96" w:rsidRDefault="001F368A" w:rsidP="00DC489A">
            <w:pPr>
              <w:rPr>
                <w:rFonts w:ascii="CiscoSansTT" w:hAnsi="CiscoSansTT" w:cs="CiscoSansTT"/>
                <w:lang w:eastAsia="zh-CN"/>
              </w:rPr>
            </w:pPr>
            <w:r w:rsidRPr="008C3C96">
              <w:rPr>
                <w:rFonts w:ascii="CiscoSansTT" w:hAnsi="CiscoSansTT" w:cs="CiscoSansTT"/>
                <w:lang w:eastAsia="zh-CN"/>
              </w:rPr>
              <w:t>Manage PIM interface configuration</w:t>
            </w:r>
          </w:p>
        </w:tc>
      </w:tr>
      <w:tr w:rsidR="001F368A" w:rsidRPr="008C3C96" w14:paraId="1CB78C74" w14:textId="77777777" w:rsidTr="00DC489A">
        <w:tc>
          <w:tcPr>
            <w:tcW w:w="2323" w:type="dxa"/>
          </w:tcPr>
          <w:p w14:paraId="43C561DD" w14:textId="77777777" w:rsidR="001F368A" w:rsidRPr="008C3C96" w:rsidRDefault="001F368A" w:rsidP="00DC489A">
            <w:pPr>
              <w:rPr>
                <w:rFonts w:ascii="CiscoSansTT" w:hAnsi="CiscoSansTT" w:cs="CiscoSansTT"/>
                <w:lang w:eastAsia="zh-CN"/>
              </w:rPr>
            </w:pPr>
            <w:proofErr w:type="spellStart"/>
            <w:r w:rsidRPr="008C3C96">
              <w:rPr>
                <w:rFonts w:ascii="CiscoSansTT" w:hAnsi="CiscoSansTT" w:cs="CiscoSansTT"/>
              </w:rPr>
              <w:t>nxos_pim_rp_address</w:t>
            </w:r>
            <w:proofErr w:type="spellEnd"/>
          </w:p>
        </w:tc>
        <w:tc>
          <w:tcPr>
            <w:tcW w:w="6861" w:type="dxa"/>
          </w:tcPr>
          <w:p w14:paraId="06483F78" w14:textId="77777777" w:rsidR="001F368A" w:rsidRPr="008C3C96" w:rsidRDefault="001F368A" w:rsidP="00DC489A">
            <w:pPr>
              <w:rPr>
                <w:rFonts w:ascii="CiscoSansTT" w:hAnsi="CiscoSansTT" w:cs="CiscoSansTT"/>
                <w:lang w:eastAsia="zh-CN"/>
              </w:rPr>
            </w:pPr>
            <w:r w:rsidRPr="008C3C96">
              <w:rPr>
                <w:rFonts w:ascii="CiscoSansTT" w:hAnsi="CiscoSansTT" w:cs="CiscoSansTT"/>
                <w:lang w:eastAsia="zh-CN"/>
              </w:rPr>
              <w:t>Manage static RP configuration</w:t>
            </w:r>
          </w:p>
        </w:tc>
      </w:tr>
      <w:tr w:rsidR="001F368A" w:rsidRPr="008C3C96" w14:paraId="155BA6BF" w14:textId="77777777" w:rsidTr="00DC489A">
        <w:tc>
          <w:tcPr>
            <w:tcW w:w="2323" w:type="dxa"/>
          </w:tcPr>
          <w:p w14:paraId="4893F7E9" w14:textId="77777777" w:rsidR="001F368A" w:rsidRPr="008C3C96" w:rsidRDefault="001F368A" w:rsidP="00DC489A">
            <w:pPr>
              <w:rPr>
                <w:rFonts w:ascii="CiscoSansTT" w:hAnsi="CiscoSansTT" w:cs="CiscoSansTT"/>
                <w:lang w:eastAsia="zh-CN"/>
              </w:rPr>
            </w:pPr>
            <w:proofErr w:type="spellStart"/>
            <w:r w:rsidRPr="008C3C96">
              <w:rPr>
                <w:rFonts w:ascii="CiscoSansTT" w:hAnsi="CiscoSansTT" w:cs="CiscoSansTT"/>
              </w:rPr>
              <w:t>nxos_config</w:t>
            </w:r>
            <w:proofErr w:type="spellEnd"/>
          </w:p>
        </w:tc>
        <w:tc>
          <w:tcPr>
            <w:tcW w:w="6861" w:type="dxa"/>
          </w:tcPr>
          <w:p w14:paraId="6F9A8134" w14:textId="77777777" w:rsidR="001F368A" w:rsidRPr="008C3C96" w:rsidRDefault="001F368A" w:rsidP="00DC489A">
            <w:pPr>
              <w:rPr>
                <w:rFonts w:ascii="CiscoSansTT" w:hAnsi="CiscoSansTT" w:cs="CiscoSansTT"/>
                <w:lang w:eastAsia="zh-CN"/>
              </w:rPr>
            </w:pPr>
            <w:r w:rsidRPr="008C3C96">
              <w:rPr>
                <w:rFonts w:ascii="CiscoSansTT" w:hAnsi="CiscoSansTT" w:cs="CiscoSansTT"/>
                <w:lang w:eastAsia="zh-CN"/>
              </w:rPr>
              <w:t>Manage NXOS arbitrary configuration command</w:t>
            </w:r>
          </w:p>
        </w:tc>
      </w:tr>
      <w:tr w:rsidR="001F368A" w:rsidRPr="008C3C96" w14:paraId="3AFB0A4F" w14:textId="77777777" w:rsidTr="00DC489A">
        <w:tc>
          <w:tcPr>
            <w:tcW w:w="2323" w:type="dxa"/>
          </w:tcPr>
          <w:p w14:paraId="7818B4CA" w14:textId="77777777" w:rsidR="001F368A" w:rsidRPr="008C3C96" w:rsidRDefault="001F368A" w:rsidP="00DC489A">
            <w:pPr>
              <w:rPr>
                <w:rFonts w:ascii="CiscoSansTT" w:hAnsi="CiscoSansTT" w:cs="CiscoSansTT"/>
                <w:lang w:eastAsia="zh-CN"/>
              </w:rPr>
            </w:pPr>
            <w:proofErr w:type="spellStart"/>
            <w:r w:rsidRPr="008C3C96">
              <w:rPr>
                <w:rFonts w:ascii="CiscoSansTT" w:hAnsi="CiscoSansTT" w:cs="CiscoSansTT"/>
              </w:rPr>
              <w:t>nxos_interface_ospf</w:t>
            </w:r>
            <w:proofErr w:type="spellEnd"/>
          </w:p>
        </w:tc>
        <w:tc>
          <w:tcPr>
            <w:tcW w:w="6861" w:type="dxa"/>
          </w:tcPr>
          <w:p w14:paraId="66DCAD8E" w14:textId="77777777" w:rsidR="001F368A" w:rsidRPr="008C3C96" w:rsidRDefault="001F368A" w:rsidP="00DC489A">
            <w:pPr>
              <w:rPr>
                <w:rFonts w:ascii="CiscoSansTT" w:hAnsi="CiscoSansTT" w:cs="CiscoSansTT"/>
                <w:lang w:eastAsia="zh-CN"/>
              </w:rPr>
            </w:pPr>
            <w:r w:rsidRPr="008C3C96">
              <w:rPr>
                <w:rFonts w:ascii="CiscoSansTT" w:hAnsi="CiscoSansTT" w:cs="CiscoSansTT"/>
                <w:lang w:eastAsia="zh-CN"/>
              </w:rPr>
              <w:t>Manage configuration OSPF interface instance</w:t>
            </w:r>
          </w:p>
        </w:tc>
      </w:tr>
      <w:tr w:rsidR="001F368A" w:rsidRPr="008C3C96" w14:paraId="4FC2B2B7" w14:textId="77777777" w:rsidTr="00DC489A">
        <w:tc>
          <w:tcPr>
            <w:tcW w:w="2323" w:type="dxa"/>
          </w:tcPr>
          <w:p w14:paraId="4BC75DDA" w14:textId="77777777" w:rsidR="001F368A" w:rsidRPr="008C3C96" w:rsidRDefault="001F368A" w:rsidP="00DC489A">
            <w:pPr>
              <w:rPr>
                <w:rFonts w:ascii="CiscoSansTT" w:hAnsi="CiscoSansTT" w:cs="CiscoSansTT"/>
                <w:lang w:eastAsia="zh-CN"/>
              </w:rPr>
            </w:pPr>
            <w:proofErr w:type="spellStart"/>
            <w:r w:rsidRPr="008C3C96">
              <w:rPr>
                <w:rFonts w:ascii="CiscoSansTT" w:hAnsi="CiscoSansTT" w:cs="CiscoSansTT"/>
              </w:rPr>
              <w:t>nxos_interface</w:t>
            </w:r>
            <w:proofErr w:type="spellEnd"/>
          </w:p>
        </w:tc>
        <w:tc>
          <w:tcPr>
            <w:tcW w:w="6861" w:type="dxa"/>
          </w:tcPr>
          <w:p w14:paraId="3A685647" w14:textId="77777777" w:rsidR="001F368A" w:rsidRPr="008C3C96" w:rsidRDefault="001F368A" w:rsidP="00DC489A">
            <w:pPr>
              <w:rPr>
                <w:rFonts w:ascii="CiscoSansTT" w:hAnsi="CiscoSansTT" w:cs="CiscoSansTT"/>
                <w:lang w:eastAsia="zh-CN"/>
              </w:rPr>
            </w:pPr>
            <w:r w:rsidRPr="008C3C96">
              <w:rPr>
                <w:rFonts w:ascii="CiscoSansTT" w:hAnsi="CiscoSansTT" w:cs="CiscoSansTT"/>
                <w:lang w:eastAsia="zh-CN"/>
              </w:rPr>
              <w:t xml:space="preserve">Manage physical attribute of interface </w:t>
            </w:r>
          </w:p>
        </w:tc>
      </w:tr>
    </w:tbl>
    <w:p w14:paraId="7B4EF6E9" w14:textId="77777777" w:rsidR="001F368A" w:rsidRPr="008C3C96" w:rsidRDefault="001F368A" w:rsidP="001F368A">
      <w:pPr>
        <w:pStyle w:val="dC-Note"/>
        <w:rPr>
          <w:rFonts w:ascii="CiscoSansTT" w:hAnsi="CiscoSansTT" w:cs="CiscoSansTT"/>
        </w:rPr>
      </w:pPr>
      <w:r w:rsidRPr="008C3C96">
        <w:rPr>
          <w:rFonts w:ascii="CiscoSansTT" w:hAnsi="CiscoSansTT" w:cs="CiscoSansTT"/>
          <w:b/>
          <w:sz w:val="20"/>
        </w:rPr>
        <w:t xml:space="preserve">Note: there is no </w:t>
      </w:r>
      <w:proofErr w:type="spellStart"/>
      <w:r w:rsidRPr="008C3C96">
        <w:rPr>
          <w:rFonts w:ascii="CiscoSansTT" w:hAnsi="CiscoSansTT" w:cs="CiscoSansTT"/>
          <w:b/>
          <w:sz w:val="20"/>
        </w:rPr>
        <w:t>nxos</w:t>
      </w:r>
      <w:proofErr w:type="spellEnd"/>
      <w:r w:rsidRPr="008C3C96">
        <w:rPr>
          <w:rFonts w:ascii="CiscoSansTT" w:hAnsi="CiscoSansTT" w:cs="CiscoSansTT"/>
          <w:b/>
          <w:sz w:val="20"/>
        </w:rPr>
        <w:t xml:space="preserve"> ansible module for Anycast RP, we will use </w:t>
      </w:r>
      <w:proofErr w:type="spellStart"/>
      <w:r w:rsidRPr="008C3C96">
        <w:rPr>
          <w:rFonts w:ascii="CiscoSansTT" w:hAnsi="CiscoSansTT" w:cs="CiscoSansTT"/>
          <w:b/>
          <w:sz w:val="20"/>
        </w:rPr>
        <w:t>nxos_config</w:t>
      </w:r>
      <w:proofErr w:type="spellEnd"/>
      <w:r w:rsidRPr="008C3C96">
        <w:rPr>
          <w:rFonts w:ascii="CiscoSansTT" w:hAnsi="CiscoSansTT" w:cs="CiscoSansTT"/>
          <w:b/>
          <w:sz w:val="20"/>
        </w:rPr>
        <w:t xml:space="preserve"> to push the Anycast RP configuration</w:t>
      </w:r>
    </w:p>
    <w:p w14:paraId="1F634015" w14:textId="77777777" w:rsidR="001F368A" w:rsidRPr="008C3C96" w:rsidRDefault="001F368A" w:rsidP="001F368A">
      <w:pPr>
        <w:pStyle w:val="Heading3"/>
        <w:rPr>
          <w:rFonts w:ascii="CiscoSansTT" w:hAnsi="CiscoSansTT" w:cs="CiscoSansTT"/>
        </w:rPr>
      </w:pPr>
      <w:r w:rsidRPr="008C3C96">
        <w:rPr>
          <w:rFonts w:ascii="CiscoSansTT" w:hAnsi="CiscoSansTT" w:cs="CiscoSansTT"/>
        </w:rPr>
        <w:t>Edit playbook for spine role</w:t>
      </w:r>
    </w:p>
    <w:p w14:paraId="3D9E2DC9" w14:textId="77777777" w:rsidR="001F368A" w:rsidRPr="008C3C96" w:rsidRDefault="001F368A" w:rsidP="001F368A">
      <w:pPr>
        <w:pStyle w:val="dC-Normal"/>
        <w:rPr>
          <w:rFonts w:ascii="CiscoSansTT" w:hAnsi="CiscoSansTT" w:cs="CiscoSansTT"/>
          <w:b/>
          <w:sz w:val="24"/>
          <w:szCs w:val="24"/>
        </w:rPr>
      </w:pPr>
      <w:r w:rsidRPr="008C3C96">
        <w:rPr>
          <w:rFonts w:ascii="CiscoSansTT" w:hAnsi="CiscoSansTT" w:cs="CiscoSansTT"/>
          <w:sz w:val="24"/>
          <w:szCs w:val="24"/>
        </w:rPr>
        <w:t>Use “</w:t>
      </w:r>
      <w:r w:rsidRPr="008C3C96">
        <w:rPr>
          <w:rFonts w:ascii="CiscoSansTT" w:hAnsi="CiscoSansTT" w:cs="CiscoSansTT"/>
          <w:b/>
          <w:sz w:val="24"/>
          <w:szCs w:val="24"/>
        </w:rPr>
        <w:t xml:space="preserve">Atom” </w:t>
      </w:r>
      <w:r w:rsidRPr="008C3C96">
        <w:rPr>
          <w:rFonts w:ascii="CiscoSansTT" w:hAnsi="CiscoSansTT" w:cs="CiscoSansTT"/>
          <w:sz w:val="24"/>
          <w:szCs w:val="24"/>
        </w:rPr>
        <w:t>to edit the “</w:t>
      </w:r>
      <w:proofErr w:type="spellStart"/>
      <w:r w:rsidRPr="008C3C96">
        <w:rPr>
          <w:rFonts w:ascii="CiscoSansTT" w:hAnsi="CiscoSansTT" w:cs="CiscoSansTT"/>
          <w:b/>
          <w:sz w:val="24"/>
          <w:szCs w:val="24"/>
        </w:rPr>
        <w:t>main.yml</w:t>
      </w:r>
      <w:proofErr w:type="spellEnd"/>
      <w:r w:rsidRPr="008C3C96">
        <w:rPr>
          <w:rFonts w:ascii="CiscoSansTT" w:hAnsi="CiscoSansTT" w:cs="CiscoSansTT"/>
          <w:sz w:val="24"/>
          <w:szCs w:val="24"/>
        </w:rPr>
        <w:t xml:space="preserve">” file. Open up the project folder </w:t>
      </w:r>
      <w:r w:rsidRPr="008C3C96">
        <w:rPr>
          <w:rFonts w:ascii="CiscoSansTT" w:hAnsi="CiscoSansTT" w:cs="CiscoSansTT"/>
          <w:b/>
          <w:sz w:val="24"/>
          <w:szCs w:val="24"/>
        </w:rPr>
        <w:t xml:space="preserve">“LTRDCN-1572” </w:t>
      </w:r>
      <w:r w:rsidRPr="008C3C96">
        <w:rPr>
          <w:rFonts w:ascii="CiscoSansTT" w:hAnsi="CiscoSansTT" w:cs="CiscoSansTT"/>
          <w:sz w:val="24"/>
          <w:szCs w:val="24"/>
        </w:rPr>
        <w:t>and open “</w:t>
      </w:r>
      <w:proofErr w:type="spellStart"/>
      <w:r w:rsidRPr="008C3C96">
        <w:rPr>
          <w:rFonts w:ascii="CiscoSansTT" w:hAnsi="CiscoSansTT" w:cs="CiscoSansTT"/>
          <w:b/>
          <w:sz w:val="24"/>
          <w:szCs w:val="24"/>
        </w:rPr>
        <w:t>main.yml</w:t>
      </w:r>
      <w:proofErr w:type="spellEnd"/>
      <w:r w:rsidRPr="008C3C96">
        <w:rPr>
          <w:rFonts w:ascii="CiscoSansTT" w:hAnsi="CiscoSansTT" w:cs="CiscoSansTT"/>
          <w:sz w:val="24"/>
          <w:szCs w:val="24"/>
        </w:rPr>
        <w:t xml:space="preserve">” file under </w:t>
      </w:r>
      <w:r w:rsidRPr="008C3C96">
        <w:rPr>
          <w:rFonts w:ascii="CiscoSansTT" w:hAnsi="CiscoSansTT" w:cs="CiscoSansTT"/>
          <w:b/>
          <w:sz w:val="24"/>
          <w:szCs w:val="24"/>
        </w:rPr>
        <w:t xml:space="preserve">“roles/spine/tasks/” </w:t>
      </w:r>
      <w:r w:rsidRPr="008C3C96">
        <w:rPr>
          <w:rFonts w:ascii="CiscoSansTT" w:hAnsi="CiscoSansTT" w:cs="CiscoSansTT"/>
          <w:sz w:val="24"/>
          <w:szCs w:val="24"/>
        </w:rPr>
        <w:t>and save the below tasks at the end the file:</w:t>
      </w:r>
      <w:r w:rsidRPr="008C3C96">
        <w:rPr>
          <w:rFonts w:ascii="CiscoSansTT" w:hAnsi="CiscoSansTT" w:cs="CiscoSansTT"/>
          <w:b/>
          <w:sz w:val="24"/>
          <w:szCs w:val="24"/>
        </w:rPr>
        <w:t xml:space="preserve"> </w:t>
      </w:r>
    </w:p>
    <w:p w14:paraId="784F4EC9" w14:textId="77777777" w:rsidR="001F368A" w:rsidRPr="008C3C96" w:rsidRDefault="001F368A" w:rsidP="001F368A">
      <w:pPr>
        <w:pStyle w:val="dC-Note"/>
        <w:rPr>
          <w:rFonts w:ascii="CiscoSansTT" w:hAnsi="CiscoSansTT" w:cs="CiscoSansTT"/>
          <w:b/>
          <w:sz w:val="20"/>
        </w:rPr>
      </w:pPr>
      <w:r w:rsidRPr="008C3C96">
        <w:rPr>
          <w:rFonts w:ascii="CiscoSansTT" w:hAnsi="CiscoSansTT" w:cs="CiscoSansTT"/>
          <w:b/>
          <w:sz w:val="20"/>
        </w:rPr>
        <w:t xml:space="preserve">Note: It is recommended to write your playbook and learn from mistakes, but file is also available in the box folder if you prefer to reuse. </w:t>
      </w:r>
    </w:p>
    <w:p w14:paraId="158E5BE6" w14:textId="77777777" w:rsidR="001F368A" w:rsidRPr="008C3C96" w:rsidRDefault="001F368A" w:rsidP="001F368A">
      <w:pPr>
        <w:pStyle w:val="dC-Normal"/>
        <w:rPr>
          <w:rFonts w:ascii="CiscoSansTT" w:hAnsi="CiscoSansTT" w:cs="CiscoSansTT"/>
          <w:b/>
        </w:rPr>
      </w:pPr>
    </w:p>
    <w:tbl>
      <w:tblPr>
        <w:tblStyle w:val="TableGrid"/>
        <w:tblW w:w="0" w:type="auto"/>
        <w:tblLook w:val="04A0" w:firstRow="1" w:lastRow="0" w:firstColumn="1" w:lastColumn="0" w:noHBand="0" w:noVBand="1"/>
      </w:tblPr>
      <w:tblGrid>
        <w:gridCol w:w="9016"/>
      </w:tblGrid>
      <w:tr w:rsidR="001F368A" w:rsidRPr="008C3C96" w14:paraId="4EF2DB5F" w14:textId="77777777" w:rsidTr="00DC489A">
        <w:tc>
          <w:tcPr>
            <w:tcW w:w="10416" w:type="dxa"/>
          </w:tcPr>
          <w:p w14:paraId="1168492B" w14:textId="77777777" w:rsidR="001F368A" w:rsidRPr="008C3C96" w:rsidRDefault="001F368A" w:rsidP="00DC489A">
            <w:pPr>
              <w:pStyle w:val="dC-CommandLine"/>
              <w:rPr>
                <w:rFonts w:ascii="CiscoSansTT" w:hAnsi="CiscoSansTT" w:cs="CiscoSansTT"/>
                <w:sz w:val="20"/>
              </w:rPr>
            </w:pPr>
            <w:r w:rsidRPr="008C3C96">
              <w:rPr>
                <w:rFonts w:ascii="CiscoSansTT" w:hAnsi="CiscoSansTT" w:cs="CiscoSansTT"/>
                <w:sz w:val="20"/>
              </w:rPr>
              <w:t xml:space="preserve">#task to enable </w:t>
            </w:r>
            <w:proofErr w:type="spellStart"/>
            <w:r w:rsidRPr="008C3C96">
              <w:rPr>
                <w:rFonts w:ascii="CiscoSansTT" w:hAnsi="CiscoSansTT" w:cs="CiscoSansTT"/>
                <w:sz w:val="20"/>
              </w:rPr>
              <w:t>pim</w:t>
            </w:r>
            <w:proofErr w:type="spellEnd"/>
            <w:r w:rsidRPr="008C3C96">
              <w:rPr>
                <w:rFonts w:ascii="CiscoSansTT" w:hAnsi="CiscoSansTT" w:cs="CiscoSansTT"/>
                <w:sz w:val="20"/>
              </w:rPr>
              <w:t xml:space="preserve"> and configure anycast </w:t>
            </w:r>
            <w:proofErr w:type="spellStart"/>
            <w:r w:rsidRPr="008C3C96">
              <w:rPr>
                <w:rFonts w:ascii="CiscoSansTT" w:hAnsi="CiscoSansTT" w:cs="CiscoSansTT"/>
                <w:sz w:val="20"/>
              </w:rPr>
              <w:t>rp</w:t>
            </w:r>
            <w:proofErr w:type="spellEnd"/>
            <w:r w:rsidRPr="008C3C96">
              <w:rPr>
                <w:rFonts w:ascii="CiscoSansTT" w:hAnsi="CiscoSansTT" w:cs="CiscoSansTT"/>
                <w:sz w:val="20"/>
              </w:rPr>
              <w:t xml:space="preserve"> for underlay multicast</w:t>
            </w:r>
          </w:p>
          <w:p w14:paraId="68CBBC74" w14:textId="77777777" w:rsidR="001F368A" w:rsidRPr="008C3C96" w:rsidRDefault="001F368A" w:rsidP="00DC489A">
            <w:pPr>
              <w:pStyle w:val="dC-CommandLine"/>
              <w:rPr>
                <w:rFonts w:ascii="CiscoSansTT" w:hAnsi="CiscoSansTT" w:cs="CiscoSansTT"/>
                <w:sz w:val="20"/>
              </w:rPr>
            </w:pPr>
            <w:r w:rsidRPr="008C3C96">
              <w:rPr>
                <w:rFonts w:ascii="CiscoSansTT" w:hAnsi="CiscoSansTT" w:cs="CiscoSansTT"/>
                <w:sz w:val="20"/>
              </w:rPr>
              <w:t xml:space="preserve">       - name: Enable PIM</w:t>
            </w:r>
          </w:p>
          <w:p w14:paraId="6B099311" w14:textId="77777777" w:rsidR="001F368A" w:rsidRPr="008C3C96" w:rsidRDefault="001F368A" w:rsidP="00DC489A">
            <w:pPr>
              <w:pStyle w:val="dC-CommandLine"/>
              <w:rPr>
                <w:rFonts w:ascii="CiscoSansTT" w:hAnsi="CiscoSansTT" w:cs="CiscoSansTT"/>
                <w:sz w:val="20"/>
              </w:rPr>
            </w:pPr>
            <w:r w:rsidRPr="008C3C96">
              <w:rPr>
                <w:rFonts w:ascii="CiscoSansTT" w:hAnsi="CiscoSansTT" w:cs="CiscoSansTT"/>
                <w:sz w:val="20"/>
              </w:rPr>
              <w:lastRenderedPageBreak/>
              <w:t xml:space="preserve">         </w:t>
            </w:r>
            <w:proofErr w:type="spellStart"/>
            <w:r w:rsidRPr="008C3C96">
              <w:rPr>
                <w:rFonts w:ascii="CiscoSansTT" w:hAnsi="CiscoSansTT" w:cs="CiscoSansTT"/>
                <w:sz w:val="20"/>
              </w:rPr>
              <w:t>nxos_feature</w:t>
            </w:r>
            <w:proofErr w:type="spellEnd"/>
            <w:r w:rsidRPr="008C3C96">
              <w:rPr>
                <w:rFonts w:ascii="CiscoSansTT" w:hAnsi="CiscoSansTT" w:cs="CiscoSansTT"/>
                <w:sz w:val="20"/>
              </w:rPr>
              <w:t>:</w:t>
            </w:r>
          </w:p>
          <w:p w14:paraId="695BE6B7" w14:textId="77777777" w:rsidR="001F368A" w:rsidRPr="008C3C96" w:rsidRDefault="001F368A" w:rsidP="00DC489A">
            <w:pPr>
              <w:pStyle w:val="dC-CommandLine"/>
              <w:rPr>
                <w:rFonts w:ascii="CiscoSansTT" w:hAnsi="CiscoSansTT" w:cs="CiscoSansTT"/>
                <w:sz w:val="20"/>
              </w:rPr>
            </w:pPr>
            <w:r w:rsidRPr="008C3C96">
              <w:rPr>
                <w:rFonts w:ascii="CiscoSansTT" w:hAnsi="CiscoSansTT" w:cs="CiscoSansTT"/>
                <w:sz w:val="20"/>
              </w:rPr>
              <w:t xml:space="preserve">           feature: </w:t>
            </w:r>
            <w:proofErr w:type="spellStart"/>
            <w:r w:rsidRPr="008C3C96">
              <w:rPr>
                <w:rFonts w:ascii="CiscoSansTT" w:hAnsi="CiscoSansTT" w:cs="CiscoSansTT"/>
                <w:sz w:val="20"/>
              </w:rPr>
              <w:t>pim</w:t>
            </w:r>
            <w:proofErr w:type="spellEnd"/>
          </w:p>
          <w:p w14:paraId="05AED7EC" w14:textId="77777777" w:rsidR="001F368A" w:rsidRPr="008C3C96" w:rsidRDefault="001F368A" w:rsidP="00DC489A">
            <w:pPr>
              <w:pStyle w:val="dC-CommandLine"/>
              <w:rPr>
                <w:rFonts w:ascii="CiscoSansTT" w:hAnsi="CiscoSansTT" w:cs="CiscoSansTT"/>
                <w:sz w:val="20"/>
              </w:rPr>
            </w:pPr>
            <w:r w:rsidRPr="008C3C96">
              <w:rPr>
                <w:rFonts w:ascii="CiscoSansTT" w:hAnsi="CiscoSansTT" w:cs="CiscoSansTT"/>
                <w:sz w:val="20"/>
              </w:rPr>
              <w:t xml:space="preserve">           provider: "{{</w:t>
            </w:r>
            <w:proofErr w:type="spellStart"/>
            <w:r w:rsidRPr="008C3C96">
              <w:rPr>
                <w:rFonts w:ascii="CiscoSansTT" w:hAnsi="CiscoSansTT" w:cs="CiscoSansTT"/>
                <w:sz w:val="20"/>
              </w:rPr>
              <w:t>nxos_provider</w:t>
            </w:r>
            <w:proofErr w:type="spellEnd"/>
            <w:r w:rsidRPr="008C3C96">
              <w:rPr>
                <w:rFonts w:ascii="CiscoSansTT" w:hAnsi="CiscoSansTT" w:cs="CiscoSansTT"/>
                <w:sz w:val="20"/>
              </w:rPr>
              <w:t>}}"</w:t>
            </w:r>
          </w:p>
          <w:p w14:paraId="1F9E1941" w14:textId="77777777" w:rsidR="001F368A" w:rsidRPr="008C3C96" w:rsidRDefault="001F368A" w:rsidP="00DC489A">
            <w:pPr>
              <w:pStyle w:val="dC-CommandLine"/>
              <w:rPr>
                <w:rFonts w:ascii="CiscoSansTT" w:hAnsi="CiscoSansTT" w:cs="CiscoSansTT"/>
                <w:sz w:val="20"/>
              </w:rPr>
            </w:pPr>
            <w:r w:rsidRPr="008C3C96">
              <w:rPr>
                <w:rFonts w:ascii="CiscoSansTT" w:hAnsi="CiscoSansTT" w:cs="CiscoSansTT"/>
                <w:sz w:val="20"/>
              </w:rPr>
              <w:t xml:space="preserve">           state: enabled</w:t>
            </w:r>
          </w:p>
          <w:p w14:paraId="0F3BA603" w14:textId="77777777" w:rsidR="001F368A" w:rsidRPr="008C3C96" w:rsidRDefault="001F368A" w:rsidP="00DC489A">
            <w:pPr>
              <w:pStyle w:val="dC-CommandLine"/>
              <w:rPr>
                <w:rFonts w:ascii="CiscoSansTT" w:hAnsi="CiscoSansTT" w:cs="CiscoSansTT"/>
                <w:sz w:val="20"/>
              </w:rPr>
            </w:pPr>
            <w:r w:rsidRPr="008C3C96">
              <w:rPr>
                <w:rFonts w:ascii="CiscoSansTT" w:hAnsi="CiscoSansTT" w:cs="CiscoSansTT"/>
                <w:sz w:val="20"/>
              </w:rPr>
              <w:t xml:space="preserve">         tags: multicast</w:t>
            </w:r>
          </w:p>
          <w:p w14:paraId="7E5C7AEE" w14:textId="77777777" w:rsidR="001F368A" w:rsidRPr="008C3C96" w:rsidRDefault="001F368A" w:rsidP="00DC489A">
            <w:pPr>
              <w:pStyle w:val="dC-CommandLine"/>
              <w:rPr>
                <w:rFonts w:ascii="CiscoSansTT" w:hAnsi="CiscoSansTT" w:cs="CiscoSansTT"/>
                <w:sz w:val="20"/>
              </w:rPr>
            </w:pPr>
            <w:r w:rsidRPr="008C3C96">
              <w:rPr>
                <w:rFonts w:ascii="CiscoSansTT" w:hAnsi="CiscoSansTT" w:cs="CiscoSansTT"/>
                <w:sz w:val="20"/>
              </w:rPr>
              <w:t xml:space="preserve">       - name: Configure Anycast RP </w:t>
            </w:r>
            <w:proofErr w:type="spellStart"/>
            <w:r w:rsidRPr="008C3C96">
              <w:rPr>
                <w:rFonts w:ascii="CiscoSansTT" w:hAnsi="CiscoSansTT" w:cs="CiscoSansTT"/>
                <w:sz w:val="20"/>
              </w:rPr>
              <w:t>interfce</w:t>
            </w:r>
            <w:proofErr w:type="spellEnd"/>
          </w:p>
          <w:p w14:paraId="3CE5055B" w14:textId="77777777" w:rsidR="001F368A" w:rsidRPr="008C3C96" w:rsidRDefault="001F368A" w:rsidP="00DC489A">
            <w:pPr>
              <w:pStyle w:val="dC-CommandLine"/>
              <w:rPr>
                <w:rFonts w:ascii="CiscoSansTT" w:hAnsi="CiscoSansTT" w:cs="CiscoSansTT"/>
                <w:sz w:val="20"/>
              </w:rPr>
            </w:pPr>
            <w:r w:rsidRPr="008C3C96">
              <w:rPr>
                <w:rFonts w:ascii="CiscoSansTT" w:hAnsi="CiscoSansTT" w:cs="CiscoSansTT"/>
                <w:sz w:val="20"/>
              </w:rPr>
              <w:t xml:space="preserve">         </w:t>
            </w:r>
            <w:proofErr w:type="spellStart"/>
            <w:r w:rsidRPr="008C3C96">
              <w:rPr>
                <w:rFonts w:ascii="CiscoSansTT" w:hAnsi="CiscoSansTT" w:cs="CiscoSansTT"/>
                <w:sz w:val="20"/>
              </w:rPr>
              <w:t>nxos_interface</w:t>
            </w:r>
            <w:proofErr w:type="spellEnd"/>
            <w:r w:rsidRPr="008C3C96">
              <w:rPr>
                <w:rFonts w:ascii="CiscoSansTT" w:hAnsi="CiscoSansTT" w:cs="CiscoSansTT"/>
                <w:sz w:val="20"/>
              </w:rPr>
              <w:t>:</w:t>
            </w:r>
          </w:p>
          <w:p w14:paraId="390B4881" w14:textId="77777777" w:rsidR="001F368A" w:rsidRPr="008C3C96" w:rsidRDefault="001F368A" w:rsidP="00DC489A">
            <w:pPr>
              <w:pStyle w:val="dC-CommandLine"/>
              <w:rPr>
                <w:rFonts w:ascii="CiscoSansTT" w:hAnsi="CiscoSansTT" w:cs="CiscoSansTT"/>
                <w:sz w:val="20"/>
              </w:rPr>
            </w:pPr>
            <w:r w:rsidRPr="008C3C96">
              <w:rPr>
                <w:rFonts w:ascii="CiscoSansTT" w:hAnsi="CiscoSansTT" w:cs="CiscoSansTT"/>
                <w:sz w:val="20"/>
              </w:rPr>
              <w:t xml:space="preserve">           interface: loopback1</w:t>
            </w:r>
          </w:p>
          <w:p w14:paraId="00E94B8B" w14:textId="77777777" w:rsidR="001F368A" w:rsidRPr="008C3C96" w:rsidRDefault="001F368A" w:rsidP="00DC489A">
            <w:pPr>
              <w:pStyle w:val="dC-CommandLine"/>
              <w:rPr>
                <w:rFonts w:ascii="CiscoSansTT" w:hAnsi="CiscoSansTT" w:cs="CiscoSansTT"/>
                <w:sz w:val="20"/>
              </w:rPr>
            </w:pPr>
            <w:r w:rsidRPr="008C3C96">
              <w:rPr>
                <w:rFonts w:ascii="CiscoSansTT" w:hAnsi="CiscoSansTT" w:cs="CiscoSansTT"/>
                <w:sz w:val="20"/>
              </w:rPr>
              <w:t xml:space="preserve">           provider: "</w:t>
            </w:r>
            <w:proofErr w:type="gramStart"/>
            <w:r w:rsidRPr="008C3C96">
              <w:rPr>
                <w:rFonts w:ascii="CiscoSansTT" w:hAnsi="CiscoSansTT" w:cs="CiscoSansTT"/>
                <w:sz w:val="20"/>
              </w:rPr>
              <w:t xml:space="preserve">{{ </w:t>
            </w:r>
            <w:proofErr w:type="spellStart"/>
            <w:r w:rsidRPr="008C3C96">
              <w:rPr>
                <w:rFonts w:ascii="CiscoSansTT" w:hAnsi="CiscoSansTT" w:cs="CiscoSansTT"/>
                <w:sz w:val="20"/>
              </w:rPr>
              <w:t>nxos</w:t>
            </w:r>
            <w:proofErr w:type="gramEnd"/>
            <w:r w:rsidRPr="008C3C96">
              <w:rPr>
                <w:rFonts w:ascii="CiscoSansTT" w:hAnsi="CiscoSansTT" w:cs="CiscoSansTT"/>
                <w:sz w:val="20"/>
              </w:rPr>
              <w:t>_provider</w:t>
            </w:r>
            <w:proofErr w:type="spellEnd"/>
            <w:r w:rsidRPr="008C3C96">
              <w:rPr>
                <w:rFonts w:ascii="CiscoSansTT" w:hAnsi="CiscoSansTT" w:cs="CiscoSansTT"/>
                <w:sz w:val="20"/>
              </w:rPr>
              <w:t xml:space="preserve"> }}"</w:t>
            </w:r>
          </w:p>
          <w:p w14:paraId="1103BC56" w14:textId="77777777" w:rsidR="001F368A" w:rsidRPr="008C3C96" w:rsidRDefault="001F368A" w:rsidP="00DC489A">
            <w:pPr>
              <w:pStyle w:val="dC-CommandLine"/>
              <w:rPr>
                <w:rFonts w:ascii="CiscoSansTT" w:hAnsi="CiscoSansTT" w:cs="CiscoSansTT"/>
                <w:sz w:val="20"/>
              </w:rPr>
            </w:pPr>
            <w:r w:rsidRPr="008C3C96">
              <w:rPr>
                <w:rFonts w:ascii="CiscoSansTT" w:hAnsi="CiscoSansTT" w:cs="CiscoSansTT"/>
                <w:sz w:val="20"/>
              </w:rPr>
              <w:t xml:space="preserve">         tags: multicast</w:t>
            </w:r>
          </w:p>
          <w:p w14:paraId="575CE27E" w14:textId="77777777" w:rsidR="001F368A" w:rsidRPr="008C3C96" w:rsidRDefault="001F368A" w:rsidP="00DC489A">
            <w:pPr>
              <w:pStyle w:val="dC-CommandLine"/>
              <w:rPr>
                <w:rFonts w:ascii="CiscoSansTT" w:hAnsi="CiscoSansTT" w:cs="CiscoSansTT"/>
                <w:sz w:val="20"/>
              </w:rPr>
            </w:pPr>
            <w:r w:rsidRPr="008C3C96">
              <w:rPr>
                <w:rFonts w:ascii="CiscoSansTT" w:hAnsi="CiscoSansTT" w:cs="CiscoSansTT"/>
                <w:sz w:val="20"/>
              </w:rPr>
              <w:t xml:space="preserve">       - name: Configure IP Address on New LP1</w:t>
            </w:r>
          </w:p>
          <w:p w14:paraId="2169EA68" w14:textId="77777777" w:rsidR="001F368A" w:rsidRPr="008C3C96" w:rsidRDefault="001F368A" w:rsidP="00DC489A">
            <w:pPr>
              <w:pStyle w:val="dC-CommandLine"/>
              <w:rPr>
                <w:rFonts w:ascii="CiscoSansTT" w:hAnsi="CiscoSansTT" w:cs="CiscoSansTT"/>
                <w:sz w:val="20"/>
              </w:rPr>
            </w:pPr>
            <w:r w:rsidRPr="008C3C96">
              <w:rPr>
                <w:rFonts w:ascii="CiscoSansTT" w:hAnsi="CiscoSansTT" w:cs="CiscoSansTT"/>
                <w:sz w:val="20"/>
              </w:rPr>
              <w:t xml:space="preserve">         </w:t>
            </w:r>
            <w:proofErr w:type="spellStart"/>
            <w:r w:rsidRPr="008C3C96">
              <w:rPr>
                <w:rFonts w:ascii="CiscoSansTT" w:hAnsi="CiscoSansTT" w:cs="CiscoSansTT"/>
                <w:sz w:val="20"/>
              </w:rPr>
              <w:t>nxos_ip_interface</w:t>
            </w:r>
            <w:proofErr w:type="spellEnd"/>
            <w:r w:rsidRPr="008C3C96">
              <w:rPr>
                <w:rFonts w:ascii="CiscoSansTT" w:hAnsi="CiscoSansTT" w:cs="CiscoSansTT"/>
                <w:sz w:val="20"/>
              </w:rPr>
              <w:t>:</w:t>
            </w:r>
          </w:p>
          <w:p w14:paraId="775265DA" w14:textId="77777777" w:rsidR="001F368A" w:rsidRPr="008C3C96" w:rsidRDefault="001F368A" w:rsidP="00DC489A">
            <w:pPr>
              <w:pStyle w:val="dC-CommandLine"/>
              <w:rPr>
                <w:rFonts w:ascii="CiscoSansTT" w:hAnsi="CiscoSansTT" w:cs="CiscoSansTT"/>
                <w:sz w:val="20"/>
              </w:rPr>
            </w:pPr>
            <w:r w:rsidRPr="008C3C96">
              <w:rPr>
                <w:rFonts w:ascii="CiscoSansTT" w:hAnsi="CiscoSansTT" w:cs="CiscoSansTT"/>
                <w:sz w:val="20"/>
              </w:rPr>
              <w:t xml:space="preserve">            interface: loopback1</w:t>
            </w:r>
          </w:p>
          <w:p w14:paraId="2F1A66BD" w14:textId="77777777" w:rsidR="001F368A" w:rsidRPr="008C3C96" w:rsidRDefault="001F368A" w:rsidP="00DC489A">
            <w:pPr>
              <w:pStyle w:val="dC-CommandLine"/>
              <w:rPr>
                <w:rFonts w:ascii="CiscoSansTT" w:hAnsi="CiscoSansTT" w:cs="CiscoSansTT"/>
                <w:sz w:val="20"/>
              </w:rPr>
            </w:pPr>
            <w:r w:rsidRPr="008C3C96">
              <w:rPr>
                <w:rFonts w:ascii="CiscoSansTT" w:hAnsi="CiscoSansTT" w:cs="CiscoSansTT"/>
                <w:sz w:val="20"/>
              </w:rPr>
              <w:t xml:space="preserve">            version: v4</w:t>
            </w:r>
          </w:p>
          <w:p w14:paraId="22E434F5" w14:textId="77777777" w:rsidR="001F368A" w:rsidRPr="008C3C96" w:rsidRDefault="001F368A" w:rsidP="00DC489A">
            <w:pPr>
              <w:pStyle w:val="dC-CommandLine"/>
              <w:rPr>
                <w:rFonts w:ascii="CiscoSansTT" w:hAnsi="CiscoSansTT" w:cs="CiscoSansTT"/>
                <w:sz w:val="20"/>
              </w:rPr>
            </w:pPr>
            <w:r w:rsidRPr="008C3C96">
              <w:rPr>
                <w:rFonts w:ascii="CiscoSansTT" w:hAnsi="CiscoSansTT" w:cs="CiscoSansTT"/>
                <w:sz w:val="20"/>
              </w:rPr>
              <w:t xml:space="preserve">            </w:t>
            </w:r>
            <w:proofErr w:type="spellStart"/>
            <w:r w:rsidRPr="008C3C96">
              <w:rPr>
                <w:rFonts w:ascii="CiscoSansTT" w:hAnsi="CiscoSansTT" w:cs="CiscoSansTT"/>
                <w:sz w:val="20"/>
              </w:rPr>
              <w:t>addr</w:t>
            </w:r>
            <w:proofErr w:type="spellEnd"/>
            <w:r w:rsidRPr="008C3C96">
              <w:rPr>
                <w:rFonts w:ascii="CiscoSansTT" w:hAnsi="CiscoSansTT" w:cs="CiscoSansTT"/>
                <w:sz w:val="20"/>
              </w:rPr>
              <w:t>: "</w:t>
            </w:r>
            <w:proofErr w:type="gramStart"/>
            <w:r w:rsidRPr="008C3C96">
              <w:rPr>
                <w:rFonts w:ascii="CiscoSansTT" w:hAnsi="CiscoSansTT" w:cs="CiscoSansTT"/>
                <w:sz w:val="20"/>
              </w:rPr>
              <w:t>{{ loopback</w:t>
            </w:r>
            <w:proofErr w:type="gramEnd"/>
            <w:r w:rsidRPr="008C3C96">
              <w:rPr>
                <w:rFonts w:ascii="CiscoSansTT" w:hAnsi="CiscoSansTT" w:cs="CiscoSansTT"/>
                <w:sz w:val="20"/>
              </w:rPr>
              <w:t>1 }}"</w:t>
            </w:r>
          </w:p>
          <w:p w14:paraId="27D05BBE" w14:textId="77777777" w:rsidR="001F368A" w:rsidRPr="008C3C96" w:rsidRDefault="001F368A" w:rsidP="00DC489A">
            <w:pPr>
              <w:pStyle w:val="dC-CommandLine"/>
              <w:rPr>
                <w:rFonts w:ascii="CiscoSansTT" w:hAnsi="CiscoSansTT" w:cs="CiscoSansTT"/>
                <w:sz w:val="20"/>
              </w:rPr>
            </w:pPr>
            <w:r w:rsidRPr="008C3C96">
              <w:rPr>
                <w:rFonts w:ascii="CiscoSansTT" w:hAnsi="CiscoSansTT" w:cs="CiscoSansTT"/>
                <w:sz w:val="20"/>
              </w:rPr>
              <w:t xml:space="preserve">            mask: 32</w:t>
            </w:r>
          </w:p>
          <w:p w14:paraId="7F5C5F76" w14:textId="77777777" w:rsidR="001F368A" w:rsidRPr="008C3C96" w:rsidRDefault="001F368A" w:rsidP="00DC489A">
            <w:pPr>
              <w:pStyle w:val="dC-CommandLine"/>
              <w:rPr>
                <w:rFonts w:ascii="CiscoSansTT" w:hAnsi="CiscoSansTT" w:cs="CiscoSansTT"/>
                <w:sz w:val="20"/>
              </w:rPr>
            </w:pPr>
            <w:r w:rsidRPr="008C3C96">
              <w:rPr>
                <w:rFonts w:ascii="CiscoSansTT" w:hAnsi="CiscoSansTT" w:cs="CiscoSansTT"/>
                <w:sz w:val="20"/>
              </w:rPr>
              <w:t xml:space="preserve">            provider: "</w:t>
            </w:r>
            <w:proofErr w:type="gramStart"/>
            <w:r w:rsidRPr="008C3C96">
              <w:rPr>
                <w:rFonts w:ascii="CiscoSansTT" w:hAnsi="CiscoSansTT" w:cs="CiscoSansTT"/>
                <w:sz w:val="20"/>
              </w:rPr>
              <w:t xml:space="preserve">{{ </w:t>
            </w:r>
            <w:proofErr w:type="spellStart"/>
            <w:r w:rsidRPr="008C3C96">
              <w:rPr>
                <w:rFonts w:ascii="CiscoSansTT" w:hAnsi="CiscoSansTT" w:cs="CiscoSansTT"/>
                <w:sz w:val="20"/>
              </w:rPr>
              <w:t>nxos</w:t>
            </w:r>
            <w:proofErr w:type="gramEnd"/>
            <w:r w:rsidRPr="008C3C96">
              <w:rPr>
                <w:rFonts w:ascii="CiscoSansTT" w:hAnsi="CiscoSansTT" w:cs="CiscoSansTT"/>
                <w:sz w:val="20"/>
              </w:rPr>
              <w:t>_provider</w:t>
            </w:r>
            <w:proofErr w:type="spellEnd"/>
            <w:r w:rsidRPr="008C3C96">
              <w:rPr>
                <w:rFonts w:ascii="CiscoSansTT" w:hAnsi="CiscoSansTT" w:cs="CiscoSansTT"/>
                <w:sz w:val="20"/>
              </w:rPr>
              <w:t xml:space="preserve"> }}"</w:t>
            </w:r>
          </w:p>
          <w:p w14:paraId="15C73119" w14:textId="77777777" w:rsidR="001F368A" w:rsidRPr="008C3C96" w:rsidRDefault="001F368A" w:rsidP="00DC489A">
            <w:pPr>
              <w:pStyle w:val="dC-CommandLine"/>
              <w:rPr>
                <w:rFonts w:ascii="CiscoSansTT" w:hAnsi="CiscoSansTT" w:cs="CiscoSansTT"/>
                <w:sz w:val="20"/>
              </w:rPr>
            </w:pPr>
            <w:r w:rsidRPr="008C3C96">
              <w:rPr>
                <w:rFonts w:ascii="CiscoSansTT" w:hAnsi="CiscoSansTT" w:cs="CiscoSansTT"/>
                <w:sz w:val="20"/>
              </w:rPr>
              <w:t xml:space="preserve">         tags: multicast</w:t>
            </w:r>
          </w:p>
          <w:p w14:paraId="15B3500B" w14:textId="77777777" w:rsidR="001F368A" w:rsidRPr="008C3C96" w:rsidRDefault="001F368A" w:rsidP="00DC489A">
            <w:pPr>
              <w:pStyle w:val="dC-CommandLine"/>
              <w:rPr>
                <w:rFonts w:ascii="CiscoSansTT" w:hAnsi="CiscoSansTT" w:cs="CiscoSansTT"/>
                <w:sz w:val="20"/>
              </w:rPr>
            </w:pPr>
            <w:r w:rsidRPr="008C3C96">
              <w:rPr>
                <w:rFonts w:ascii="CiscoSansTT" w:hAnsi="CiscoSansTT" w:cs="CiscoSansTT"/>
                <w:sz w:val="20"/>
              </w:rPr>
              <w:t xml:space="preserve">       - name: Configure PIM int</w:t>
            </w:r>
          </w:p>
          <w:p w14:paraId="1B12862C" w14:textId="77777777" w:rsidR="001F368A" w:rsidRPr="008C3C96" w:rsidRDefault="001F368A" w:rsidP="00DC489A">
            <w:pPr>
              <w:pStyle w:val="dC-CommandLine"/>
              <w:rPr>
                <w:rFonts w:ascii="CiscoSansTT" w:hAnsi="CiscoSansTT" w:cs="CiscoSansTT"/>
                <w:sz w:val="20"/>
              </w:rPr>
            </w:pPr>
            <w:r w:rsidRPr="008C3C96">
              <w:rPr>
                <w:rFonts w:ascii="CiscoSansTT" w:hAnsi="CiscoSansTT" w:cs="CiscoSansTT"/>
                <w:sz w:val="20"/>
              </w:rPr>
              <w:t xml:space="preserve">         </w:t>
            </w:r>
            <w:proofErr w:type="spellStart"/>
            <w:r w:rsidRPr="008C3C96">
              <w:rPr>
                <w:rFonts w:ascii="CiscoSansTT" w:hAnsi="CiscoSansTT" w:cs="CiscoSansTT"/>
                <w:sz w:val="20"/>
              </w:rPr>
              <w:t>nxos_pim_interface</w:t>
            </w:r>
            <w:proofErr w:type="spellEnd"/>
            <w:r w:rsidRPr="008C3C96">
              <w:rPr>
                <w:rFonts w:ascii="CiscoSansTT" w:hAnsi="CiscoSansTT" w:cs="CiscoSansTT"/>
                <w:sz w:val="20"/>
              </w:rPr>
              <w:t>:</w:t>
            </w:r>
          </w:p>
          <w:p w14:paraId="30B20719" w14:textId="77777777" w:rsidR="001F368A" w:rsidRPr="008C3C96" w:rsidRDefault="001F368A" w:rsidP="00DC489A">
            <w:pPr>
              <w:pStyle w:val="dC-CommandLine"/>
              <w:rPr>
                <w:rFonts w:ascii="CiscoSansTT" w:hAnsi="CiscoSansTT" w:cs="CiscoSansTT"/>
                <w:sz w:val="20"/>
              </w:rPr>
            </w:pPr>
            <w:r w:rsidRPr="008C3C96">
              <w:rPr>
                <w:rFonts w:ascii="CiscoSansTT" w:hAnsi="CiscoSansTT" w:cs="CiscoSansTT"/>
                <w:sz w:val="20"/>
              </w:rPr>
              <w:t xml:space="preserve">           interface: "</w:t>
            </w:r>
            <w:proofErr w:type="gramStart"/>
            <w:r w:rsidRPr="008C3C96">
              <w:rPr>
                <w:rFonts w:ascii="CiscoSansTT" w:hAnsi="CiscoSansTT" w:cs="CiscoSansTT"/>
                <w:sz w:val="20"/>
              </w:rPr>
              <w:t xml:space="preserve">{{ </w:t>
            </w:r>
            <w:proofErr w:type="spellStart"/>
            <w:r w:rsidRPr="008C3C96">
              <w:rPr>
                <w:rFonts w:ascii="CiscoSansTT" w:hAnsi="CiscoSansTT" w:cs="CiscoSansTT"/>
                <w:sz w:val="20"/>
              </w:rPr>
              <w:t>item</w:t>
            </w:r>
            <w:proofErr w:type="gramEnd"/>
            <w:r w:rsidRPr="008C3C96">
              <w:rPr>
                <w:rFonts w:ascii="CiscoSansTT" w:hAnsi="CiscoSansTT" w:cs="CiscoSansTT"/>
                <w:sz w:val="20"/>
              </w:rPr>
              <w:t>.interface</w:t>
            </w:r>
            <w:proofErr w:type="spellEnd"/>
            <w:r w:rsidRPr="008C3C96">
              <w:rPr>
                <w:rFonts w:ascii="CiscoSansTT" w:hAnsi="CiscoSansTT" w:cs="CiscoSansTT"/>
                <w:sz w:val="20"/>
              </w:rPr>
              <w:t xml:space="preserve"> }}"</w:t>
            </w:r>
          </w:p>
          <w:p w14:paraId="38C71E01" w14:textId="77777777" w:rsidR="001F368A" w:rsidRPr="008C3C96" w:rsidRDefault="001F368A" w:rsidP="00DC489A">
            <w:pPr>
              <w:pStyle w:val="dC-CommandLine"/>
              <w:rPr>
                <w:rFonts w:ascii="CiscoSansTT" w:hAnsi="CiscoSansTT" w:cs="CiscoSansTT"/>
                <w:sz w:val="20"/>
              </w:rPr>
            </w:pPr>
            <w:r w:rsidRPr="008C3C96">
              <w:rPr>
                <w:rFonts w:ascii="CiscoSansTT" w:hAnsi="CiscoSansTT" w:cs="CiscoSansTT"/>
                <w:sz w:val="20"/>
              </w:rPr>
              <w:t xml:space="preserve">           sparse: true</w:t>
            </w:r>
          </w:p>
          <w:p w14:paraId="49D6D09F" w14:textId="77777777" w:rsidR="001F368A" w:rsidRPr="008C3C96" w:rsidRDefault="001F368A" w:rsidP="00DC489A">
            <w:pPr>
              <w:pStyle w:val="dC-CommandLine"/>
              <w:rPr>
                <w:rFonts w:ascii="CiscoSansTT" w:hAnsi="CiscoSansTT" w:cs="CiscoSansTT"/>
                <w:sz w:val="20"/>
              </w:rPr>
            </w:pPr>
            <w:r w:rsidRPr="008C3C96">
              <w:rPr>
                <w:rFonts w:ascii="CiscoSansTT" w:hAnsi="CiscoSansTT" w:cs="CiscoSansTT"/>
                <w:sz w:val="20"/>
              </w:rPr>
              <w:t xml:space="preserve">           provider: "</w:t>
            </w:r>
            <w:proofErr w:type="gramStart"/>
            <w:r w:rsidRPr="008C3C96">
              <w:rPr>
                <w:rFonts w:ascii="CiscoSansTT" w:hAnsi="CiscoSansTT" w:cs="CiscoSansTT"/>
                <w:sz w:val="20"/>
              </w:rPr>
              <w:t xml:space="preserve">{{ </w:t>
            </w:r>
            <w:proofErr w:type="spellStart"/>
            <w:r w:rsidRPr="008C3C96">
              <w:rPr>
                <w:rFonts w:ascii="CiscoSansTT" w:hAnsi="CiscoSansTT" w:cs="CiscoSansTT"/>
                <w:sz w:val="20"/>
              </w:rPr>
              <w:t>nxos</w:t>
            </w:r>
            <w:proofErr w:type="gramEnd"/>
            <w:r w:rsidRPr="008C3C96">
              <w:rPr>
                <w:rFonts w:ascii="CiscoSansTT" w:hAnsi="CiscoSansTT" w:cs="CiscoSansTT"/>
                <w:sz w:val="20"/>
              </w:rPr>
              <w:t>_provider</w:t>
            </w:r>
            <w:proofErr w:type="spellEnd"/>
            <w:r w:rsidRPr="008C3C96">
              <w:rPr>
                <w:rFonts w:ascii="CiscoSansTT" w:hAnsi="CiscoSansTT" w:cs="CiscoSansTT"/>
                <w:sz w:val="20"/>
              </w:rPr>
              <w:t xml:space="preserve"> }}"</w:t>
            </w:r>
          </w:p>
          <w:p w14:paraId="510E4FCF" w14:textId="77777777" w:rsidR="001F368A" w:rsidRPr="008C3C96" w:rsidRDefault="001F368A" w:rsidP="00DC489A">
            <w:pPr>
              <w:pStyle w:val="dC-CommandLine"/>
              <w:rPr>
                <w:rFonts w:ascii="CiscoSansTT" w:hAnsi="CiscoSansTT" w:cs="CiscoSansTT"/>
                <w:sz w:val="20"/>
              </w:rPr>
            </w:pPr>
            <w:r w:rsidRPr="008C3C96">
              <w:rPr>
                <w:rFonts w:ascii="CiscoSansTT" w:hAnsi="CiscoSansTT" w:cs="CiscoSansTT"/>
                <w:sz w:val="20"/>
              </w:rPr>
              <w:t xml:space="preserve">         </w:t>
            </w:r>
            <w:proofErr w:type="spellStart"/>
            <w:r w:rsidRPr="008C3C96">
              <w:rPr>
                <w:rFonts w:ascii="CiscoSansTT" w:hAnsi="CiscoSansTT" w:cs="CiscoSansTT"/>
                <w:sz w:val="20"/>
              </w:rPr>
              <w:t>with_items</w:t>
            </w:r>
            <w:proofErr w:type="spellEnd"/>
            <w:r w:rsidRPr="008C3C96">
              <w:rPr>
                <w:rFonts w:ascii="CiscoSansTT" w:hAnsi="CiscoSansTT" w:cs="CiscoSansTT"/>
                <w:sz w:val="20"/>
              </w:rPr>
              <w:t>: "{{L3_interfaces}}"</w:t>
            </w:r>
          </w:p>
          <w:p w14:paraId="2D188F31" w14:textId="77777777" w:rsidR="001F368A" w:rsidRPr="008C3C96" w:rsidRDefault="001F368A" w:rsidP="00DC489A">
            <w:pPr>
              <w:pStyle w:val="dC-CommandLine"/>
              <w:rPr>
                <w:rFonts w:ascii="CiscoSansTT" w:hAnsi="CiscoSansTT" w:cs="CiscoSansTT"/>
                <w:sz w:val="20"/>
              </w:rPr>
            </w:pPr>
            <w:r w:rsidRPr="008C3C96">
              <w:rPr>
                <w:rFonts w:ascii="CiscoSansTT" w:hAnsi="CiscoSansTT" w:cs="CiscoSansTT"/>
                <w:sz w:val="20"/>
              </w:rPr>
              <w:t xml:space="preserve">         tags: multicast</w:t>
            </w:r>
          </w:p>
          <w:p w14:paraId="223A2039" w14:textId="77777777" w:rsidR="001F368A" w:rsidRPr="008C3C96" w:rsidRDefault="001F368A" w:rsidP="00DC489A">
            <w:pPr>
              <w:pStyle w:val="dC-CommandLine"/>
              <w:rPr>
                <w:rFonts w:ascii="CiscoSansTT" w:hAnsi="CiscoSansTT" w:cs="CiscoSansTT"/>
                <w:sz w:val="20"/>
              </w:rPr>
            </w:pPr>
            <w:r w:rsidRPr="008C3C96">
              <w:rPr>
                <w:rFonts w:ascii="CiscoSansTT" w:hAnsi="CiscoSansTT" w:cs="CiscoSansTT"/>
                <w:sz w:val="20"/>
              </w:rPr>
              <w:t xml:space="preserve">       - name: Enable OSPF on New LP1</w:t>
            </w:r>
          </w:p>
          <w:p w14:paraId="2AF2E0E2" w14:textId="77777777" w:rsidR="001F368A" w:rsidRPr="008C3C96" w:rsidRDefault="001F368A" w:rsidP="00DC489A">
            <w:pPr>
              <w:pStyle w:val="dC-CommandLine"/>
              <w:rPr>
                <w:rFonts w:ascii="CiscoSansTT" w:hAnsi="CiscoSansTT" w:cs="CiscoSansTT"/>
                <w:sz w:val="20"/>
              </w:rPr>
            </w:pPr>
            <w:r w:rsidRPr="008C3C96">
              <w:rPr>
                <w:rFonts w:ascii="CiscoSansTT" w:hAnsi="CiscoSansTT" w:cs="CiscoSansTT"/>
                <w:sz w:val="20"/>
              </w:rPr>
              <w:t xml:space="preserve">         </w:t>
            </w:r>
            <w:proofErr w:type="spellStart"/>
            <w:r w:rsidRPr="008C3C96">
              <w:rPr>
                <w:rFonts w:ascii="CiscoSansTT" w:hAnsi="CiscoSansTT" w:cs="CiscoSansTT"/>
                <w:sz w:val="20"/>
              </w:rPr>
              <w:t>nxos_interface_ospf</w:t>
            </w:r>
            <w:proofErr w:type="spellEnd"/>
            <w:r w:rsidRPr="008C3C96">
              <w:rPr>
                <w:rFonts w:ascii="CiscoSansTT" w:hAnsi="CiscoSansTT" w:cs="CiscoSansTT"/>
                <w:sz w:val="20"/>
              </w:rPr>
              <w:t>:</w:t>
            </w:r>
          </w:p>
          <w:p w14:paraId="42A9FE17" w14:textId="77777777" w:rsidR="001F368A" w:rsidRPr="008C3C96" w:rsidRDefault="001F368A" w:rsidP="00DC489A">
            <w:pPr>
              <w:pStyle w:val="dC-CommandLine"/>
              <w:rPr>
                <w:rFonts w:ascii="CiscoSansTT" w:hAnsi="CiscoSansTT" w:cs="CiscoSansTT"/>
                <w:sz w:val="20"/>
              </w:rPr>
            </w:pPr>
            <w:r w:rsidRPr="008C3C96">
              <w:rPr>
                <w:rFonts w:ascii="CiscoSansTT" w:hAnsi="CiscoSansTT" w:cs="CiscoSansTT"/>
                <w:sz w:val="20"/>
              </w:rPr>
              <w:t xml:space="preserve">           interface: loopback1</w:t>
            </w:r>
          </w:p>
          <w:p w14:paraId="0E8596D8" w14:textId="77777777" w:rsidR="001F368A" w:rsidRPr="008C3C96" w:rsidRDefault="001F368A" w:rsidP="00DC489A">
            <w:pPr>
              <w:pStyle w:val="dC-CommandLine"/>
              <w:rPr>
                <w:rFonts w:ascii="CiscoSansTT" w:hAnsi="CiscoSansTT" w:cs="CiscoSansTT"/>
                <w:sz w:val="20"/>
              </w:rPr>
            </w:pPr>
            <w:r w:rsidRPr="008C3C96">
              <w:rPr>
                <w:rFonts w:ascii="CiscoSansTT" w:hAnsi="CiscoSansTT" w:cs="CiscoSansTT"/>
                <w:sz w:val="20"/>
              </w:rPr>
              <w:t xml:space="preserve">           </w:t>
            </w:r>
            <w:proofErr w:type="spellStart"/>
            <w:r w:rsidRPr="008C3C96">
              <w:rPr>
                <w:rFonts w:ascii="CiscoSansTT" w:hAnsi="CiscoSansTT" w:cs="CiscoSansTT"/>
                <w:sz w:val="20"/>
              </w:rPr>
              <w:t>ospf</w:t>
            </w:r>
            <w:proofErr w:type="spellEnd"/>
            <w:r w:rsidRPr="008C3C96">
              <w:rPr>
                <w:rFonts w:ascii="CiscoSansTT" w:hAnsi="CiscoSansTT" w:cs="CiscoSansTT"/>
                <w:sz w:val="20"/>
              </w:rPr>
              <w:t>: 1</w:t>
            </w:r>
          </w:p>
          <w:p w14:paraId="35F891D2" w14:textId="77777777" w:rsidR="001F368A" w:rsidRPr="008C3C96" w:rsidRDefault="001F368A" w:rsidP="00DC489A">
            <w:pPr>
              <w:pStyle w:val="dC-CommandLine"/>
              <w:rPr>
                <w:rFonts w:ascii="CiscoSansTT" w:hAnsi="CiscoSansTT" w:cs="CiscoSansTT"/>
                <w:sz w:val="20"/>
              </w:rPr>
            </w:pPr>
            <w:r w:rsidRPr="008C3C96">
              <w:rPr>
                <w:rFonts w:ascii="CiscoSansTT" w:hAnsi="CiscoSansTT" w:cs="CiscoSansTT"/>
                <w:sz w:val="20"/>
              </w:rPr>
              <w:t xml:space="preserve">           area: 0</w:t>
            </w:r>
          </w:p>
          <w:p w14:paraId="1BFEE55B" w14:textId="77777777" w:rsidR="001F368A" w:rsidRPr="008C3C96" w:rsidRDefault="001F368A" w:rsidP="00DC489A">
            <w:pPr>
              <w:pStyle w:val="dC-CommandLine"/>
              <w:rPr>
                <w:rFonts w:ascii="CiscoSansTT" w:hAnsi="CiscoSansTT" w:cs="CiscoSansTT"/>
                <w:sz w:val="20"/>
              </w:rPr>
            </w:pPr>
            <w:r w:rsidRPr="008C3C96">
              <w:rPr>
                <w:rFonts w:ascii="CiscoSansTT" w:hAnsi="CiscoSansTT" w:cs="CiscoSansTT"/>
                <w:sz w:val="20"/>
              </w:rPr>
              <w:t xml:space="preserve">           provider: "</w:t>
            </w:r>
            <w:proofErr w:type="gramStart"/>
            <w:r w:rsidRPr="008C3C96">
              <w:rPr>
                <w:rFonts w:ascii="CiscoSansTT" w:hAnsi="CiscoSansTT" w:cs="CiscoSansTT"/>
                <w:sz w:val="20"/>
              </w:rPr>
              <w:t xml:space="preserve">{{ </w:t>
            </w:r>
            <w:proofErr w:type="spellStart"/>
            <w:r w:rsidRPr="008C3C96">
              <w:rPr>
                <w:rFonts w:ascii="CiscoSansTT" w:hAnsi="CiscoSansTT" w:cs="CiscoSansTT"/>
                <w:sz w:val="20"/>
              </w:rPr>
              <w:t>nxos</w:t>
            </w:r>
            <w:proofErr w:type="gramEnd"/>
            <w:r w:rsidRPr="008C3C96">
              <w:rPr>
                <w:rFonts w:ascii="CiscoSansTT" w:hAnsi="CiscoSansTT" w:cs="CiscoSansTT"/>
                <w:sz w:val="20"/>
              </w:rPr>
              <w:t>_provider</w:t>
            </w:r>
            <w:proofErr w:type="spellEnd"/>
            <w:r w:rsidRPr="008C3C96">
              <w:rPr>
                <w:rFonts w:ascii="CiscoSansTT" w:hAnsi="CiscoSansTT" w:cs="CiscoSansTT"/>
                <w:sz w:val="20"/>
              </w:rPr>
              <w:t xml:space="preserve"> }}"</w:t>
            </w:r>
          </w:p>
          <w:p w14:paraId="1CB19327" w14:textId="77777777" w:rsidR="001F368A" w:rsidRPr="008C3C96" w:rsidRDefault="001F368A" w:rsidP="00DC489A">
            <w:pPr>
              <w:pStyle w:val="dC-CommandLine"/>
              <w:rPr>
                <w:rFonts w:ascii="CiscoSansTT" w:hAnsi="CiscoSansTT" w:cs="CiscoSansTT"/>
                <w:sz w:val="20"/>
              </w:rPr>
            </w:pPr>
            <w:r w:rsidRPr="008C3C96">
              <w:rPr>
                <w:rFonts w:ascii="CiscoSansTT" w:hAnsi="CiscoSansTT" w:cs="CiscoSansTT"/>
                <w:sz w:val="20"/>
              </w:rPr>
              <w:t xml:space="preserve">         tags: multicast</w:t>
            </w:r>
          </w:p>
          <w:p w14:paraId="6366F065" w14:textId="77777777" w:rsidR="001F368A" w:rsidRPr="008C3C96" w:rsidRDefault="001F368A" w:rsidP="00DC489A">
            <w:pPr>
              <w:pStyle w:val="dC-CommandLine"/>
              <w:rPr>
                <w:rFonts w:ascii="CiscoSansTT" w:hAnsi="CiscoSansTT" w:cs="CiscoSansTT"/>
                <w:sz w:val="20"/>
              </w:rPr>
            </w:pPr>
            <w:r w:rsidRPr="008C3C96">
              <w:rPr>
                <w:rFonts w:ascii="CiscoSansTT" w:hAnsi="CiscoSansTT" w:cs="CiscoSansTT"/>
                <w:sz w:val="20"/>
              </w:rPr>
              <w:t xml:space="preserve">       - name: Configure PIM RP</w:t>
            </w:r>
          </w:p>
          <w:p w14:paraId="7F21397D" w14:textId="77777777" w:rsidR="001F368A" w:rsidRPr="008C3C96" w:rsidRDefault="001F368A" w:rsidP="00DC489A">
            <w:pPr>
              <w:pStyle w:val="dC-CommandLine"/>
              <w:rPr>
                <w:rFonts w:ascii="CiscoSansTT" w:hAnsi="CiscoSansTT" w:cs="CiscoSansTT"/>
                <w:sz w:val="20"/>
              </w:rPr>
            </w:pPr>
            <w:r w:rsidRPr="008C3C96">
              <w:rPr>
                <w:rFonts w:ascii="CiscoSansTT" w:hAnsi="CiscoSansTT" w:cs="CiscoSansTT"/>
                <w:sz w:val="20"/>
              </w:rPr>
              <w:t xml:space="preserve">         </w:t>
            </w:r>
            <w:proofErr w:type="spellStart"/>
            <w:r w:rsidRPr="008C3C96">
              <w:rPr>
                <w:rFonts w:ascii="CiscoSansTT" w:hAnsi="CiscoSansTT" w:cs="CiscoSansTT"/>
                <w:sz w:val="20"/>
              </w:rPr>
              <w:t>nxos_pim_rp_address</w:t>
            </w:r>
            <w:proofErr w:type="spellEnd"/>
            <w:r w:rsidRPr="008C3C96">
              <w:rPr>
                <w:rFonts w:ascii="CiscoSansTT" w:hAnsi="CiscoSansTT" w:cs="CiscoSansTT"/>
                <w:sz w:val="20"/>
              </w:rPr>
              <w:t>:</w:t>
            </w:r>
          </w:p>
          <w:p w14:paraId="38A778B5" w14:textId="77777777" w:rsidR="001F368A" w:rsidRPr="008C3C96" w:rsidRDefault="001F368A" w:rsidP="00DC489A">
            <w:pPr>
              <w:pStyle w:val="dC-CommandLine"/>
              <w:rPr>
                <w:rFonts w:ascii="CiscoSansTT" w:hAnsi="CiscoSansTT" w:cs="CiscoSansTT"/>
                <w:sz w:val="20"/>
              </w:rPr>
            </w:pPr>
            <w:r w:rsidRPr="008C3C96">
              <w:rPr>
                <w:rFonts w:ascii="CiscoSansTT" w:hAnsi="CiscoSansTT" w:cs="CiscoSansTT"/>
                <w:sz w:val="20"/>
              </w:rPr>
              <w:t xml:space="preserve">           </w:t>
            </w:r>
            <w:proofErr w:type="spellStart"/>
            <w:r w:rsidRPr="008C3C96">
              <w:rPr>
                <w:rFonts w:ascii="CiscoSansTT" w:hAnsi="CiscoSansTT" w:cs="CiscoSansTT"/>
                <w:sz w:val="20"/>
              </w:rPr>
              <w:t>rp_address</w:t>
            </w:r>
            <w:proofErr w:type="spellEnd"/>
            <w:r w:rsidRPr="008C3C96">
              <w:rPr>
                <w:rFonts w:ascii="CiscoSansTT" w:hAnsi="CiscoSansTT" w:cs="CiscoSansTT"/>
                <w:sz w:val="20"/>
              </w:rPr>
              <w:t>: "</w:t>
            </w:r>
            <w:proofErr w:type="gramStart"/>
            <w:r w:rsidRPr="008C3C96">
              <w:rPr>
                <w:rFonts w:ascii="CiscoSansTT" w:hAnsi="CiscoSansTT" w:cs="CiscoSansTT"/>
                <w:sz w:val="20"/>
              </w:rPr>
              <w:t>{{ loopback</w:t>
            </w:r>
            <w:proofErr w:type="gramEnd"/>
            <w:r w:rsidRPr="008C3C96">
              <w:rPr>
                <w:rFonts w:ascii="CiscoSansTT" w:hAnsi="CiscoSansTT" w:cs="CiscoSansTT"/>
                <w:sz w:val="20"/>
              </w:rPr>
              <w:t>1 }}"</w:t>
            </w:r>
          </w:p>
          <w:p w14:paraId="0BCE7AD1" w14:textId="77777777" w:rsidR="001F368A" w:rsidRPr="008C3C96" w:rsidRDefault="001F368A" w:rsidP="00DC489A">
            <w:pPr>
              <w:pStyle w:val="dC-CommandLine"/>
              <w:rPr>
                <w:rFonts w:ascii="CiscoSansTT" w:hAnsi="CiscoSansTT" w:cs="CiscoSansTT"/>
                <w:sz w:val="20"/>
              </w:rPr>
            </w:pPr>
            <w:r w:rsidRPr="008C3C96">
              <w:rPr>
                <w:rFonts w:ascii="CiscoSansTT" w:hAnsi="CiscoSansTT" w:cs="CiscoSansTT"/>
                <w:sz w:val="20"/>
              </w:rPr>
              <w:t xml:space="preserve">           provider: "</w:t>
            </w:r>
            <w:proofErr w:type="gramStart"/>
            <w:r w:rsidRPr="008C3C96">
              <w:rPr>
                <w:rFonts w:ascii="CiscoSansTT" w:hAnsi="CiscoSansTT" w:cs="CiscoSansTT"/>
                <w:sz w:val="20"/>
              </w:rPr>
              <w:t xml:space="preserve">{{ </w:t>
            </w:r>
            <w:proofErr w:type="spellStart"/>
            <w:r w:rsidRPr="008C3C96">
              <w:rPr>
                <w:rFonts w:ascii="CiscoSansTT" w:hAnsi="CiscoSansTT" w:cs="CiscoSansTT"/>
                <w:sz w:val="20"/>
              </w:rPr>
              <w:t>nxos</w:t>
            </w:r>
            <w:proofErr w:type="gramEnd"/>
            <w:r w:rsidRPr="008C3C96">
              <w:rPr>
                <w:rFonts w:ascii="CiscoSansTT" w:hAnsi="CiscoSansTT" w:cs="CiscoSansTT"/>
                <w:sz w:val="20"/>
              </w:rPr>
              <w:t>_provider</w:t>
            </w:r>
            <w:proofErr w:type="spellEnd"/>
            <w:r w:rsidRPr="008C3C96">
              <w:rPr>
                <w:rFonts w:ascii="CiscoSansTT" w:hAnsi="CiscoSansTT" w:cs="CiscoSansTT"/>
                <w:sz w:val="20"/>
              </w:rPr>
              <w:t xml:space="preserve"> }}"</w:t>
            </w:r>
          </w:p>
          <w:p w14:paraId="0B4A6D36" w14:textId="77777777" w:rsidR="001F368A" w:rsidRPr="008C3C96" w:rsidRDefault="001F368A" w:rsidP="00DC489A">
            <w:pPr>
              <w:pStyle w:val="dC-CommandLine"/>
              <w:rPr>
                <w:rFonts w:ascii="CiscoSansTT" w:hAnsi="CiscoSansTT" w:cs="CiscoSansTT"/>
                <w:sz w:val="20"/>
              </w:rPr>
            </w:pPr>
            <w:r w:rsidRPr="008C3C96">
              <w:rPr>
                <w:rFonts w:ascii="CiscoSansTT" w:hAnsi="CiscoSansTT" w:cs="CiscoSansTT"/>
                <w:sz w:val="20"/>
              </w:rPr>
              <w:t xml:space="preserve">         tags: multicast</w:t>
            </w:r>
          </w:p>
          <w:p w14:paraId="414C5675" w14:textId="77777777" w:rsidR="001F368A" w:rsidRPr="008C3C96" w:rsidRDefault="001F368A" w:rsidP="00DC489A">
            <w:pPr>
              <w:pStyle w:val="dC-CommandLine"/>
              <w:rPr>
                <w:rFonts w:ascii="CiscoSansTT" w:hAnsi="CiscoSansTT" w:cs="CiscoSansTT"/>
                <w:sz w:val="20"/>
              </w:rPr>
            </w:pPr>
            <w:r w:rsidRPr="008C3C96">
              <w:rPr>
                <w:rFonts w:ascii="CiscoSansTT" w:hAnsi="CiscoSansTT" w:cs="CiscoSansTT"/>
                <w:sz w:val="20"/>
              </w:rPr>
              <w:t xml:space="preserve">       - name: Configure Anycast RP</w:t>
            </w:r>
          </w:p>
          <w:p w14:paraId="289D95EE" w14:textId="77777777" w:rsidR="001F368A" w:rsidRPr="008C3C96" w:rsidRDefault="001F368A" w:rsidP="00DC489A">
            <w:pPr>
              <w:pStyle w:val="dC-CommandLine"/>
              <w:rPr>
                <w:rFonts w:ascii="CiscoSansTT" w:hAnsi="CiscoSansTT" w:cs="CiscoSansTT"/>
                <w:sz w:val="20"/>
              </w:rPr>
            </w:pPr>
            <w:r w:rsidRPr="008C3C96">
              <w:rPr>
                <w:rFonts w:ascii="CiscoSansTT" w:hAnsi="CiscoSansTT" w:cs="CiscoSansTT"/>
                <w:sz w:val="20"/>
              </w:rPr>
              <w:t xml:space="preserve">         </w:t>
            </w:r>
            <w:proofErr w:type="spellStart"/>
            <w:r w:rsidRPr="008C3C96">
              <w:rPr>
                <w:rFonts w:ascii="CiscoSansTT" w:hAnsi="CiscoSansTT" w:cs="CiscoSansTT"/>
                <w:sz w:val="20"/>
              </w:rPr>
              <w:t>nxos_config</w:t>
            </w:r>
            <w:proofErr w:type="spellEnd"/>
            <w:r w:rsidRPr="008C3C96">
              <w:rPr>
                <w:rFonts w:ascii="CiscoSansTT" w:hAnsi="CiscoSansTT" w:cs="CiscoSansTT"/>
                <w:sz w:val="20"/>
              </w:rPr>
              <w:t>:</w:t>
            </w:r>
          </w:p>
          <w:p w14:paraId="408D939E" w14:textId="77777777" w:rsidR="001F368A" w:rsidRPr="008C3C96" w:rsidRDefault="001F368A" w:rsidP="00DC489A">
            <w:pPr>
              <w:pStyle w:val="dC-CommandLine"/>
              <w:rPr>
                <w:rFonts w:ascii="CiscoSansTT" w:hAnsi="CiscoSansTT" w:cs="CiscoSansTT"/>
                <w:sz w:val="20"/>
              </w:rPr>
            </w:pPr>
            <w:r w:rsidRPr="008C3C96">
              <w:rPr>
                <w:rFonts w:ascii="CiscoSansTT" w:hAnsi="CiscoSansTT" w:cs="CiscoSansTT"/>
                <w:sz w:val="20"/>
              </w:rPr>
              <w:t xml:space="preserve">           lines:</w:t>
            </w:r>
          </w:p>
          <w:p w14:paraId="1264EB2B" w14:textId="77777777" w:rsidR="001F368A" w:rsidRPr="008C3C96" w:rsidRDefault="001F368A" w:rsidP="00DC489A">
            <w:pPr>
              <w:pStyle w:val="dC-CommandLine"/>
              <w:rPr>
                <w:rFonts w:ascii="CiscoSansTT" w:hAnsi="CiscoSansTT" w:cs="CiscoSansTT"/>
                <w:sz w:val="20"/>
              </w:rPr>
            </w:pPr>
            <w:r w:rsidRPr="008C3C96">
              <w:rPr>
                <w:rFonts w:ascii="CiscoSansTT" w:hAnsi="CiscoSansTT" w:cs="CiscoSansTT"/>
                <w:sz w:val="20"/>
              </w:rPr>
              <w:t xml:space="preserve">            - "</w:t>
            </w:r>
            <w:proofErr w:type="spellStart"/>
            <w:r w:rsidRPr="008C3C96">
              <w:rPr>
                <w:rFonts w:ascii="CiscoSansTT" w:hAnsi="CiscoSansTT" w:cs="CiscoSansTT"/>
                <w:sz w:val="20"/>
              </w:rPr>
              <w:t>ip</w:t>
            </w:r>
            <w:proofErr w:type="spellEnd"/>
            <w:r w:rsidRPr="008C3C96">
              <w:rPr>
                <w:rFonts w:ascii="CiscoSansTT" w:hAnsi="CiscoSansTT" w:cs="CiscoSansTT"/>
                <w:sz w:val="20"/>
              </w:rPr>
              <w:t xml:space="preserve"> </w:t>
            </w:r>
            <w:proofErr w:type="spellStart"/>
            <w:r w:rsidRPr="008C3C96">
              <w:rPr>
                <w:rFonts w:ascii="CiscoSansTT" w:hAnsi="CiscoSansTT" w:cs="CiscoSansTT"/>
                <w:sz w:val="20"/>
              </w:rPr>
              <w:t>pim</w:t>
            </w:r>
            <w:proofErr w:type="spellEnd"/>
            <w:r w:rsidRPr="008C3C96">
              <w:rPr>
                <w:rFonts w:ascii="CiscoSansTT" w:hAnsi="CiscoSansTT" w:cs="CiscoSansTT"/>
                <w:sz w:val="20"/>
              </w:rPr>
              <w:t xml:space="preserve"> anycast-</w:t>
            </w:r>
            <w:proofErr w:type="spellStart"/>
            <w:r w:rsidRPr="008C3C96">
              <w:rPr>
                <w:rFonts w:ascii="CiscoSansTT" w:hAnsi="CiscoSansTT" w:cs="CiscoSansTT"/>
                <w:sz w:val="20"/>
              </w:rPr>
              <w:t>rp</w:t>
            </w:r>
            <w:proofErr w:type="spellEnd"/>
            <w:r w:rsidRPr="008C3C96">
              <w:rPr>
                <w:rFonts w:ascii="CiscoSansTT" w:hAnsi="CiscoSansTT" w:cs="CiscoSansTT"/>
                <w:sz w:val="20"/>
              </w:rPr>
              <w:t xml:space="preserve"> </w:t>
            </w:r>
            <w:proofErr w:type="gramStart"/>
            <w:r w:rsidRPr="008C3C96">
              <w:rPr>
                <w:rFonts w:ascii="CiscoSansTT" w:hAnsi="CiscoSansTT" w:cs="CiscoSansTT"/>
                <w:sz w:val="20"/>
              </w:rPr>
              <w:t>{{ loopback</w:t>
            </w:r>
            <w:proofErr w:type="gramEnd"/>
            <w:r w:rsidRPr="008C3C96">
              <w:rPr>
                <w:rFonts w:ascii="CiscoSansTT" w:hAnsi="CiscoSansTT" w:cs="CiscoSansTT"/>
                <w:sz w:val="20"/>
              </w:rPr>
              <w:t>1 }} {{ s1_loopback }}"</w:t>
            </w:r>
          </w:p>
          <w:p w14:paraId="449E9122" w14:textId="77777777" w:rsidR="001F368A" w:rsidRPr="008C3C96" w:rsidRDefault="001F368A" w:rsidP="00DC489A">
            <w:pPr>
              <w:pStyle w:val="dC-CommandLine"/>
              <w:rPr>
                <w:rFonts w:ascii="CiscoSansTT" w:hAnsi="CiscoSansTT" w:cs="CiscoSansTT"/>
                <w:sz w:val="20"/>
              </w:rPr>
            </w:pPr>
            <w:r w:rsidRPr="008C3C96">
              <w:rPr>
                <w:rFonts w:ascii="CiscoSansTT" w:hAnsi="CiscoSansTT" w:cs="CiscoSansTT"/>
                <w:sz w:val="20"/>
              </w:rPr>
              <w:t xml:space="preserve">            - "</w:t>
            </w:r>
            <w:proofErr w:type="spellStart"/>
            <w:r w:rsidRPr="008C3C96">
              <w:rPr>
                <w:rFonts w:ascii="CiscoSansTT" w:hAnsi="CiscoSansTT" w:cs="CiscoSansTT"/>
                <w:sz w:val="20"/>
              </w:rPr>
              <w:t>ip</w:t>
            </w:r>
            <w:proofErr w:type="spellEnd"/>
            <w:r w:rsidRPr="008C3C96">
              <w:rPr>
                <w:rFonts w:ascii="CiscoSansTT" w:hAnsi="CiscoSansTT" w:cs="CiscoSansTT"/>
                <w:sz w:val="20"/>
              </w:rPr>
              <w:t xml:space="preserve"> </w:t>
            </w:r>
            <w:proofErr w:type="spellStart"/>
            <w:r w:rsidRPr="008C3C96">
              <w:rPr>
                <w:rFonts w:ascii="CiscoSansTT" w:hAnsi="CiscoSansTT" w:cs="CiscoSansTT"/>
                <w:sz w:val="20"/>
              </w:rPr>
              <w:t>pim</w:t>
            </w:r>
            <w:proofErr w:type="spellEnd"/>
            <w:r w:rsidRPr="008C3C96">
              <w:rPr>
                <w:rFonts w:ascii="CiscoSansTT" w:hAnsi="CiscoSansTT" w:cs="CiscoSansTT"/>
                <w:sz w:val="20"/>
              </w:rPr>
              <w:t xml:space="preserve"> anycast-</w:t>
            </w:r>
            <w:proofErr w:type="spellStart"/>
            <w:r w:rsidRPr="008C3C96">
              <w:rPr>
                <w:rFonts w:ascii="CiscoSansTT" w:hAnsi="CiscoSansTT" w:cs="CiscoSansTT"/>
                <w:sz w:val="20"/>
              </w:rPr>
              <w:t>rp</w:t>
            </w:r>
            <w:proofErr w:type="spellEnd"/>
            <w:r w:rsidRPr="008C3C96">
              <w:rPr>
                <w:rFonts w:ascii="CiscoSansTT" w:hAnsi="CiscoSansTT" w:cs="CiscoSansTT"/>
                <w:sz w:val="20"/>
              </w:rPr>
              <w:t xml:space="preserve"> </w:t>
            </w:r>
            <w:proofErr w:type="gramStart"/>
            <w:r w:rsidRPr="008C3C96">
              <w:rPr>
                <w:rFonts w:ascii="CiscoSansTT" w:hAnsi="CiscoSansTT" w:cs="CiscoSansTT"/>
                <w:sz w:val="20"/>
              </w:rPr>
              <w:t>{{ loopback</w:t>
            </w:r>
            <w:proofErr w:type="gramEnd"/>
            <w:r w:rsidRPr="008C3C96">
              <w:rPr>
                <w:rFonts w:ascii="CiscoSansTT" w:hAnsi="CiscoSansTT" w:cs="CiscoSansTT"/>
                <w:sz w:val="20"/>
              </w:rPr>
              <w:t>1 }} {{ s2_loopback }}"</w:t>
            </w:r>
          </w:p>
          <w:p w14:paraId="1232AE41" w14:textId="77777777" w:rsidR="001F368A" w:rsidRPr="008C3C96" w:rsidRDefault="001F368A" w:rsidP="00DC489A">
            <w:pPr>
              <w:pStyle w:val="dC-CommandLine"/>
              <w:rPr>
                <w:rFonts w:ascii="CiscoSansTT" w:hAnsi="CiscoSansTT" w:cs="CiscoSansTT"/>
                <w:sz w:val="20"/>
              </w:rPr>
            </w:pPr>
            <w:r w:rsidRPr="008C3C96">
              <w:rPr>
                <w:rFonts w:ascii="CiscoSansTT" w:hAnsi="CiscoSansTT" w:cs="CiscoSansTT"/>
                <w:sz w:val="20"/>
              </w:rPr>
              <w:t xml:space="preserve">           provider: "</w:t>
            </w:r>
            <w:proofErr w:type="gramStart"/>
            <w:r w:rsidRPr="008C3C96">
              <w:rPr>
                <w:rFonts w:ascii="CiscoSansTT" w:hAnsi="CiscoSansTT" w:cs="CiscoSansTT"/>
                <w:sz w:val="20"/>
              </w:rPr>
              <w:t xml:space="preserve">{{ </w:t>
            </w:r>
            <w:proofErr w:type="spellStart"/>
            <w:r w:rsidRPr="008C3C96">
              <w:rPr>
                <w:rFonts w:ascii="CiscoSansTT" w:hAnsi="CiscoSansTT" w:cs="CiscoSansTT"/>
                <w:sz w:val="20"/>
              </w:rPr>
              <w:t>nxos</w:t>
            </w:r>
            <w:proofErr w:type="gramEnd"/>
            <w:r w:rsidRPr="008C3C96">
              <w:rPr>
                <w:rFonts w:ascii="CiscoSansTT" w:hAnsi="CiscoSansTT" w:cs="CiscoSansTT"/>
                <w:sz w:val="20"/>
              </w:rPr>
              <w:t>_provider</w:t>
            </w:r>
            <w:proofErr w:type="spellEnd"/>
            <w:r w:rsidRPr="008C3C96">
              <w:rPr>
                <w:rFonts w:ascii="CiscoSansTT" w:hAnsi="CiscoSansTT" w:cs="CiscoSansTT"/>
                <w:sz w:val="20"/>
              </w:rPr>
              <w:t xml:space="preserve"> }}"</w:t>
            </w:r>
          </w:p>
          <w:p w14:paraId="3D53B27B" w14:textId="77777777" w:rsidR="001F368A" w:rsidRPr="008C3C96" w:rsidRDefault="001F368A" w:rsidP="00DC489A">
            <w:pPr>
              <w:pStyle w:val="dC-CommandLine"/>
              <w:rPr>
                <w:rFonts w:ascii="CiscoSansTT" w:hAnsi="CiscoSansTT" w:cs="CiscoSansTT"/>
                <w:sz w:val="20"/>
              </w:rPr>
            </w:pPr>
            <w:r w:rsidRPr="008C3C96">
              <w:rPr>
                <w:rFonts w:ascii="CiscoSansTT" w:hAnsi="CiscoSansTT" w:cs="CiscoSansTT"/>
                <w:sz w:val="20"/>
              </w:rPr>
              <w:t xml:space="preserve">         tags: multicast</w:t>
            </w:r>
          </w:p>
        </w:tc>
      </w:tr>
    </w:tbl>
    <w:p w14:paraId="55D69850" w14:textId="77777777" w:rsidR="001F368A" w:rsidRPr="008C3C96" w:rsidRDefault="001F368A" w:rsidP="001F368A">
      <w:pPr>
        <w:pStyle w:val="Heading3"/>
        <w:rPr>
          <w:rFonts w:ascii="CiscoSansTT" w:hAnsi="CiscoSansTT" w:cs="CiscoSansTT"/>
        </w:rPr>
      </w:pPr>
      <w:r w:rsidRPr="008C3C96">
        <w:rPr>
          <w:rFonts w:ascii="CiscoSansTT" w:hAnsi="CiscoSansTT" w:cs="CiscoSansTT"/>
        </w:rPr>
        <w:lastRenderedPageBreak/>
        <w:t xml:space="preserve">Edit variable file for Spine role </w:t>
      </w:r>
    </w:p>
    <w:p w14:paraId="249E15DF" w14:textId="77777777" w:rsidR="001F368A" w:rsidRPr="008C3C96" w:rsidRDefault="001F368A" w:rsidP="001F368A">
      <w:pPr>
        <w:pStyle w:val="dC-Normal"/>
        <w:rPr>
          <w:rFonts w:ascii="CiscoSansTT" w:hAnsi="CiscoSansTT" w:cs="CiscoSansTT"/>
          <w:b/>
          <w:sz w:val="20"/>
        </w:rPr>
      </w:pPr>
      <w:r w:rsidRPr="008C3C96">
        <w:rPr>
          <w:rFonts w:ascii="CiscoSansTT" w:hAnsi="CiscoSansTT" w:cs="CiscoSansTT"/>
          <w:sz w:val="20"/>
        </w:rPr>
        <w:t>Use “</w:t>
      </w:r>
      <w:r w:rsidRPr="008C3C96">
        <w:rPr>
          <w:rFonts w:ascii="CiscoSansTT" w:hAnsi="CiscoSansTT" w:cs="CiscoSansTT"/>
          <w:b/>
          <w:sz w:val="20"/>
        </w:rPr>
        <w:t xml:space="preserve">Atom” </w:t>
      </w:r>
      <w:r w:rsidRPr="008C3C96">
        <w:rPr>
          <w:rFonts w:ascii="CiscoSansTT" w:hAnsi="CiscoSansTT" w:cs="CiscoSansTT"/>
          <w:sz w:val="20"/>
        </w:rPr>
        <w:t xml:space="preserve">to edit the </w:t>
      </w:r>
      <w:proofErr w:type="spellStart"/>
      <w:r w:rsidRPr="008C3C96">
        <w:rPr>
          <w:rFonts w:ascii="CiscoSansTT" w:hAnsi="CiscoSansTT" w:cs="CiscoSansTT"/>
          <w:b/>
          <w:sz w:val="20"/>
        </w:rPr>
        <w:t>main.yml</w:t>
      </w:r>
      <w:proofErr w:type="spellEnd"/>
      <w:r w:rsidRPr="008C3C96">
        <w:rPr>
          <w:rFonts w:ascii="CiscoSansTT" w:hAnsi="CiscoSansTT" w:cs="CiscoSansTT"/>
          <w:sz w:val="20"/>
        </w:rPr>
        <w:t xml:space="preserve"> file. Open up the project folder </w:t>
      </w:r>
      <w:r w:rsidRPr="008C3C96">
        <w:rPr>
          <w:rFonts w:ascii="CiscoSansTT" w:hAnsi="CiscoSansTT" w:cs="CiscoSansTT"/>
          <w:b/>
          <w:sz w:val="20"/>
        </w:rPr>
        <w:t xml:space="preserve">“LTRDCN-1572” </w:t>
      </w:r>
      <w:r w:rsidRPr="008C3C96">
        <w:rPr>
          <w:rFonts w:ascii="CiscoSansTT" w:hAnsi="CiscoSansTT" w:cs="CiscoSansTT"/>
          <w:sz w:val="20"/>
        </w:rPr>
        <w:t xml:space="preserve">and open </w:t>
      </w:r>
      <w:proofErr w:type="spellStart"/>
      <w:r w:rsidRPr="008C3C96">
        <w:rPr>
          <w:rFonts w:ascii="CiscoSansTT" w:hAnsi="CiscoSansTT" w:cs="CiscoSansTT"/>
          <w:b/>
          <w:sz w:val="20"/>
        </w:rPr>
        <w:t>main.yml</w:t>
      </w:r>
      <w:proofErr w:type="spellEnd"/>
      <w:r w:rsidRPr="008C3C96">
        <w:rPr>
          <w:rFonts w:ascii="CiscoSansTT" w:hAnsi="CiscoSansTT" w:cs="CiscoSansTT"/>
          <w:sz w:val="20"/>
        </w:rPr>
        <w:t xml:space="preserve"> file under </w:t>
      </w:r>
      <w:r w:rsidRPr="008C3C96">
        <w:rPr>
          <w:rFonts w:ascii="CiscoSansTT" w:hAnsi="CiscoSansTT" w:cs="CiscoSansTT"/>
          <w:b/>
          <w:sz w:val="20"/>
        </w:rPr>
        <w:t xml:space="preserve">“roles/spine/vars/” </w:t>
      </w:r>
    </w:p>
    <w:tbl>
      <w:tblPr>
        <w:tblStyle w:val="TableGrid"/>
        <w:tblW w:w="0" w:type="auto"/>
        <w:tblLook w:val="04A0" w:firstRow="1" w:lastRow="0" w:firstColumn="1" w:lastColumn="0" w:noHBand="0" w:noVBand="1"/>
      </w:tblPr>
      <w:tblGrid>
        <w:gridCol w:w="9016"/>
      </w:tblGrid>
      <w:tr w:rsidR="001F368A" w:rsidRPr="008C3C96" w14:paraId="1FCD1283" w14:textId="77777777" w:rsidTr="00DC489A">
        <w:tc>
          <w:tcPr>
            <w:tcW w:w="10416" w:type="dxa"/>
          </w:tcPr>
          <w:p w14:paraId="5FB9D990" w14:textId="77777777" w:rsidR="001F368A" w:rsidRPr="008C3C96" w:rsidRDefault="001F368A" w:rsidP="00DC489A">
            <w:pPr>
              <w:pStyle w:val="dC-CommandLine"/>
              <w:rPr>
                <w:rFonts w:ascii="CiscoSansTT" w:hAnsi="CiscoSansTT" w:cs="CiscoSansTT"/>
                <w:sz w:val="22"/>
              </w:rPr>
            </w:pPr>
            <w:r w:rsidRPr="008C3C96">
              <w:rPr>
                <w:rFonts w:ascii="CiscoSansTT" w:hAnsi="CiscoSansTT" w:cs="CiscoSansTT"/>
                <w:sz w:val="22"/>
              </w:rPr>
              <w:t xml:space="preserve">  L3_interfaces:</w:t>
            </w:r>
          </w:p>
          <w:p w14:paraId="77DC4313" w14:textId="77777777" w:rsidR="001F368A" w:rsidRPr="008C3C96" w:rsidRDefault="001F368A" w:rsidP="00DC489A">
            <w:pPr>
              <w:pStyle w:val="dC-CommandLine"/>
              <w:rPr>
                <w:rFonts w:ascii="CiscoSansTT" w:hAnsi="CiscoSansTT" w:cs="CiscoSansTT"/>
                <w:sz w:val="22"/>
              </w:rPr>
            </w:pPr>
            <w:r w:rsidRPr="008C3C96">
              <w:rPr>
                <w:rFonts w:ascii="CiscoSansTT" w:hAnsi="CiscoSansTT" w:cs="CiscoSansTT"/>
                <w:sz w:val="22"/>
              </w:rPr>
              <w:t xml:space="preserve">  - </w:t>
            </w:r>
            <w:proofErr w:type="gramStart"/>
            <w:r w:rsidRPr="008C3C96">
              <w:rPr>
                <w:rFonts w:ascii="CiscoSansTT" w:hAnsi="CiscoSansTT" w:cs="CiscoSansTT"/>
                <w:sz w:val="22"/>
              </w:rPr>
              <w:t>{ interface</w:t>
            </w:r>
            <w:proofErr w:type="gramEnd"/>
            <w:r w:rsidRPr="008C3C96">
              <w:rPr>
                <w:rFonts w:ascii="CiscoSansTT" w:hAnsi="CiscoSansTT" w:cs="CiscoSansTT"/>
                <w:sz w:val="22"/>
              </w:rPr>
              <w:t>: Ethernet1/1 }</w:t>
            </w:r>
          </w:p>
          <w:p w14:paraId="580620F8" w14:textId="77777777" w:rsidR="001F368A" w:rsidRPr="008C3C96" w:rsidRDefault="001F368A" w:rsidP="00DC489A">
            <w:pPr>
              <w:pStyle w:val="dC-CommandLine"/>
              <w:rPr>
                <w:rFonts w:ascii="CiscoSansTT" w:hAnsi="CiscoSansTT" w:cs="CiscoSansTT"/>
                <w:sz w:val="22"/>
              </w:rPr>
            </w:pPr>
            <w:r w:rsidRPr="008C3C96">
              <w:rPr>
                <w:rFonts w:ascii="CiscoSansTT" w:hAnsi="CiscoSansTT" w:cs="CiscoSansTT"/>
                <w:sz w:val="22"/>
              </w:rPr>
              <w:t xml:space="preserve">  - </w:t>
            </w:r>
            <w:proofErr w:type="gramStart"/>
            <w:r w:rsidRPr="008C3C96">
              <w:rPr>
                <w:rFonts w:ascii="CiscoSansTT" w:hAnsi="CiscoSansTT" w:cs="CiscoSansTT"/>
                <w:sz w:val="22"/>
              </w:rPr>
              <w:t>{ interface</w:t>
            </w:r>
            <w:proofErr w:type="gramEnd"/>
            <w:r w:rsidRPr="008C3C96">
              <w:rPr>
                <w:rFonts w:ascii="CiscoSansTT" w:hAnsi="CiscoSansTT" w:cs="CiscoSansTT"/>
                <w:sz w:val="22"/>
              </w:rPr>
              <w:t>: Ethernet1/2 }</w:t>
            </w:r>
          </w:p>
          <w:p w14:paraId="7E2BA7AD" w14:textId="77777777" w:rsidR="001F368A" w:rsidRPr="008C3C96" w:rsidRDefault="001F368A" w:rsidP="00DC489A">
            <w:pPr>
              <w:pStyle w:val="dC-CommandLine"/>
              <w:rPr>
                <w:rFonts w:ascii="CiscoSansTT" w:hAnsi="CiscoSansTT" w:cs="CiscoSansTT"/>
                <w:sz w:val="22"/>
              </w:rPr>
            </w:pPr>
            <w:r w:rsidRPr="008C3C96">
              <w:rPr>
                <w:rFonts w:ascii="CiscoSansTT" w:hAnsi="CiscoSansTT" w:cs="CiscoSansTT"/>
                <w:sz w:val="22"/>
              </w:rPr>
              <w:t xml:space="preserve">  - </w:t>
            </w:r>
            <w:proofErr w:type="gramStart"/>
            <w:r w:rsidRPr="008C3C96">
              <w:rPr>
                <w:rFonts w:ascii="CiscoSansTT" w:hAnsi="CiscoSansTT" w:cs="CiscoSansTT"/>
                <w:sz w:val="22"/>
              </w:rPr>
              <w:t>{ interface</w:t>
            </w:r>
            <w:proofErr w:type="gramEnd"/>
            <w:r w:rsidRPr="008C3C96">
              <w:rPr>
                <w:rFonts w:ascii="CiscoSansTT" w:hAnsi="CiscoSansTT" w:cs="CiscoSansTT"/>
                <w:sz w:val="22"/>
              </w:rPr>
              <w:t>: Ethernet1/3 }</w:t>
            </w:r>
          </w:p>
          <w:p w14:paraId="6BCC9307" w14:textId="77777777" w:rsidR="001F368A" w:rsidRPr="008C3C96" w:rsidRDefault="001F368A" w:rsidP="00DC489A">
            <w:pPr>
              <w:pStyle w:val="dC-CommandLine"/>
              <w:rPr>
                <w:rFonts w:ascii="CiscoSansTT" w:hAnsi="CiscoSansTT" w:cs="CiscoSansTT"/>
                <w:sz w:val="22"/>
              </w:rPr>
            </w:pPr>
            <w:r w:rsidRPr="008C3C96">
              <w:rPr>
                <w:rFonts w:ascii="CiscoSansTT" w:hAnsi="CiscoSansTT" w:cs="CiscoSansTT"/>
                <w:sz w:val="22"/>
              </w:rPr>
              <w:t xml:space="preserve">  - </w:t>
            </w:r>
            <w:proofErr w:type="gramStart"/>
            <w:r w:rsidRPr="008C3C96">
              <w:rPr>
                <w:rFonts w:ascii="CiscoSansTT" w:hAnsi="CiscoSansTT" w:cs="CiscoSansTT"/>
                <w:sz w:val="22"/>
              </w:rPr>
              <w:t>{ interface</w:t>
            </w:r>
            <w:proofErr w:type="gramEnd"/>
            <w:r w:rsidRPr="008C3C96">
              <w:rPr>
                <w:rFonts w:ascii="CiscoSansTT" w:hAnsi="CiscoSansTT" w:cs="CiscoSansTT"/>
                <w:sz w:val="22"/>
              </w:rPr>
              <w:t>: Ethernet1/4 }</w:t>
            </w:r>
          </w:p>
          <w:p w14:paraId="22316510" w14:textId="77777777" w:rsidR="001F368A" w:rsidRPr="008C3C96" w:rsidRDefault="001F368A" w:rsidP="00DC489A">
            <w:pPr>
              <w:pStyle w:val="dC-CommandLine"/>
              <w:rPr>
                <w:rFonts w:ascii="CiscoSansTT" w:hAnsi="CiscoSansTT" w:cs="CiscoSansTT"/>
                <w:sz w:val="22"/>
              </w:rPr>
            </w:pPr>
            <w:r w:rsidRPr="008C3C96">
              <w:rPr>
                <w:rFonts w:ascii="CiscoSansTT" w:hAnsi="CiscoSansTT" w:cs="CiscoSansTT"/>
                <w:sz w:val="22"/>
              </w:rPr>
              <w:t xml:space="preserve">  - </w:t>
            </w:r>
            <w:proofErr w:type="gramStart"/>
            <w:r w:rsidRPr="008C3C96">
              <w:rPr>
                <w:rFonts w:ascii="CiscoSansTT" w:hAnsi="CiscoSansTT" w:cs="CiscoSansTT"/>
                <w:sz w:val="22"/>
              </w:rPr>
              <w:t>{ interface</w:t>
            </w:r>
            <w:proofErr w:type="gramEnd"/>
            <w:r w:rsidRPr="008C3C96">
              <w:rPr>
                <w:rFonts w:ascii="CiscoSansTT" w:hAnsi="CiscoSansTT" w:cs="CiscoSansTT"/>
                <w:sz w:val="22"/>
              </w:rPr>
              <w:t>: loopback0 }</w:t>
            </w:r>
          </w:p>
          <w:p w14:paraId="5BFED17B" w14:textId="77777777" w:rsidR="001F368A" w:rsidRPr="008C3C96" w:rsidRDefault="001F368A" w:rsidP="00DC489A">
            <w:pPr>
              <w:pStyle w:val="dC-CommandLine"/>
              <w:rPr>
                <w:rFonts w:ascii="CiscoSansTT" w:hAnsi="CiscoSansTT" w:cs="CiscoSansTT"/>
                <w:sz w:val="22"/>
              </w:rPr>
            </w:pPr>
            <w:r w:rsidRPr="008C3C96">
              <w:rPr>
                <w:rFonts w:ascii="CiscoSansTT" w:hAnsi="CiscoSansTT" w:cs="CiscoSansTT"/>
                <w:sz w:val="22"/>
              </w:rPr>
              <w:t xml:space="preserve">  - </w:t>
            </w:r>
            <w:proofErr w:type="gramStart"/>
            <w:r w:rsidRPr="008C3C96">
              <w:rPr>
                <w:rFonts w:ascii="CiscoSansTT" w:hAnsi="CiscoSansTT" w:cs="CiscoSansTT"/>
                <w:sz w:val="22"/>
              </w:rPr>
              <w:t>{ interface</w:t>
            </w:r>
            <w:proofErr w:type="gramEnd"/>
            <w:r w:rsidRPr="008C3C96">
              <w:rPr>
                <w:rFonts w:ascii="CiscoSansTT" w:hAnsi="CiscoSansTT" w:cs="CiscoSansTT"/>
                <w:sz w:val="22"/>
              </w:rPr>
              <w:t>: loopback1 }</w:t>
            </w:r>
          </w:p>
          <w:p w14:paraId="59B73E23" w14:textId="77777777" w:rsidR="001F368A" w:rsidRPr="008C3C96" w:rsidRDefault="001F368A" w:rsidP="00DC489A">
            <w:pPr>
              <w:pStyle w:val="dC-CommandLine"/>
              <w:rPr>
                <w:rFonts w:ascii="CiscoSansTT" w:hAnsi="CiscoSansTT" w:cs="CiscoSansTT"/>
                <w:sz w:val="22"/>
              </w:rPr>
            </w:pPr>
            <w:r w:rsidRPr="008C3C96">
              <w:rPr>
                <w:rFonts w:ascii="CiscoSansTT" w:hAnsi="CiscoSansTT" w:cs="CiscoSansTT"/>
                <w:sz w:val="22"/>
              </w:rPr>
              <w:t xml:space="preserve">  s1_loopback: 192.168.0.6</w:t>
            </w:r>
          </w:p>
          <w:p w14:paraId="65D7B87A" w14:textId="77777777" w:rsidR="001F368A" w:rsidRPr="008C3C96" w:rsidRDefault="001F368A" w:rsidP="00DC489A">
            <w:pPr>
              <w:pStyle w:val="dC-CommandLine"/>
              <w:rPr>
                <w:rFonts w:ascii="CiscoSansTT" w:hAnsi="CiscoSansTT" w:cs="CiscoSansTT"/>
              </w:rPr>
            </w:pPr>
            <w:r w:rsidRPr="008C3C96">
              <w:rPr>
                <w:rFonts w:ascii="CiscoSansTT" w:hAnsi="CiscoSansTT" w:cs="CiscoSansTT"/>
                <w:sz w:val="22"/>
              </w:rPr>
              <w:t xml:space="preserve">  s2_loopback: 192.168.0.7</w:t>
            </w:r>
          </w:p>
        </w:tc>
      </w:tr>
    </w:tbl>
    <w:p w14:paraId="194BFE8A" w14:textId="77777777" w:rsidR="001F368A" w:rsidRPr="008C3C96" w:rsidRDefault="001F368A" w:rsidP="001F368A">
      <w:pPr>
        <w:pStyle w:val="Heading3"/>
        <w:rPr>
          <w:rFonts w:ascii="CiscoSansTT" w:hAnsi="CiscoSansTT" w:cs="CiscoSansTT"/>
        </w:rPr>
      </w:pPr>
      <w:r w:rsidRPr="008C3C96">
        <w:rPr>
          <w:rFonts w:ascii="CiscoSansTT" w:hAnsi="CiscoSansTT" w:cs="CiscoSansTT"/>
        </w:rPr>
        <w:t>Edit playbook for leaf role</w:t>
      </w:r>
    </w:p>
    <w:p w14:paraId="1370AA89" w14:textId="77777777" w:rsidR="001F368A" w:rsidRPr="008C3C96" w:rsidRDefault="001F368A" w:rsidP="001F368A">
      <w:pPr>
        <w:pStyle w:val="dC-Normal"/>
        <w:rPr>
          <w:rFonts w:ascii="CiscoSansTT" w:hAnsi="CiscoSansTT" w:cs="CiscoSansTT"/>
          <w:b/>
          <w:sz w:val="24"/>
          <w:szCs w:val="24"/>
        </w:rPr>
      </w:pPr>
      <w:r w:rsidRPr="008C3C96">
        <w:rPr>
          <w:rFonts w:ascii="CiscoSansTT" w:hAnsi="CiscoSansTT" w:cs="CiscoSansTT"/>
          <w:sz w:val="24"/>
          <w:szCs w:val="24"/>
        </w:rPr>
        <w:t>use “</w:t>
      </w:r>
      <w:r w:rsidRPr="008C3C96">
        <w:rPr>
          <w:rFonts w:ascii="CiscoSansTT" w:hAnsi="CiscoSansTT" w:cs="CiscoSansTT"/>
          <w:b/>
          <w:sz w:val="24"/>
          <w:szCs w:val="24"/>
        </w:rPr>
        <w:t xml:space="preserve">Atom” </w:t>
      </w:r>
      <w:r w:rsidRPr="008C3C96">
        <w:rPr>
          <w:rFonts w:ascii="CiscoSansTT" w:hAnsi="CiscoSansTT" w:cs="CiscoSansTT"/>
          <w:sz w:val="24"/>
          <w:szCs w:val="24"/>
        </w:rPr>
        <w:t xml:space="preserve">to edit the </w:t>
      </w:r>
      <w:proofErr w:type="spellStart"/>
      <w:r w:rsidRPr="008C3C96">
        <w:rPr>
          <w:rFonts w:ascii="CiscoSansTT" w:hAnsi="CiscoSansTT" w:cs="CiscoSansTT"/>
          <w:b/>
          <w:sz w:val="24"/>
          <w:szCs w:val="24"/>
        </w:rPr>
        <w:t>main.yml</w:t>
      </w:r>
      <w:proofErr w:type="spellEnd"/>
      <w:r w:rsidRPr="008C3C96">
        <w:rPr>
          <w:rFonts w:ascii="CiscoSansTT" w:hAnsi="CiscoSansTT" w:cs="CiscoSansTT"/>
          <w:sz w:val="24"/>
          <w:szCs w:val="24"/>
        </w:rPr>
        <w:t xml:space="preserve"> file. Open up the project folder </w:t>
      </w:r>
      <w:r w:rsidRPr="008C3C96">
        <w:rPr>
          <w:rFonts w:ascii="CiscoSansTT" w:hAnsi="CiscoSansTT" w:cs="CiscoSansTT"/>
          <w:b/>
          <w:sz w:val="24"/>
          <w:szCs w:val="24"/>
        </w:rPr>
        <w:t xml:space="preserve">“LTRDCN-1572” </w:t>
      </w:r>
      <w:r w:rsidRPr="008C3C96">
        <w:rPr>
          <w:rFonts w:ascii="CiscoSansTT" w:hAnsi="CiscoSansTT" w:cs="CiscoSansTT"/>
          <w:sz w:val="24"/>
          <w:szCs w:val="24"/>
        </w:rPr>
        <w:t xml:space="preserve">and open </w:t>
      </w:r>
      <w:proofErr w:type="spellStart"/>
      <w:r w:rsidRPr="008C3C96">
        <w:rPr>
          <w:rFonts w:ascii="CiscoSansTT" w:hAnsi="CiscoSansTT" w:cs="CiscoSansTT"/>
          <w:b/>
          <w:sz w:val="24"/>
          <w:szCs w:val="24"/>
        </w:rPr>
        <w:t>main.yml</w:t>
      </w:r>
      <w:proofErr w:type="spellEnd"/>
      <w:r w:rsidRPr="008C3C96">
        <w:rPr>
          <w:rFonts w:ascii="CiscoSansTT" w:hAnsi="CiscoSansTT" w:cs="CiscoSansTT"/>
          <w:sz w:val="24"/>
          <w:szCs w:val="24"/>
        </w:rPr>
        <w:t xml:space="preserve"> file under </w:t>
      </w:r>
      <w:r w:rsidRPr="008C3C96">
        <w:rPr>
          <w:rFonts w:ascii="CiscoSansTT" w:hAnsi="CiscoSansTT" w:cs="CiscoSansTT"/>
          <w:b/>
          <w:sz w:val="24"/>
          <w:szCs w:val="24"/>
        </w:rPr>
        <w:t xml:space="preserve">“roles/leaf/tasks/”.  </w:t>
      </w:r>
      <w:r w:rsidRPr="008C3C96">
        <w:rPr>
          <w:rFonts w:ascii="CiscoSansTT" w:hAnsi="CiscoSansTT" w:cs="CiscoSansTT"/>
          <w:sz w:val="24"/>
          <w:szCs w:val="24"/>
        </w:rPr>
        <w:t xml:space="preserve"> On </w:t>
      </w:r>
      <w:r w:rsidRPr="008C3C96">
        <w:rPr>
          <w:rFonts w:ascii="CiscoSansTT" w:hAnsi="CiscoSansTT" w:cs="CiscoSansTT"/>
          <w:b/>
          <w:sz w:val="24"/>
          <w:szCs w:val="24"/>
        </w:rPr>
        <w:t>Atom</w:t>
      </w:r>
      <w:r w:rsidRPr="008C3C96">
        <w:rPr>
          <w:rFonts w:ascii="CiscoSansTT" w:hAnsi="CiscoSansTT" w:cs="CiscoSansTT"/>
          <w:sz w:val="24"/>
          <w:szCs w:val="24"/>
        </w:rPr>
        <w:t>,</w:t>
      </w:r>
      <w:r w:rsidRPr="008C3C96">
        <w:rPr>
          <w:rFonts w:ascii="CiscoSansTT" w:hAnsi="CiscoSansTT" w:cs="CiscoSansTT"/>
          <w:b/>
          <w:sz w:val="24"/>
          <w:szCs w:val="24"/>
        </w:rPr>
        <w:t xml:space="preserve"> </w:t>
      </w:r>
      <w:proofErr w:type="gramStart"/>
      <w:r w:rsidRPr="008C3C96">
        <w:rPr>
          <w:rFonts w:ascii="CiscoSansTT" w:hAnsi="CiscoSansTT" w:cs="CiscoSansTT"/>
          <w:sz w:val="24"/>
          <w:szCs w:val="24"/>
        </w:rPr>
        <w:t>Make</w:t>
      </w:r>
      <w:proofErr w:type="gramEnd"/>
      <w:r w:rsidRPr="008C3C96">
        <w:rPr>
          <w:rFonts w:ascii="CiscoSansTT" w:hAnsi="CiscoSansTT" w:cs="CiscoSansTT"/>
          <w:sz w:val="24"/>
          <w:szCs w:val="24"/>
        </w:rPr>
        <w:t xml:space="preserve"> sure to click </w:t>
      </w:r>
      <w:r w:rsidRPr="008C3C96">
        <w:rPr>
          <w:rFonts w:ascii="CiscoSansTT" w:hAnsi="CiscoSansTT" w:cs="CiscoSansTT"/>
          <w:b/>
          <w:sz w:val="24"/>
          <w:szCs w:val="24"/>
        </w:rPr>
        <w:t xml:space="preserve">File </w:t>
      </w:r>
      <w:r w:rsidRPr="008C3C96">
        <w:rPr>
          <w:rFonts w:ascii="CiscoSansTT" w:hAnsi="CiscoSansTT" w:cs="CiscoSansTT"/>
          <w:b/>
          <w:sz w:val="24"/>
          <w:szCs w:val="24"/>
        </w:rPr>
        <w:sym w:font="Wingdings" w:char="F0E0"/>
      </w:r>
      <w:r w:rsidRPr="008C3C96">
        <w:rPr>
          <w:rFonts w:ascii="CiscoSansTT" w:hAnsi="CiscoSansTT" w:cs="CiscoSansTT"/>
          <w:b/>
          <w:sz w:val="24"/>
          <w:szCs w:val="24"/>
        </w:rPr>
        <w:t xml:space="preserve"> Save</w:t>
      </w:r>
      <w:r w:rsidRPr="008C3C96">
        <w:rPr>
          <w:rFonts w:ascii="CiscoSansTT" w:hAnsi="CiscoSansTT" w:cs="CiscoSansTT"/>
          <w:sz w:val="24"/>
          <w:szCs w:val="24"/>
        </w:rPr>
        <w:t xml:space="preserve"> after entering the below data in this file so it is pushed to Ansible server:</w:t>
      </w:r>
    </w:p>
    <w:p w14:paraId="644AF84C" w14:textId="77777777" w:rsidR="001F368A" w:rsidRPr="008C3C96" w:rsidRDefault="001F368A" w:rsidP="001F368A">
      <w:pPr>
        <w:pStyle w:val="dC-Note"/>
        <w:rPr>
          <w:rFonts w:ascii="CiscoSansTT" w:hAnsi="CiscoSansTT" w:cs="CiscoSansTT"/>
          <w:b/>
        </w:rPr>
      </w:pPr>
      <w:r w:rsidRPr="008C3C96">
        <w:rPr>
          <w:rFonts w:ascii="CiscoSansTT" w:hAnsi="CiscoSansTT" w:cs="CiscoSansTT"/>
          <w:b/>
        </w:rPr>
        <w:t xml:space="preserve">Note: It is recommended to write your playbook and learn from mistakes, but file is also available in the box folder if you prefer to reuse. </w:t>
      </w:r>
    </w:p>
    <w:p w14:paraId="2B247418" w14:textId="77777777" w:rsidR="001F368A" w:rsidRPr="008C3C96" w:rsidRDefault="001F368A" w:rsidP="001F368A">
      <w:pPr>
        <w:pStyle w:val="dC-Normal"/>
        <w:rPr>
          <w:rFonts w:ascii="CiscoSansTT" w:hAnsi="CiscoSansTT" w:cs="CiscoSansTT"/>
          <w:b/>
        </w:rPr>
      </w:pPr>
    </w:p>
    <w:tbl>
      <w:tblPr>
        <w:tblStyle w:val="TableGrid"/>
        <w:tblW w:w="0" w:type="auto"/>
        <w:tblLook w:val="04A0" w:firstRow="1" w:lastRow="0" w:firstColumn="1" w:lastColumn="0" w:noHBand="0" w:noVBand="1"/>
      </w:tblPr>
      <w:tblGrid>
        <w:gridCol w:w="9016"/>
      </w:tblGrid>
      <w:tr w:rsidR="001F368A" w:rsidRPr="008C3C96" w14:paraId="5682603B" w14:textId="77777777" w:rsidTr="00DC489A">
        <w:tc>
          <w:tcPr>
            <w:tcW w:w="10416" w:type="dxa"/>
          </w:tcPr>
          <w:p w14:paraId="3086998E" w14:textId="77777777" w:rsidR="001F368A" w:rsidRPr="008C3C96" w:rsidRDefault="001F368A" w:rsidP="00DC489A">
            <w:pPr>
              <w:pStyle w:val="dC-CommandLine"/>
              <w:rPr>
                <w:rFonts w:ascii="CiscoSansTT" w:hAnsi="CiscoSansTT" w:cs="CiscoSansTT"/>
                <w:sz w:val="22"/>
              </w:rPr>
            </w:pPr>
            <w:r w:rsidRPr="008C3C96">
              <w:rPr>
                <w:rFonts w:ascii="CiscoSansTT" w:hAnsi="CiscoSansTT" w:cs="CiscoSansTT"/>
                <w:sz w:val="22"/>
              </w:rPr>
              <w:t>#task to enable PIM for underlay multicast</w:t>
            </w:r>
          </w:p>
          <w:p w14:paraId="36BDB873" w14:textId="77777777" w:rsidR="001F368A" w:rsidRPr="008C3C96" w:rsidRDefault="001F368A" w:rsidP="00DC489A">
            <w:pPr>
              <w:pStyle w:val="dC-CommandLine"/>
              <w:rPr>
                <w:rFonts w:ascii="CiscoSansTT" w:hAnsi="CiscoSansTT" w:cs="CiscoSansTT"/>
                <w:sz w:val="22"/>
              </w:rPr>
            </w:pPr>
            <w:r w:rsidRPr="008C3C96">
              <w:rPr>
                <w:rFonts w:ascii="CiscoSansTT" w:hAnsi="CiscoSansTT" w:cs="CiscoSansTT"/>
                <w:sz w:val="22"/>
              </w:rPr>
              <w:t xml:space="preserve">       - name: Enable PIM</w:t>
            </w:r>
          </w:p>
          <w:p w14:paraId="2759E1C8" w14:textId="77777777" w:rsidR="001F368A" w:rsidRPr="008C3C96" w:rsidRDefault="001F368A" w:rsidP="00DC489A">
            <w:pPr>
              <w:pStyle w:val="dC-CommandLine"/>
              <w:rPr>
                <w:rFonts w:ascii="CiscoSansTT" w:hAnsi="CiscoSansTT" w:cs="CiscoSansTT"/>
                <w:sz w:val="22"/>
              </w:rPr>
            </w:pPr>
            <w:r w:rsidRPr="008C3C96">
              <w:rPr>
                <w:rFonts w:ascii="CiscoSansTT" w:hAnsi="CiscoSansTT" w:cs="CiscoSansTT"/>
                <w:sz w:val="22"/>
              </w:rPr>
              <w:t xml:space="preserve">         </w:t>
            </w:r>
            <w:proofErr w:type="spellStart"/>
            <w:r w:rsidRPr="008C3C96">
              <w:rPr>
                <w:rFonts w:ascii="CiscoSansTT" w:hAnsi="CiscoSansTT" w:cs="CiscoSansTT"/>
                <w:sz w:val="22"/>
              </w:rPr>
              <w:t>nxos_feature</w:t>
            </w:r>
            <w:proofErr w:type="spellEnd"/>
            <w:r w:rsidRPr="008C3C96">
              <w:rPr>
                <w:rFonts w:ascii="CiscoSansTT" w:hAnsi="CiscoSansTT" w:cs="CiscoSansTT"/>
                <w:sz w:val="22"/>
              </w:rPr>
              <w:t>:</w:t>
            </w:r>
          </w:p>
          <w:p w14:paraId="3E376C81" w14:textId="77777777" w:rsidR="001F368A" w:rsidRPr="008C3C96" w:rsidRDefault="001F368A" w:rsidP="00DC489A">
            <w:pPr>
              <w:pStyle w:val="dC-CommandLine"/>
              <w:rPr>
                <w:rFonts w:ascii="CiscoSansTT" w:hAnsi="CiscoSansTT" w:cs="CiscoSansTT"/>
                <w:sz w:val="22"/>
              </w:rPr>
            </w:pPr>
            <w:r w:rsidRPr="008C3C96">
              <w:rPr>
                <w:rFonts w:ascii="CiscoSansTT" w:hAnsi="CiscoSansTT" w:cs="CiscoSansTT"/>
                <w:sz w:val="22"/>
              </w:rPr>
              <w:t xml:space="preserve">           feature: </w:t>
            </w:r>
            <w:proofErr w:type="spellStart"/>
            <w:r w:rsidRPr="008C3C96">
              <w:rPr>
                <w:rFonts w:ascii="CiscoSansTT" w:hAnsi="CiscoSansTT" w:cs="CiscoSansTT"/>
                <w:sz w:val="22"/>
              </w:rPr>
              <w:t>pim</w:t>
            </w:r>
            <w:proofErr w:type="spellEnd"/>
          </w:p>
          <w:p w14:paraId="6F4A6934" w14:textId="77777777" w:rsidR="001F368A" w:rsidRPr="008C3C96" w:rsidRDefault="001F368A" w:rsidP="00DC489A">
            <w:pPr>
              <w:pStyle w:val="dC-CommandLine"/>
              <w:rPr>
                <w:rFonts w:ascii="CiscoSansTT" w:hAnsi="CiscoSansTT" w:cs="CiscoSansTT"/>
                <w:sz w:val="22"/>
              </w:rPr>
            </w:pPr>
            <w:r w:rsidRPr="008C3C96">
              <w:rPr>
                <w:rFonts w:ascii="CiscoSansTT" w:hAnsi="CiscoSansTT" w:cs="CiscoSansTT"/>
                <w:sz w:val="22"/>
              </w:rPr>
              <w:t xml:space="preserve">           provider: "{{</w:t>
            </w:r>
            <w:proofErr w:type="spellStart"/>
            <w:r w:rsidRPr="008C3C96">
              <w:rPr>
                <w:rFonts w:ascii="CiscoSansTT" w:hAnsi="CiscoSansTT" w:cs="CiscoSansTT"/>
                <w:sz w:val="22"/>
              </w:rPr>
              <w:t>nxos_provider</w:t>
            </w:r>
            <w:proofErr w:type="spellEnd"/>
            <w:r w:rsidRPr="008C3C96">
              <w:rPr>
                <w:rFonts w:ascii="CiscoSansTT" w:hAnsi="CiscoSansTT" w:cs="CiscoSansTT"/>
                <w:sz w:val="22"/>
              </w:rPr>
              <w:t>}}"</w:t>
            </w:r>
          </w:p>
          <w:p w14:paraId="14B2CFA7" w14:textId="77777777" w:rsidR="001F368A" w:rsidRPr="008C3C96" w:rsidRDefault="001F368A" w:rsidP="00DC489A">
            <w:pPr>
              <w:pStyle w:val="dC-CommandLine"/>
              <w:rPr>
                <w:rFonts w:ascii="CiscoSansTT" w:hAnsi="CiscoSansTT" w:cs="CiscoSansTT"/>
                <w:sz w:val="22"/>
              </w:rPr>
            </w:pPr>
            <w:r w:rsidRPr="008C3C96">
              <w:rPr>
                <w:rFonts w:ascii="CiscoSansTT" w:hAnsi="CiscoSansTT" w:cs="CiscoSansTT"/>
                <w:sz w:val="22"/>
              </w:rPr>
              <w:t xml:space="preserve">           state: enabled</w:t>
            </w:r>
          </w:p>
          <w:p w14:paraId="2AD4F28A" w14:textId="77777777" w:rsidR="001F368A" w:rsidRPr="008C3C96" w:rsidRDefault="001F368A" w:rsidP="00DC489A">
            <w:pPr>
              <w:pStyle w:val="dC-CommandLine"/>
              <w:rPr>
                <w:rFonts w:ascii="CiscoSansTT" w:hAnsi="CiscoSansTT" w:cs="CiscoSansTT"/>
                <w:sz w:val="22"/>
              </w:rPr>
            </w:pPr>
            <w:r w:rsidRPr="008C3C96">
              <w:rPr>
                <w:rFonts w:ascii="CiscoSansTT" w:hAnsi="CiscoSansTT" w:cs="CiscoSansTT"/>
                <w:sz w:val="22"/>
              </w:rPr>
              <w:t xml:space="preserve">         tags: multicast</w:t>
            </w:r>
          </w:p>
          <w:p w14:paraId="46696CCD" w14:textId="77777777" w:rsidR="001F368A" w:rsidRPr="008C3C96" w:rsidRDefault="001F368A" w:rsidP="00DC489A">
            <w:pPr>
              <w:pStyle w:val="dC-CommandLine"/>
              <w:rPr>
                <w:rFonts w:ascii="CiscoSansTT" w:hAnsi="CiscoSansTT" w:cs="CiscoSansTT"/>
                <w:sz w:val="22"/>
              </w:rPr>
            </w:pPr>
            <w:r w:rsidRPr="008C3C96">
              <w:rPr>
                <w:rFonts w:ascii="CiscoSansTT" w:hAnsi="CiscoSansTT" w:cs="CiscoSansTT"/>
                <w:sz w:val="22"/>
              </w:rPr>
              <w:t xml:space="preserve">       - name: Configure PIM int</w:t>
            </w:r>
          </w:p>
          <w:p w14:paraId="557FD80D" w14:textId="77777777" w:rsidR="001F368A" w:rsidRPr="008C3C96" w:rsidRDefault="001F368A" w:rsidP="00DC489A">
            <w:pPr>
              <w:pStyle w:val="dC-CommandLine"/>
              <w:rPr>
                <w:rFonts w:ascii="CiscoSansTT" w:hAnsi="CiscoSansTT" w:cs="CiscoSansTT"/>
                <w:sz w:val="22"/>
              </w:rPr>
            </w:pPr>
            <w:r w:rsidRPr="008C3C96">
              <w:rPr>
                <w:rFonts w:ascii="CiscoSansTT" w:hAnsi="CiscoSansTT" w:cs="CiscoSansTT"/>
                <w:sz w:val="22"/>
              </w:rPr>
              <w:t xml:space="preserve">         </w:t>
            </w:r>
            <w:proofErr w:type="spellStart"/>
            <w:r w:rsidRPr="008C3C96">
              <w:rPr>
                <w:rFonts w:ascii="CiscoSansTT" w:hAnsi="CiscoSansTT" w:cs="CiscoSansTT"/>
                <w:sz w:val="22"/>
              </w:rPr>
              <w:t>nxos_pim_interface</w:t>
            </w:r>
            <w:proofErr w:type="spellEnd"/>
            <w:r w:rsidRPr="008C3C96">
              <w:rPr>
                <w:rFonts w:ascii="CiscoSansTT" w:hAnsi="CiscoSansTT" w:cs="CiscoSansTT"/>
                <w:sz w:val="22"/>
              </w:rPr>
              <w:t>:</w:t>
            </w:r>
          </w:p>
          <w:p w14:paraId="249053ED" w14:textId="77777777" w:rsidR="001F368A" w:rsidRPr="008C3C96" w:rsidRDefault="001F368A" w:rsidP="00DC489A">
            <w:pPr>
              <w:pStyle w:val="dC-CommandLine"/>
              <w:rPr>
                <w:rFonts w:ascii="CiscoSansTT" w:hAnsi="CiscoSansTT" w:cs="CiscoSansTT"/>
                <w:sz w:val="22"/>
              </w:rPr>
            </w:pPr>
            <w:r w:rsidRPr="008C3C96">
              <w:rPr>
                <w:rFonts w:ascii="CiscoSansTT" w:hAnsi="CiscoSansTT" w:cs="CiscoSansTT"/>
                <w:sz w:val="22"/>
              </w:rPr>
              <w:t xml:space="preserve">           interface: "</w:t>
            </w:r>
            <w:proofErr w:type="gramStart"/>
            <w:r w:rsidRPr="008C3C96">
              <w:rPr>
                <w:rFonts w:ascii="CiscoSansTT" w:hAnsi="CiscoSansTT" w:cs="CiscoSansTT"/>
                <w:sz w:val="22"/>
              </w:rPr>
              <w:t xml:space="preserve">{{ </w:t>
            </w:r>
            <w:proofErr w:type="spellStart"/>
            <w:r w:rsidRPr="008C3C96">
              <w:rPr>
                <w:rFonts w:ascii="CiscoSansTT" w:hAnsi="CiscoSansTT" w:cs="CiscoSansTT"/>
                <w:sz w:val="22"/>
              </w:rPr>
              <w:t>item</w:t>
            </w:r>
            <w:proofErr w:type="gramEnd"/>
            <w:r w:rsidRPr="008C3C96">
              <w:rPr>
                <w:rFonts w:ascii="CiscoSansTT" w:hAnsi="CiscoSansTT" w:cs="CiscoSansTT"/>
                <w:sz w:val="22"/>
              </w:rPr>
              <w:t>.interface</w:t>
            </w:r>
            <w:proofErr w:type="spellEnd"/>
            <w:r w:rsidRPr="008C3C96">
              <w:rPr>
                <w:rFonts w:ascii="CiscoSansTT" w:hAnsi="CiscoSansTT" w:cs="CiscoSansTT"/>
                <w:sz w:val="22"/>
              </w:rPr>
              <w:t xml:space="preserve"> }}"</w:t>
            </w:r>
          </w:p>
          <w:p w14:paraId="4FF05F79" w14:textId="77777777" w:rsidR="001F368A" w:rsidRPr="008C3C96" w:rsidRDefault="001F368A" w:rsidP="00DC489A">
            <w:pPr>
              <w:pStyle w:val="dC-CommandLine"/>
              <w:rPr>
                <w:rFonts w:ascii="CiscoSansTT" w:hAnsi="CiscoSansTT" w:cs="CiscoSansTT"/>
                <w:sz w:val="22"/>
              </w:rPr>
            </w:pPr>
            <w:r w:rsidRPr="008C3C96">
              <w:rPr>
                <w:rFonts w:ascii="CiscoSansTT" w:hAnsi="CiscoSansTT" w:cs="CiscoSansTT"/>
                <w:sz w:val="22"/>
              </w:rPr>
              <w:t xml:space="preserve">           sparse: true</w:t>
            </w:r>
          </w:p>
          <w:p w14:paraId="538B7D85" w14:textId="77777777" w:rsidR="001F368A" w:rsidRPr="008C3C96" w:rsidRDefault="001F368A" w:rsidP="00DC489A">
            <w:pPr>
              <w:pStyle w:val="dC-CommandLine"/>
              <w:rPr>
                <w:rFonts w:ascii="CiscoSansTT" w:hAnsi="CiscoSansTT" w:cs="CiscoSansTT"/>
                <w:sz w:val="22"/>
              </w:rPr>
            </w:pPr>
            <w:r w:rsidRPr="008C3C96">
              <w:rPr>
                <w:rFonts w:ascii="CiscoSansTT" w:hAnsi="CiscoSansTT" w:cs="CiscoSansTT"/>
                <w:sz w:val="22"/>
              </w:rPr>
              <w:t xml:space="preserve">           provider: "</w:t>
            </w:r>
            <w:proofErr w:type="gramStart"/>
            <w:r w:rsidRPr="008C3C96">
              <w:rPr>
                <w:rFonts w:ascii="CiscoSansTT" w:hAnsi="CiscoSansTT" w:cs="CiscoSansTT"/>
                <w:sz w:val="22"/>
              </w:rPr>
              <w:t xml:space="preserve">{{ </w:t>
            </w:r>
            <w:proofErr w:type="spellStart"/>
            <w:r w:rsidRPr="008C3C96">
              <w:rPr>
                <w:rFonts w:ascii="CiscoSansTT" w:hAnsi="CiscoSansTT" w:cs="CiscoSansTT"/>
                <w:sz w:val="22"/>
              </w:rPr>
              <w:t>nxos</w:t>
            </w:r>
            <w:proofErr w:type="gramEnd"/>
            <w:r w:rsidRPr="008C3C96">
              <w:rPr>
                <w:rFonts w:ascii="CiscoSansTT" w:hAnsi="CiscoSansTT" w:cs="CiscoSansTT"/>
                <w:sz w:val="22"/>
              </w:rPr>
              <w:t>_provider</w:t>
            </w:r>
            <w:proofErr w:type="spellEnd"/>
            <w:r w:rsidRPr="008C3C96">
              <w:rPr>
                <w:rFonts w:ascii="CiscoSansTT" w:hAnsi="CiscoSansTT" w:cs="CiscoSansTT"/>
                <w:sz w:val="22"/>
              </w:rPr>
              <w:t xml:space="preserve"> }}"</w:t>
            </w:r>
          </w:p>
          <w:p w14:paraId="295B4BFB" w14:textId="77777777" w:rsidR="001F368A" w:rsidRPr="008C3C96" w:rsidRDefault="001F368A" w:rsidP="00DC489A">
            <w:pPr>
              <w:pStyle w:val="dC-CommandLine"/>
              <w:rPr>
                <w:rFonts w:ascii="CiscoSansTT" w:hAnsi="CiscoSansTT" w:cs="CiscoSansTT"/>
                <w:sz w:val="22"/>
              </w:rPr>
            </w:pPr>
            <w:r w:rsidRPr="008C3C96">
              <w:rPr>
                <w:rFonts w:ascii="CiscoSansTT" w:hAnsi="CiscoSansTT" w:cs="CiscoSansTT"/>
                <w:sz w:val="22"/>
              </w:rPr>
              <w:t xml:space="preserve">         </w:t>
            </w:r>
            <w:proofErr w:type="spellStart"/>
            <w:r w:rsidRPr="008C3C96">
              <w:rPr>
                <w:rFonts w:ascii="CiscoSansTT" w:hAnsi="CiscoSansTT" w:cs="CiscoSansTT"/>
                <w:sz w:val="22"/>
              </w:rPr>
              <w:t>with_items</w:t>
            </w:r>
            <w:proofErr w:type="spellEnd"/>
            <w:r w:rsidRPr="008C3C96">
              <w:rPr>
                <w:rFonts w:ascii="CiscoSansTT" w:hAnsi="CiscoSansTT" w:cs="CiscoSansTT"/>
                <w:sz w:val="22"/>
              </w:rPr>
              <w:t>: "{{L3_interfaces}}"</w:t>
            </w:r>
          </w:p>
          <w:p w14:paraId="2E7EAEE8" w14:textId="77777777" w:rsidR="001F368A" w:rsidRPr="008C3C96" w:rsidRDefault="001F368A" w:rsidP="00DC489A">
            <w:pPr>
              <w:pStyle w:val="dC-CommandLine"/>
              <w:rPr>
                <w:rFonts w:ascii="CiscoSansTT" w:hAnsi="CiscoSansTT" w:cs="CiscoSansTT"/>
                <w:sz w:val="22"/>
              </w:rPr>
            </w:pPr>
            <w:r w:rsidRPr="008C3C96">
              <w:rPr>
                <w:rFonts w:ascii="CiscoSansTT" w:hAnsi="CiscoSansTT" w:cs="CiscoSansTT"/>
                <w:sz w:val="22"/>
              </w:rPr>
              <w:t xml:space="preserve">         tags: multicast</w:t>
            </w:r>
          </w:p>
          <w:p w14:paraId="4D08C223" w14:textId="77777777" w:rsidR="001F368A" w:rsidRPr="008C3C96" w:rsidRDefault="001F368A" w:rsidP="00DC489A">
            <w:pPr>
              <w:pStyle w:val="dC-CommandLine"/>
              <w:rPr>
                <w:rFonts w:ascii="CiscoSansTT" w:hAnsi="CiscoSansTT" w:cs="CiscoSansTT"/>
                <w:sz w:val="22"/>
              </w:rPr>
            </w:pPr>
            <w:r w:rsidRPr="008C3C96">
              <w:rPr>
                <w:rFonts w:ascii="CiscoSansTT" w:hAnsi="CiscoSansTT" w:cs="CiscoSansTT"/>
                <w:sz w:val="22"/>
              </w:rPr>
              <w:t xml:space="preserve">       - name: Configure PIM RP</w:t>
            </w:r>
          </w:p>
          <w:p w14:paraId="640C99F8" w14:textId="77777777" w:rsidR="001F368A" w:rsidRPr="008C3C96" w:rsidRDefault="001F368A" w:rsidP="00DC489A">
            <w:pPr>
              <w:pStyle w:val="dC-CommandLine"/>
              <w:rPr>
                <w:rFonts w:ascii="CiscoSansTT" w:hAnsi="CiscoSansTT" w:cs="CiscoSansTT"/>
                <w:sz w:val="22"/>
              </w:rPr>
            </w:pPr>
            <w:r w:rsidRPr="008C3C96">
              <w:rPr>
                <w:rFonts w:ascii="CiscoSansTT" w:hAnsi="CiscoSansTT" w:cs="CiscoSansTT"/>
                <w:sz w:val="22"/>
              </w:rPr>
              <w:t xml:space="preserve">         </w:t>
            </w:r>
            <w:proofErr w:type="spellStart"/>
            <w:r w:rsidRPr="008C3C96">
              <w:rPr>
                <w:rFonts w:ascii="CiscoSansTT" w:hAnsi="CiscoSansTT" w:cs="CiscoSansTT"/>
                <w:sz w:val="22"/>
              </w:rPr>
              <w:t>nxos_pim_rp_address</w:t>
            </w:r>
            <w:proofErr w:type="spellEnd"/>
            <w:r w:rsidRPr="008C3C96">
              <w:rPr>
                <w:rFonts w:ascii="CiscoSansTT" w:hAnsi="CiscoSansTT" w:cs="CiscoSansTT"/>
                <w:sz w:val="22"/>
              </w:rPr>
              <w:t>:</w:t>
            </w:r>
          </w:p>
          <w:p w14:paraId="527BB674" w14:textId="77777777" w:rsidR="001F368A" w:rsidRPr="008C3C96" w:rsidRDefault="001F368A" w:rsidP="00DC489A">
            <w:pPr>
              <w:pStyle w:val="dC-CommandLine"/>
              <w:rPr>
                <w:rFonts w:ascii="CiscoSansTT" w:hAnsi="CiscoSansTT" w:cs="CiscoSansTT"/>
                <w:sz w:val="22"/>
              </w:rPr>
            </w:pPr>
            <w:r w:rsidRPr="008C3C96">
              <w:rPr>
                <w:rFonts w:ascii="CiscoSansTT" w:hAnsi="CiscoSansTT" w:cs="CiscoSansTT"/>
                <w:sz w:val="22"/>
              </w:rPr>
              <w:t xml:space="preserve">           </w:t>
            </w:r>
            <w:proofErr w:type="spellStart"/>
            <w:r w:rsidRPr="008C3C96">
              <w:rPr>
                <w:rFonts w:ascii="CiscoSansTT" w:hAnsi="CiscoSansTT" w:cs="CiscoSansTT"/>
                <w:sz w:val="22"/>
              </w:rPr>
              <w:t>rp_address</w:t>
            </w:r>
            <w:proofErr w:type="spellEnd"/>
            <w:r w:rsidRPr="008C3C96">
              <w:rPr>
                <w:rFonts w:ascii="CiscoSansTT" w:hAnsi="CiscoSansTT" w:cs="CiscoSansTT"/>
                <w:sz w:val="22"/>
              </w:rPr>
              <w:t>: "</w:t>
            </w:r>
            <w:proofErr w:type="gramStart"/>
            <w:r w:rsidRPr="008C3C96">
              <w:rPr>
                <w:rFonts w:ascii="CiscoSansTT" w:hAnsi="CiscoSansTT" w:cs="CiscoSansTT"/>
                <w:sz w:val="22"/>
              </w:rPr>
              <w:t xml:space="preserve">{{ </w:t>
            </w:r>
            <w:proofErr w:type="spellStart"/>
            <w:r w:rsidRPr="008C3C96">
              <w:rPr>
                <w:rFonts w:ascii="CiscoSansTT" w:hAnsi="CiscoSansTT" w:cs="CiscoSansTT"/>
                <w:sz w:val="22"/>
              </w:rPr>
              <w:t>rp</w:t>
            </w:r>
            <w:proofErr w:type="gramEnd"/>
            <w:r w:rsidRPr="008C3C96">
              <w:rPr>
                <w:rFonts w:ascii="CiscoSansTT" w:hAnsi="CiscoSansTT" w:cs="CiscoSansTT"/>
                <w:sz w:val="22"/>
              </w:rPr>
              <w:t>_address</w:t>
            </w:r>
            <w:proofErr w:type="spellEnd"/>
            <w:r w:rsidRPr="008C3C96">
              <w:rPr>
                <w:rFonts w:ascii="CiscoSansTT" w:hAnsi="CiscoSansTT" w:cs="CiscoSansTT"/>
                <w:sz w:val="22"/>
              </w:rPr>
              <w:t xml:space="preserve"> }}"</w:t>
            </w:r>
          </w:p>
          <w:p w14:paraId="6F13678A" w14:textId="77777777" w:rsidR="001F368A" w:rsidRPr="008C3C96" w:rsidRDefault="001F368A" w:rsidP="00DC489A">
            <w:pPr>
              <w:pStyle w:val="dC-CommandLine"/>
              <w:rPr>
                <w:rFonts w:ascii="CiscoSansTT" w:hAnsi="CiscoSansTT" w:cs="CiscoSansTT"/>
                <w:sz w:val="22"/>
              </w:rPr>
            </w:pPr>
            <w:r w:rsidRPr="008C3C96">
              <w:rPr>
                <w:rFonts w:ascii="CiscoSansTT" w:hAnsi="CiscoSansTT" w:cs="CiscoSansTT"/>
                <w:sz w:val="22"/>
              </w:rPr>
              <w:t xml:space="preserve">           provider: "</w:t>
            </w:r>
            <w:proofErr w:type="gramStart"/>
            <w:r w:rsidRPr="008C3C96">
              <w:rPr>
                <w:rFonts w:ascii="CiscoSansTT" w:hAnsi="CiscoSansTT" w:cs="CiscoSansTT"/>
                <w:sz w:val="22"/>
              </w:rPr>
              <w:t xml:space="preserve">{{ </w:t>
            </w:r>
            <w:proofErr w:type="spellStart"/>
            <w:r w:rsidRPr="008C3C96">
              <w:rPr>
                <w:rFonts w:ascii="CiscoSansTT" w:hAnsi="CiscoSansTT" w:cs="CiscoSansTT"/>
                <w:sz w:val="22"/>
              </w:rPr>
              <w:t>nxos</w:t>
            </w:r>
            <w:proofErr w:type="gramEnd"/>
            <w:r w:rsidRPr="008C3C96">
              <w:rPr>
                <w:rFonts w:ascii="CiscoSansTT" w:hAnsi="CiscoSansTT" w:cs="CiscoSansTT"/>
                <w:sz w:val="22"/>
              </w:rPr>
              <w:t>_provider</w:t>
            </w:r>
            <w:proofErr w:type="spellEnd"/>
            <w:r w:rsidRPr="008C3C96">
              <w:rPr>
                <w:rFonts w:ascii="CiscoSansTT" w:hAnsi="CiscoSansTT" w:cs="CiscoSansTT"/>
                <w:sz w:val="22"/>
              </w:rPr>
              <w:t xml:space="preserve"> }}"</w:t>
            </w:r>
          </w:p>
          <w:p w14:paraId="56780C72" w14:textId="77777777" w:rsidR="001F368A" w:rsidRPr="008C3C96" w:rsidRDefault="001F368A" w:rsidP="00DC489A">
            <w:pPr>
              <w:pStyle w:val="dC-CommandLine"/>
              <w:rPr>
                <w:rFonts w:ascii="CiscoSansTT" w:hAnsi="CiscoSansTT" w:cs="CiscoSansTT"/>
                <w:sz w:val="22"/>
              </w:rPr>
            </w:pPr>
            <w:r w:rsidRPr="008C3C96">
              <w:rPr>
                <w:rFonts w:ascii="CiscoSansTT" w:hAnsi="CiscoSansTT" w:cs="CiscoSansTT"/>
                <w:sz w:val="22"/>
              </w:rPr>
              <w:t xml:space="preserve">         tags: multicast</w:t>
            </w:r>
          </w:p>
        </w:tc>
      </w:tr>
    </w:tbl>
    <w:p w14:paraId="62B2AA12" w14:textId="77777777" w:rsidR="001F368A" w:rsidRPr="008C3C96" w:rsidRDefault="001F368A" w:rsidP="001F368A">
      <w:pPr>
        <w:rPr>
          <w:rFonts w:ascii="CiscoSansTT" w:hAnsi="CiscoSansTT" w:cs="CiscoSansTT"/>
        </w:rPr>
      </w:pPr>
    </w:p>
    <w:p w14:paraId="7B33714B" w14:textId="77777777" w:rsidR="001F368A" w:rsidRPr="008C3C96" w:rsidRDefault="001F368A" w:rsidP="001F368A">
      <w:pPr>
        <w:pStyle w:val="Heading3"/>
        <w:rPr>
          <w:rFonts w:ascii="CiscoSansTT" w:hAnsi="CiscoSansTT" w:cs="CiscoSansTT"/>
        </w:rPr>
      </w:pPr>
      <w:r w:rsidRPr="008C3C96">
        <w:rPr>
          <w:rFonts w:ascii="CiscoSansTT" w:hAnsi="CiscoSansTT" w:cs="CiscoSansTT"/>
        </w:rPr>
        <w:lastRenderedPageBreak/>
        <w:t xml:space="preserve">Edit variable file for leaf role </w:t>
      </w:r>
    </w:p>
    <w:p w14:paraId="7F8E34A4" w14:textId="77777777" w:rsidR="001F368A" w:rsidRPr="008C3C96" w:rsidRDefault="001F368A" w:rsidP="001F368A">
      <w:pPr>
        <w:pStyle w:val="dC-Normal"/>
        <w:rPr>
          <w:rFonts w:ascii="CiscoSansTT" w:hAnsi="CiscoSansTT" w:cs="CiscoSansTT"/>
          <w:b/>
          <w:sz w:val="24"/>
          <w:szCs w:val="24"/>
        </w:rPr>
      </w:pPr>
      <w:r w:rsidRPr="008C3C96">
        <w:rPr>
          <w:rFonts w:ascii="CiscoSansTT" w:hAnsi="CiscoSansTT" w:cs="CiscoSansTT"/>
          <w:sz w:val="24"/>
          <w:szCs w:val="24"/>
        </w:rPr>
        <w:t>Use “</w:t>
      </w:r>
      <w:r w:rsidRPr="008C3C96">
        <w:rPr>
          <w:rFonts w:ascii="CiscoSansTT" w:hAnsi="CiscoSansTT" w:cs="CiscoSansTT"/>
          <w:b/>
          <w:sz w:val="24"/>
          <w:szCs w:val="24"/>
        </w:rPr>
        <w:t xml:space="preserve">Atom” </w:t>
      </w:r>
      <w:r w:rsidRPr="008C3C96">
        <w:rPr>
          <w:rFonts w:ascii="CiscoSansTT" w:hAnsi="CiscoSansTT" w:cs="CiscoSansTT"/>
          <w:sz w:val="24"/>
          <w:szCs w:val="24"/>
        </w:rPr>
        <w:t xml:space="preserve">to edit the </w:t>
      </w:r>
      <w:proofErr w:type="spellStart"/>
      <w:r w:rsidRPr="008C3C96">
        <w:rPr>
          <w:rFonts w:ascii="CiscoSansTT" w:hAnsi="CiscoSansTT" w:cs="CiscoSansTT"/>
          <w:b/>
          <w:sz w:val="24"/>
          <w:szCs w:val="24"/>
        </w:rPr>
        <w:t>main.yml</w:t>
      </w:r>
      <w:proofErr w:type="spellEnd"/>
      <w:r w:rsidRPr="008C3C96">
        <w:rPr>
          <w:rFonts w:ascii="CiscoSansTT" w:hAnsi="CiscoSansTT" w:cs="CiscoSansTT"/>
          <w:sz w:val="24"/>
          <w:szCs w:val="24"/>
        </w:rPr>
        <w:t xml:space="preserve"> file. Open up the project folder </w:t>
      </w:r>
      <w:r w:rsidRPr="008C3C96">
        <w:rPr>
          <w:rFonts w:ascii="CiscoSansTT" w:hAnsi="CiscoSansTT" w:cs="CiscoSansTT"/>
          <w:b/>
          <w:sz w:val="24"/>
          <w:szCs w:val="24"/>
        </w:rPr>
        <w:t xml:space="preserve">“LTRDCN-1572” </w:t>
      </w:r>
      <w:r w:rsidRPr="008C3C96">
        <w:rPr>
          <w:rFonts w:ascii="CiscoSansTT" w:hAnsi="CiscoSansTT" w:cs="CiscoSansTT"/>
          <w:sz w:val="24"/>
          <w:szCs w:val="24"/>
        </w:rPr>
        <w:t xml:space="preserve">and open </w:t>
      </w:r>
      <w:proofErr w:type="spellStart"/>
      <w:r w:rsidRPr="008C3C96">
        <w:rPr>
          <w:rFonts w:ascii="CiscoSansTT" w:hAnsi="CiscoSansTT" w:cs="CiscoSansTT"/>
          <w:b/>
          <w:sz w:val="24"/>
          <w:szCs w:val="24"/>
        </w:rPr>
        <w:t>main.yml</w:t>
      </w:r>
      <w:proofErr w:type="spellEnd"/>
      <w:r w:rsidRPr="008C3C96">
        <w:rPr>
          <w:rFonts w:ascii="CiscoSansTT" w:hAnsi="CiscoSansTT" w:cs="CiscoSansTT"/>
          <w:sz w:val="24"/>
          <w:szCs w:val="24"/>
        </w:rPr>
        <w:t xml:space="preserve"> file under </w:t>
      </w:r>
      <w:r w:rsidRPr="008C3C96">
        <w:rPr>
          <w:rFonts w:ascii="CiscoSansTT" w:hAnsi="CiscoSansTT" w:cs="CiscoSansTT"/>
          <w:b/>
          <w:sz w:val="24"/>
          <w:szCs w:val="24"/>
        </w:rPr>
        <w:t xml:space="preserve">“roles/leaf/vars/”.  </w:t>
      </w:r>
      <w:r w:rsidRPr="008C3C96">
        <w:rPr>
          <w:rFonts w:ascii="CiscoSansTT" w:hAnsi="CiscoSansTT" w:cs="CiscoSansTT"/>
          <w:sz w:val="24"/>
          <w:szCs w:val="24"/>
        </w:rPr>
        <w:t xml:space="preserve">On </w:t>
      </w:r>
      <w:r w:rsidRPr="008C3C96">
        <w:rPr>
          <w:rFonts w:ascii="CiscoSansTT" w:hAnsi="CiscoSansTT" w:cs="CiscoSansTT"/>
          <w:b/>
          <w:sz w:val="24"/>
          <w:szCs w:val="24"/>
        </w:rPr>
        <w:t>Atom</w:t>
      </w:r>
      <w:r w:rsidRPr="008C3C96">
        <w:rPr>
          <w:rFonts w:ascii="CiscoSansTT" w:hAnsi="CiscoSansTT" w:cs="CiscoSansTT"/>
          <w:sz w:val="24"/>
          <w:szCs w:val="24"/>
        </w:rPr>
        <w:t>,</w:t>
      </w:r>
      <w:r w:rsidRPr="008C3C96">
        <w:rPr>
          <w:rFonts w:ascii="CiscoSansTT" w:hAnsi="CiscoSansTT" w:cs="CiscoSansTT"/>
          <w:b/>
          <w:sz w:val="24"/>
          <w:szCs w:val="24"/>
        </w:rPr>
        <w:t xml:space="preserve"> </w:t>
      </w:r>
      <w:proofErr w:type="gramStart"/>
      <w:r w:rsidRPr="008C3C96">
        <w:rPr>
          <w:rFonts w:ascii="CiscoSansTT" w:hAnsi="CiscoSansTT" w:cs="CiscoSansTT"/>
          <w:sz w:val="24"/>
          <w:szCs w:val="24"/>
        </w:rPr>
        <w:t>Make</w:t>
      </w:r>
      <w:proofErr w:type="gramEnd"/>
      <w:r w:rsidRPr="008C3C96">
        <w:rPr>
          <w:rFonts w:ascii="CiscoSansTT" w:hAnsi="CiscoSansTT" w:cs="CiscoSansTT"/>
          <w:sz w:val="24"/>
          <w:szCs w:val="24"/>
        </w:rPr>
        <w:t xml:space="preserve"> sure to click </w:t>
      </w:r>
      <w:r w:rsidRPr="008C3C96">
        <w:rPr>
          <w:rFonts w:ascii="CiscoSansTT" w:hAnsi="CiscoSansTT" w:cs="CiscoSansTT"/>
          <w:b/>
          <w:sz w:val="24"/>
          <w:szCs w:val="24"/>
        </w:rPr>
        <w:t xml:space="preserve">File </w:t>
      </w:r>
      <w:r w:rsidRPr="008C3C96">
        <w:rPr>
          <w:rFonts w:ascii="CiscoSansTT" w:hAnsi="CiscoSansTT" w:cs="CiscoSansTT"/>
          <w:b/>
          <w:sz w:val="24"/>
          <w:szCs w:val="24"/>
        </w:rPr>
        <w:sym w:font="Wingdings" w:char="F0E0"/>
      </w:r>
      <w:r w:rsidRPr="008C3C96">
        <w:rPr>
          <w:rFonts w:ascii="CiscoSansTT" w:hAnsi="CiscoSansTT" w:cs="CiscoSansTT"/>
          <w:b/>
          <w:sz w:val="24"/>
          <w:szCs w:val="24"/>
        </w:rPr>
        <w:t xml:space="preserve"> Save</w:t>
      </w:r>
      <w:r w:rsidRPr="008C3C96">
        <w:rPr>
          <w:rFonts w:ascii="CiscoSansTT" w:hAnsi="CiscoSansTT" w:cs="CiscoSansTT"/>
          <w:sz w:val="24"/>
          <w:szCs w:val="24"/>
        </w:rPr>
        <w:t xml:space="preserve"> after entering the below data in this file so it is pushed to Ansible server:</w:t>
      </w:r>
    </w:p>
    <w:p w14:paraId="0D867516" w14:textId="77777777" w:rsidR="001F368A" w:rsidRPr="008C3C96" w:rsidRDefault="001F368A" w:rsidP="001F368A">
      <w:pPr>
        <w:pStyle w:val="dC-Normal"/>
        <w:rPr>
          <w:rFonts w:ascii="CiscoSansTT" w:hAnsi="CiscoSansTT" w:cs="CiscoSansTT"/>
          <w:b/>
        </w:rPr>
      </w:pPr>
    </w:p>
    <w:p w14:paraId="7A468A0E" w14:textId="77777777" w:rsidR="001F368A" w:rsidRPr="008C3C96" w:rsidRDefault="001F368A" w:rsidP="001F368A">
      <w:pPr>
        <w:pStyle w:val="dC-Normal"/>
        <w:rPr>
          <w:rFonts w:ascii="CiscoSansTT" w:hAnsi="CiscoSansTT" w:cs="CiscoSansTT"/>
          <w:b/>
        </w:rPr>
      </w:pPr>
    </w:p>
    <w:tbl>
      <w:tblPr>
        <w:tblStyle w:val="TableGrid"/>
        <w:tblW w:w="0" w:type="auto"/>
        <w:tblLook w:val="04A0" w:firstRow="1" w:lastRow="0" w:firstColumn="1" w:lastColumn="0" w:noHBand="0" w:noVBand="1"/>
      </w:tblPr>
      <w:tblGrid>
        <w:gridCol w:w="9016"/>
      </w:tblGrid>
      <w:tr w:rsidR="001F368A" w:rsidRPr="008C3C96" w14:paraId="132E6660" w14:textId="77777777" w:rsidTr="00DC489A">
        <w:tc>
          <w:tcPr>
            <w:tcW w:w="10416" w:type="dxa"/>
          </w:tcPr>
          <w:p w14:paraId="7F2B3CB5" w14:textId="77777777" w:rsidR="001F368A" w:rsidRPr="008C3C96" w:rsidRDefault="001F368A" w:rsidP="00DC489A">
            <w:pPr>
              <w:pStyle w:val="dC-CommandLine"/>
              <w:rPr>
                <w:rFonts w:ascii="CiscoSansTT" w:hAnsi="CiscoSansTT" w:cs="CiscoSansTT"/>
                <w:sz w:val="20"/>
              </w:rPr>
            </w:pPr>
            <w:r w:rsidRPr="008C3C96">
              <w:rPr>
                <w:rFonts w:ascii="CiscoSansTT" w:hAnsi="CiscoSansTT" w:cs="CiscoSansTT"/>
                <w:sz w:val="20"/>
              </w:rPr>
              <w:t xml:space="preserve">  </w:t>
            </w:r>
            <w:proofErr w:type="spellStart"/>
            <w:r w:rsidRPr="008C3C96">
              <w:rPr>
                <w:rFonts w:ascii="CiscoSansTT" w:hAnsi="CiscoSansTT" w:cs="CiscoSansTT"/>
                <w:sz w:val="20"/>
              </w:rPr>
              <w:t>rp_address</w:t>
            </w:r>
            <w:proofErr w:type="spellEnd"/>
            <w:r w:rsidRPr="008C3C96">
              <w:rPr>
                <w:rFonts w:ascii="CiscoSansTT" w:hAnsi="CiscoSansTT" w:cs="CiscoSansTT"/>
                <w:sz w:val="20"/>
              </w:rPr>
              <w:t>: 192.168.0.100</w:t>
            </w:r>
          </w:p>
          <w:p w14:paraId="38C4F540" w14:textId="77777777" w:rsidR="001F368A" w:rsidRPr="008C3C96" w:rsidRDefault="001F368A" w:rsidP="00DC489A">
            <w:pPr>
              <w:pStyle w:val="dC-CommandLine"/>
              <w:rPr>
                <w:rFonts w:ascii="CiscoSansTT" w:hAnsi="CiscoSansTT" w:cs="CiscoSansTT"/>
                <w:sz w:val="20"/>
              </w:rPr>
            </w:pPr>
            <w:r w:rsidRPr="008C3C96">
              <w:rPr>
                <w:rFonts w:ascii="CiscoSansTT" w:hAnsi="CiscoSansTT" w:cs="CiscoSansTT"/>
                <w:sz w:val="20"/>
              </w:rPr>
              <w:t xml:space="preserve">  L3_interfaces:</w:t>
            </w:r>
          </w:p>
          <w:p w14:paraId="770157B6" w14:textId="77777777" w:rsidR="001F368A" w:rsidRPr="008C3C96" w:rsidRDefault="001F368A" w:rsidP="00DC489A">
            <w:pPr>
              <w:pStyle w:val="dC-CommandLine"/>
              <w:rPr>
                <w:rFonts w:ascii="CiscoSansTT" w:hAnsi="CiscoSansTT" w:cs="CiscoSansTT"/>
                <w:sz w:val="20"/>
              </w:rPr>
            </w:pPr>
            <w:r w:rsidRPr="008C3C96">
              <w:rPr>
                <w:rFonts w:ascii="CiscoSansTT" w:hAnsi="CiscoSansTT" w:cs="CiscoSansTT"/>
                <w:sz w:val="20"/>
              </w:rPr>
              <w:t xml:space="preserve">  - </w:t>
            </w:r>
            <w:proofErr w:type="gramStart"/>
            <w:r w:rsidRPr="008C3C96">
              <w:rPr>
                <w:rFonts w:ascii="CiscoSansTT" w:hAnsi="CiscoSansTT" w:cs="CiscoSansTT"/>
                <w:sz w:val="20"/>
              </w:rPr>
              <w:t>{ interface</w:t>
            </w:r>
            <w:proofErr w:type="gramEnd"/>
            <w:r w:rsidRPr="008C3C96">
              <w:rPr>
                <w:rFonts w:ascii="CiscoSansTT" w:hAnsi="CiscoSansTT" w:cs="CiscoSansTT"/>
                <w:sz w:val="20"/>
              </w:rPr>
              <w:t>: Ethernet1/1 }</w:t>
            </w:r>
          </w:p>
          <w:p w14:paraId="098EDB8E" w14:textId="77777777" w:rsidR="001F368A" w:rsidRPr="008C3C96" w:rsidRDefault="001F368A" w:rsidP="00DC489A">
            <w:pPr>
              <w:pStyle w:val="dC-CommandLine"/>
              <w:rPr>
                <w:rFonts w:ascii="CiscoSansTT" w:hAnsi="CiscoSansTT" w:cs="CiscoSansTT"/>
                <w:sz w:val="20"/>
              </w:rPr>
            </w:pPr>
            <w:r w:rsidRPr="008C3C96">
              <w:rPr>
                <w:rFonts w:ascii="CiscoSansTT" w:hAnsi="CiscoSansTT" w:cs="CiscoSansTT"/>
                <w:sz w:val="20"/>
              </w:rPr>
              <w:t xml:space="preserve">  - </w:t>
            </w:r>
            <w:proofErr w:type="gramStart"/>
            <w:r w:rsidRPr="008C3C96">
              <w:rPr>
                <w:rFonts w:ascii="CiscoSansTT" w:hAnsi="CiscoSansTT" w:cs="CiscoSansTT"/>
                <w:sz w:val="20"/>
              </w:rPr>
              <w:t>{ interface</w:t>
            </w:r>
            <w:proofErr w:type="gramEnd"/>
            <w:r w:rsidRPr="008C3C96">
              <w:rPr>
                <w:rFonts w:ascii="CiscoSansTT" w:hAnsi="CiscoSansTT" w:cs="CiscoSansTT"/>
                <w:sz w:val="20"/>
              </w:rPr>
              <w:t>: Ethernet1/2 }</w:t>
            </w:r>
          </w:p>
          <w:p w14:paraId="48898292" w14:textId="77777777" w:rsidR="001F368A" w:rsidRPr="008C3C96" w:rsidRDefault="001F368A" w:rsidP="00DC489A">
            <w:pPr>
              <w:pStyle w:val="dC-CommandLine"/>
              <w:rPr>
                <w:rFonts w:ascii="CiscoSansTT" w:hAnsi="CiscoSansTT" w:cs="CiscoSansTT"/>
                <w:sz w:val="20"/>
              </w:rPr>
            </w:pPr>
            <w:r w:rsidRPr="008C3C96">
              <w:rPr>
                <w:rFonts w:ascii="CiscoSansTT" w:hAnsi="CiscoSansTT" w:cs="CiscoSansTT"/>
                <w:sz w:val="20"/>
              </w:rPr>
              <w:t xml:space="preserve">  - </w:t>
            </w:r>
            <w:proofErr w:type="gramStart"/>
            <w:r w:rsidRPr="008C3C96">
              <w:rPr>
                <w:rFonts w:ascii="CiscoSansTT" w:hAnsi="CiscoSansTT" w:cs="CiscoSansTT"/>
                <w:sz w:val="20"/>
              </w:rPr>
              <w:t>{ interface</w:t>
            </w:r>
            <w:proofErr w:type="gramEnd"/>
            <w:r w:rsidRPr="008C3C96">
              <w:rPr>
                <w:rFonts w:ascii="CiscoSansTT" w:hAnsi="CiscoSansTT" w:cs="CiscoSansTT"/>
                <w:sz w:val="20"/>
              </w:rPr>
              <w:t>: loopback0 }</w:t>
            </w:r>
          </w:p>
          <w:p w14:paraId="5E62E66A" w14:textId="77777777" w:rsidR="001F368A" w:rsidRPr="008C3C96" w:rsidRDefault="001F368A" w:rsidP="00DC489A">
            <w:pPr>
              <w:pStyle w:val="dC-CommandLine"/>
              <w:rPr>
                <w:rFonts w:ascii="CiscoSansTT" w:hAnsi="CiscoSansTT" w:cs="CiscoSansTT"/>
                <w:sz w:val="20"/>
              </w:rPr>
            </w:pPr>
            <w:r w:rsidRPr="008C3C96">
              <w:rPr>
                <w:rFonts w:ascii="CiscoSansTT" w:hAnsi="CiscoSansTT" w:cs="CiscoSansTT"/>
                <w:sz w:val="20"/>
              </w:rPr>
              <w:t xml:space="preserve">  - </w:t>
            </w:r>
            <w:proofErr w:type="gramStart"/>
            <w:r w:rsidRPr="008C3C96">
              <w:rPr>
                <w:rFonts w:ascii="CiscoSansTT" w:hAnsi="CiscoSansTT" w:cs="CiscoSansTT"/>
                <w:sz w:val="20"/>
              </w:rPr>
              <w:t>{ interface</w:t>
            </w:r>
            <w:proofErr w:type="gramEnd"/>
            <w:r w:rsidRPr="008C3C96">
              <w:rPr>
                <w:rFonts w:ascii="CiscoSansTT" w:hAnsi="CiscoSansTT" w:cs="CiscoSansTT"/>
                <w:sz w:val="20"/>
              </w:rPr>
              <w:t>: loopback1 }</w:t>
            </w:r>
          </w:p>
        </w:tc>
      </w:tr>
    </w:tbl>
    <w:p w14:paraId="761A19A2" w14:textId="77777777" w:rsidR="001F368A" w:rsidRPr="008C3C96" w:rsidRDefault="001F368A" w:rsidP="001F368A">
      <w:pPr>
        <w:rPr>
          <w:rFonts w:ascii="CiscoSansTT" w:hAnsi="CiscoSansTT" w:cs="CiscoSansTT"/>
        </w:rPr>
      </w:pPr>
    </w:p>
    <w:p w14:paraId="625654DC" w14:textId="77777777" w:rsidR="001F368A" w:rsidRPr="008C3C96" w:rsidRDefault="001F368A" w:rsidP="001F368A">
      <w:pPr>
        <w:pStyle w:val="Heading3"/>
        <w:rPr>
          <w:rFonts w:ascii="CiscoSansTT" w:hAnsi="CiscoSansTT" w:cs="CiscoSansTT"/>
        </w:rPr>
      </w:pPr>
      <w:r w:rsidRPr="008C3C96">
        <w:rPr>
          <w:rFonts w:ascii="CiscoSansTT" w:hAnsi="CiscoSansTT" w:cs="CiscoSansTT"/>
        </w:rPr>
        <w:t xml:space="preserve">Run the playbook and verify configuration changes </w:t>
      </w:r>
    </w:p>
    <w:tbl>
      <w:tblPr>
        <w:tblStyle w:val="TableGrid"/>
        <w:tblW w:w="0" w:type="auto"/>
        <w:tblLook w:val="04A0" w:firstRow="1" w:lastRow="0" w:firstColumn="1" w:lastColumn="0" w:noHBand="0" w:noVBand="1"/>
      </w:tblPr>
      <w:tblGrid>
        <w:gridCol w:w="9016"/>
      </w:tblGrid>
      <w:tr w:rsidR="001F368A" w:rsidRPr="008C3C96" w14:paraId="67A6543B" w14:textId="77777777" w:rsidTr="00DC489A">
        <w:tc>
          <w:tcPr>
            <w:tcW w:w="10416" w:type="dxa"/>
          </w:tcPr>
          <w:p w14:paraId="25026340" w14:textId="77777777" w:rsidR="001F368A" w:rsidRPr="008C3C96" w:rsidRDefault="001F368A" w:rsidP="00DC489A">
            <w:pPr>
              <w:pStyle w:val="dC-Normal"/>
              <w:rPr>
                <w:rFonts w:ascii="CiscoSansTT" w:hAnsi="CiscoSansTT" w:cs="CiscoSansTT"/>
              </w:rPr>
            </w:pPr>
            <w:r w:rsidRPr="008C3C96">
              <w:rPr>
                <w:rFonts w:ascii="CiscoSansTT" w:hAnsi="CiscoSansTT" w:cs="CiscoSansTT"/>
              </w:rPr>
              <w:t>[root@rhel7-tools LTRDCN-</w:t>
            </w:r>
            <w:proofErr w:type="gramStart"/>
            <w:r w:rsidRPr="008C3C96">
              <w:rPr>
                <w:rFonts w:ascii="CiscoSansTT" w:hAnsi="CiscoSansTT" w:cs="CiscoSansTT"/>
              </w:rPr>
              <w:t>1572]#</w:t>
            </w:r>
            <w:proofErr w:type="gramEnd"/>
            <w:r w:rsidRPr="008C3C96">
              <w:rPr>
                <w:rFonts w:ascii="CiscoSansTT" w:hAnsi="CiscoSansTT" w:cs="CiscoSansTT"/>
              </w:rPr>
              <w:t xml:space="preserve"> </w:t>
            </w:r>
            <w:r w:rsidRPr="008C3C96">
              <w:rPr>
                <w:rFonts w:ascii="CiscoSansTT" w:hAnsi="CiscoSansTT" w:cs="CiscoSansTT"/>
                <w:b/>
              </w:rPr>
              <w:t xml:space="preserve">ansible-playbook </w:t>
            </w:r>
            <w:proofErr w:type="spellStart"/>
            <w:r w:rsidRPr="008C3C96">
              <w:rPr>
                <w:rFonts w:ascii="CiscoSansTT" w:hAnsi="CiscoSansTT" w:cs="CiscoSansTT"/>
                <w:b/>
              </w:rPr>
              <w:t>nxos_fabric.yml</w:t>
            </w:r>
            <w:proofErr w:type="spellEnd"/>
            <w:r w:rsidRPr="008C3C96">
              <w:rPr>
                <w:rFonts w:ascii="CiscoSansTT" w:hAnsi="CiscoSansTT" w:cs="CiscoSansTT"/>
                <w:b/>
              </w:rPr>
              <w:t xml:space="preserve"> --tags "multicast"</w:t>
            </w:r>
          </w:p>
        </w:tc>
      </w:tr>
    </w:tbl>
    <w:p w14:paraId="72FA4E4C" w14:textId="77777777" w:rsidR="001F368A" w:rsidRPr="008C3C96" w:rsidRDefault="001F368A" w:rsidP="001F368A">
      <w:pPr>
        <w:rPr>
          <w:rFonts w:ascii="CiscoSansTT" w:hAnsi="CiscoSansTT" w:cs="CiscoSansTT"/>
        </w:rPr>
      </w:pPr>
    </w:p>
    <w:p w14:paraId="079AA4E9" w14:textId="77777777" w:rsidR="001F368A" w:rsidRPr="008C3C96" w:rsidRDefault="001F368A" w:rsidP="001F368A">
      <w:pPr>
        <w:ind w:left="720"/>
        <w:rPr>
          <w:rFonts w:ascii="CiscoSansTT" w:hAnsi="CiscoSansTT" w:cs="CiscoSansTT"/>
        </w:rPr>
      </w:pPr>
      <w:r w:rsidRPr="008C3C96">
        <w:rPr>
          <w:rFonts w:ascii="CiscoSansTT" w:hAnsi="CiscoSansTT" w:cs="CiscoSansTT"/>
        </w:rPr>
        <w:t>Below screenshots shows the output of above command:</w:t>
      </w:r>
    </w:p>
    <w:p w14:paraId="52B53651" w14:textId="77777777" w:rsidR="001F368A" w:rsidRPr="008C3C96" w:rsidRDefault="001F368A" w:rsidP="001F368A">
      <w:pPr>
        <w:rPr>
          <w:rFonts w:ascii="CiscoSansTT" w:hAnsi="CiscoSansTT" w:cs="CiscoSansTT"/>
        </w:rPr>
      </w:pPr>
      <w:r w:rsidRPr="008C3C96">
        <w:rPr>
          <w:rFonts w:ascii="CiscoSansTT" w:hAnsi="CiscoSansTT" w:cs="CiscoSansTT"/>
          <w:noProof/>
          <w:lang w:val="en-US" w:eastAsia="zh-CN"/>
        </w:rPr>
        <w:drawing>
          <wp:inline distT="0" distB="0" distL="0" distR="0" wp14:anchorId="29835153" wp14:editId="2DD3A4B6">
            <wp:extent cx="6620510" cy="4001770"/>
            <wp:effectExtent l="0" t="0" r="8890" b="1143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creen Shot 2018-01-26 at 11.55.07 AM.png"/>
                    <pic:cNvPicPr/>
                  </pic:nvPicPr>
                  <pic:blipFill>
                    <a:blip r:embed="rId79">
                      <a:extLst>
                        <a:ext uri="{28A0092B-C50C-407E-A947-70E740481C1C}">
                          <a14:useLocalDpi xmlns:a14="http://schemas.microsoft.com/office/drawing/2010/main" val="0"/>
                        </a:ext>
                      </a:extLst>
                    </a:blip>
                    <a:stretch>
                      <a:fillRect/>
                    </a:stretch>
                  </pic:blipFill>
                  <pic:spPr>
                    <a:xfrm>
                      <a:off x="0" y="0"/>
                      <a:ext cx="6620510" cy="4001770"/>
                    </a:xfrm>
                    <a:prstGeom prst="rect">
                      <a:avLst/>
                    </a:prstGeom>
                  </pic:spPr>
                </pic:pic>
              </a:graphicData>
            </a:graphic>
          </wp:inline>
        </w:drawing>
      </w:r>
    </w:p>
    <w:p w14:paraId="0CF199B2" w14:textId="77777777" w:rsidR="001F368A" w:rsidRPr="008C3C96" w:rsidRDefault="001F368A" w:rsidP="001F368A">
      <w:pPr>
        <w:rPr>
          <w:rFonts w:ascii="CiscoSansTT" w:hAnsi="CiscoSansTT" w:cs="CiscoSansTT"/>
        </w:rPr>
      </w:pPr>
      <w:r w:rsidRPr="008C3C96">
        <w:rPr>
          <w:rFonts w:ascii="CiscoSansTT" w:hAnsi="CiscoSansTT" w:cs="CiscoSansTT"/>
          <w:noProof/>
          <w:lang w:val="en-US" w:eastAsia="zh-CN"/>
        </w:rPr>
        <w:lastRenderedPageBreak/>
        <w:drawing>
          <wp:inline distT="0" distB="0" distL="0" distR="0" wp14:anchorId="2B629F81" wp14:editId="018DD2FC">
            <wp:extent cx="6620510" cy="3197860"/>
            <wp:effectExtent l="0" t="0" r="8890" b="254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 Shot 2018-01-26 at 11.55.38 AM.png"/>
                    <pic:cNvPicPr/>
                  </pic:nvPicPr>
                  <pic:blipFill>
                    <a:blip r:embed="rId80">
                      <a:extLst>
                        <a:ext uri="{28A0092B-C50C-407E-A947-70E740481C1C}">
                          <a14:useLocalDpi xmlns:a14="http://schemas.microsoft.com/office/drawing/2010/main" val="0"/>
                        </a:ext>
                      </a:extLst>
                    </a:blip>
                    <a:stretch>
                      <a:fillRect/>
                    </a:stretch>
                  </pic:blipFill>
                  <pic:spPr>
                    <a:xfrm>
                      <a:off x="0" y="0"/>
                      <a:ext cx="6620510" cy="3197860"/>
                    </a:xfrm>
                    <a:prstGeom prst="rect">
                      <a:avLst/>
                    </a:prstGeom>
                  </pic:spPr>
                </pic:pic>
              </a:graphicData>
            </a:graphic>
          </wp:inline>
        </w:drawing>
      </w:r>
    </w:p>
    <w:p w14:paraId="2BA1F418" w14:textId="77777777" w:rsidR="001F368A" w:rsidRPr="008C3C96" w:rsidRDefault="001F368A" w:rsidP="001F368A">
      <w:pPr>
        <w:rPr>
          <w:rFonts w:ascii="CiscoSansTT" w:hAnsi="CiscoSansTT" w:cs="CiscoSansTT"/>
        </w:rPr>
      </w:pPr>
    </w:p>
    <w:p w14:paraId="7F1DF98F" w14:textId="77777777" w:rsidR="001F368A" w:rsidRPr="008C3C96" w:rsidRDefault="001F368A" w:rsidP="001F368A">
      <w:pPr>
        <w:pStyle w:val="dC-Note"/>
        <w:rPr>
          <w:rFonts w:ascii="CiscoSansTT" w:hAnsi="CiscoSansTT" w:cs="CiscoSansTT"/>
          <w:b/>
          <w:sz w:val="24"/>
          <w:szCs w:val="24"/>
        </w:rPr>
      </w:pPr>
      <w:r w:rsidRPr="008C3C96">
        <w:rPr>
          <w:rFonts w:ascii="CiscoSansTT" w:hAnsi="CiscoSansTT" w:cs="CiscoSansTT"/>
          <w:b/>
          <w:sz w:val="24"/>
          <w:szCs w:val="24"/>
        </w:rPr>
        <w:t xml:space="preserve">Note: login to any leaf (leaf1, leaf3, leaf4) or spine-1 switch to verify multicast configuration and PIM neighbors from ‘show </w:t>
      </w:r>
      <w:proofErr w:type="spellStart"/>
      <w:r w:rsidRPr="008C3C96">
        <w:rPr>
          <w:rFonts w:ascii="CiscoSansTT" w:hAnsi="CiscoSansTT" w:cs="CiscoSansTT"/>
          <w:b/>
          <w:sz w:val="24"/>
          <w:szCs w:val="24"/>
        </w:rPr>
        <w:t>ip</w:t>
      </w:r>
      <w:proofErr w:type="spellEnd"/>
      <w:r w:rsidRPr="008C3C96">
        <w:rPr>
          <w:rFonts w:ascii="CiscoSansTT" w:hAnsi="CiscoSansTT" w:cs="CiscoSansTT"/>
          <w:b/>
          <w:sz w:val="24"/>
          <w:szCs w:val="24"/>
        </w:rPr>
        <w:t xml:space="preserve"> </w:t>
      </w:r>
      <w:proofErr w:type="spellStart"/>
      <w:r w:rsidRPr="008C3C96">
        <w:rPr>
          <w:rFonts w:ascii="CiscoSansTT" w:hAnsi="CiscoSansTT" w:cs="CiscoSansTT"/>
          <w:b/>
          <w:sz w:val="24"/>
          <w:szCs w:val="24"/>
        </w:rPr>
        <w:t>pim</w:t>
      </w:r>
      <w:proofErr w:type="spellEnd"/>
      <w:r w:rsidRPr="008C3C96">
        <w:rPr>
          <w:rFonts w:ascii="CiscoSansTT" w:hAnsi="CiscoSansTT" w:cs="CiscoSansTT"/>
          <w:b/>
          <w:sz w:val="24"/>
          <w:szCs w:val="24"/>
        </w:rPr>
        <w:t xml:space="preserve"> </w:t>
      </w:r>
      <w:proofErr w:type="spellStart"/>
      <w:r w:rsidRPr="008C3C96">
        <w:rPr>
          <w:rFonts w:ascii="CiscoSansTT" w:hAnsi="CiscoSansTT" w:cs="CiscoSansTT"/>
          <w:b/>
          <w:sz w:val="24"/>
          <w:szCs w:val="24"/>
        </w:rPr>
        <w:t>nei</w:t>
      </w:r>
      <w:proofErr w:type="spellEnd"/>
      <w:r w:rsidRPr="008C3C96">
        <w:rPr>
          <w:rFonts w:ascii="CiscoSansTT" w:hAnsi="CiscoSansTT" w:cs="CiscoSansTT"/>
          <w:b/>
          <w:sz w:val="24"/>
          <w:szCs w:val="24"/>
        </w:rPr>
        <w:t>’</w:t>
      </w:r>
    </w:p>
    <w:p w14:paraId="3BFBCFAC" w14:textId="77777777" w:rsidR="001F368A" w:rsidRPr="008C3C96" w:rsidRDefault="001F368A" w:rsidP="001F368A">
      <w:pPr>
        <w:pStyle w:val="dC-Normal"/>
        <w:rPr>
          <w:rFonts w:ascii="CiscoSansTT" w:hAnsi="CiscoSansTT" w:cs="CiscoSansTT"/>
          <w:sz w:val="24"/>
          <w:szCs w:val="24"/>
        </w:rPr>
      </w:pPr>
      <w:r w:rsidRPr="008C3C96">
        <w:rPr>
          <w:rFonts w:ascii="CiscoSansTT" w:hAnsi="CiscoSansTT" w:cs="CiscoSansTT"/>
          <w:sz w:val="24"/>
          <w:szCs w:val="24"/>
        </w:rPr>
        <w:t>Below screenshot shows the output of above command from Spine-1</w:t>
      </w:r>
    </w:p>
    <w:p w14:paraId="465AC28A" w14:textId="77777777" w:rsidR="001F368A" w:rsidRPr="008C3C96" w:rsidRDefault="001F368A" w:rsidP="001F368A">
      <w:pPr>
        <w:pStyle w:val="dC-Normal"/>
        <w:jc w:val="center"/>
        <w:rPr>
          <w:rFonts w:ascii="CiscoSansTT" w:hAnsi="CiscoSansTT" w:cs="CiscoSansTT"/>
        </w:rPr>
      </w:pPr>
      <w:r w:rsidRPr="008C3C96">
        <w:rPr>
          <w:rFonts w:ascii="CiscoSansTT" w:hAnsi="CiscoSansTT" w:cs="CiscoSansTT"/>
          <w:noProof/>
          <w:lang w:eastAsia="zh-CN"/>
        </w:rPr>
        <w:drawing>
          <wp:inline distT="0" distB="0" distL="0" distR="0" wp14:anchorId="38E3CD16" wp14:editId="163FA009">
            <wp:extent cx="6620510" cy="1381125"/>
            <wp:effectExtent l="0" t="0" r="889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creen Shot 2018-01-26 at 11.59.32 AM.png"/>
                    <pic:cNvPicPr/>
                  </pic:nvPicPr>
                  <pic:blipFill>
                    <a:blip r:embed="rId81">
                      <a:extLst>
                        <a:ext uri="{28A0092B-C50C-407E-A947-70E740481C1C}">
                          <a14:useLocalDpi xmlns:a14="http://schemas.microsoft.com/office/drawing/2010/main" val="0"/>
                        </a:ext>
                      </a:extLst>
                    </a:blip>
                    <a:stretch>
                      <a:fillRect/>
                    </a:stretch>
                  </pic:blipFill>
                  <pic:spPr>
                    <a:xfrm>
                      <a:off x="0" y="0"/>
                      <a:ext cx="6620510" cy="1381125"/>
                    </a:xfrm>
                    <a:prstGeom prst="rect">
                      <a:avLst/>
                    </a:prstGeom>
                  </pic:spPr>
                </pic:pic>
              </a:graphicData>
            </a:graphic>
          </wp:inline>
        </w:drawing>
      </w:r>
    </w:p>
    <w:p w14:paraId="22E605CC" w14:textId="77777777" w:rsidR="001F368A" w:rsidRPr="008C3C96" w:rsidRDefault="001F368A" w:rsidP="001F368A">
      <w:pPr>
        <w:pStyle w:val="Heading3"/>
        <w:rPr>
          <w:rFonts w:ascii="CiscoSansTT" w:hAnsi="CiscoSansTT" w:cs="CiscoSansTT"/>
          <w:sz w:val="24"/>
          <w:szCs w:val="24"/>
        </w:rPr>
      </w:pPr>
      <w:r w:rsidRPr="008C3C96">
        <w:rPr>
          <w:rFonts w:ascii="CiscoSansTT" w:hAnsi="CiscoSansTT" w:cs="CiscoSansTT"/>
          <w:sz w:val="24"/>
          <w:szCs w:val="24"/>
        </w:rPr>
        <w:t xml:space="preserve">Step 5: Configure VXLAN using Ansible </w:t>
      </w:r>
    </w:p>
    <w:p w14:paraId="6D791888" w14:textId="77777777" w:rsidR="001F368A" w:rsidRPr="008C3C96" w:rsidRDefault="001F368A" w:rsidP="001F368A">
      <w:pPr>
        <w:rPr>
          <w:rFonts w:ascii="CiscoSansTT" w:hAnsi="CiscoSansTT" w:cs="CiscoSansTT"/>
          <w:lang w:eastAsia="zh-CN"/>
        </w:rPr>
      </w:pPr>
      <w:r w:rsidRPr="008C3C96">
        <w:rPr>
          <w:rFonts w:ascii="CiscoSansTT" w:hAnsi="CiscoSansTT" w:cs="CiscoSansTT"/>
          <w:lang w:eastAsia="zh-CN"/>
        </w:rPr>
        <w:t xml:space="preserve">In this section, we will be configuring VXLAN on leaf and spine switches. The NXOS modules we will be using in this section are </w:t>
      </w:r>
    </w:p>
    <w:tbl>
      <w:tblPr>
        <w:tblStyle w:val="TableGrid"/>
        <w:tblW w:w="0" w:type="auto"/>
        <w:tblLook w:val="04A0" w:firstRow="1" w:lastRow="0" w:firstColumn="1" w:lastColumn="0" w:noHBand="0" w:noVBand="1"/>
      </w:tblPr>
      <w:tblGrid>
        <w:gridCol w:w="2359"/>
        <w:gridCol w:w="6657"/>
      </w:tblGrid>
      <w:tr w:rsidR="001F368A" w:rsidRPr="008C3C96" w14:paraId="0E9201CE" w14:textId="77777777" w:rsidTr="00DC489A">
        <w:tc>
          <w:tcPr>
            <w:tcW w:w="2323" w:type="dxa"/>
          </w:tcPr>
          <w:p w14:paraId="59AF06CD" w14:textId="77777777" w:rsidR="001F368A" w:rsidRPr="008C3C96" w:rsidRDefault="001F368A" w:rsidP="00DC489A">
            <w:pPr>
              <w:rPr>
                <w:rFonts w:ascii="CiscoSansTT" w:hAnsi="CiscoSansTT" w:cs="CiscoSansTT"/>
                <w:lang w:eastAsia="zh-CN"/>
              </w:rPr>
            </w:pPr>
            <w:proofErr w:type="spellStart"/>
            <w:r w:rsidRPr="008C3C96">
              <w:rPr>
                <w:rFonts w:ascii="CiscoSansTT" w:hAnsi="CiscoSansTT" w:cs="CiscoSansTT"/>
              </w:rPr>
              <w:t>nxos_feature</w:t>
            </w:r>
            <w:proofErr w:type="spellEnd"/>
          </w:p>
        </w:tc>
        <w:tc>
          <w:tcPr>
            <w:tcW w:w="6861" w:type="dxa"/>
          </w:tcPr>
          <w:p w14:paraId="2AA4C7CE" w14:textId="77777777" w:rsidR="001F368A" w:rsidRPr="008C3C96" w:rsidRDefault="001F368A" w:rsidP="00DC489A">
            <w:pPr>
              <w:rPr>
                <w:rFonts w:ascii="CiscoSansTT" w:hAnsi="CiscoSansTT" w:cs="CiscoSansTT"/>
                <w:lang w:eastAsia="zh-CN"/>
              </w:rPr>
            </w:pPr>
            <w:r w:rsidRPr="008C3C96">
              <w:rPr>
                <w:rFonts w:ascii="CiscoSansTT" w:hAnsi="CiscoSansTT" w:cs="CiscoSansTT"/>
                <w:lang w:eastAsia="zh-CN"/>
              </w:rPr>
              <w:t xml:space="preserve">Manages features on Nexus switches </w:t>
            </w:r>
          </w:p>
        </w:tc>
      </w:tr>
      <w:tr w:rsidR="001F368A" w:rsidRPr="008C3C96" w14:paraId="0309A0EA" w14:textId="77777777" w:rsidTr="00DC489A">
        <w:tc>
          <w:tcPr>
            <w:tcW w:w="2323" w:type="dxa"/>
          </w:tcPr>
          <w:p w14:paraId="125BF8C1" w14:textId="77777777" w:rsidR="001F368A" w:rsidRPr="008C3C96" w:rsidRDefault="001F368A" w:rsidP="00DC489A">
            <w:pPr>
              <w:rPr>
                <w:rFonts w:ascii="CiscoSansTT" w:hAnsi="CiscoSansTT" w:cs="CiscoSansTT"/>
                <w:lang w:eastAsia="zh-CN"/>
              </w:rPr>
            </w:pPr>
            <w:proofErr w:type="spellStart"/>
            <w:r w:rsidRPr="008C3C96">
              <w:rPr>
                <w:rFonts w:ascii="CiscoSansTT" w:hAnsi="CiscoSansTT" w:cs="CiscoSansTT"/>
              </w:rPr>
              <w:t>nxos_evpn_global</w:t>
            </w:r>
            <w:proofErr w:type="spellEnd"/>
          </w:p>
        </w:tc>
        <w:tc>
          <w:tcPr>
            <w:tcW w:w="6861" w:type="dxa"/>
          </w:tcPr>
          <w:p w14:paraId="6D62D170" w14:textId="77777777" w:rsidR="001F368A" w:rsidRPr="008C3C96" w:rsidRDefault="001F368A" w:rsidP="00DC489A">
            <w:pPr>
              <w:rPr>
                <w:rFonts w:ascii="CiscoSansTT" w:hAnsi="CiscoSansTT" w:cs="CiscoSansTT"/>
                <w:lang w:eastAsia="zh-CN"/>
              </w:rPr>
            </w:pPr>
            <w:r w:rsidRPr="008C3C96">
              <w:rPr>
                <w:rFonts w:ascii="CiscoSansTT" w:hAnsi="CiscoSansTT" w:cs="CiscoSansTT"/>
                <w:lang w:eastAsia="zh-CN"/>
              </w:rPr>
              <w:t>Handles EVPN control plane for VXLAN</w:t>
            </w:r>
          </w:p>
        </w:tc>
      </w:tr>
      <w:tr w:rsidR="001F368A" w:rsidRPr="008C3C96" w14:paraId="6932B12C" w14:textId="77777777" w:rsidTr="00DC489A">
        <w:tc>
          <w:tcPr>
            <w:tcW w:w="2323" w:type="dxa"/>
          </w:tcPr>
          <w:p w14:paraId="236EE1CA" w14:textId="77777777" w:rsidR="001F368A" w:rsidRPr="008C3C96" w:rsidRDefault="001F368A" w:rsidP="00DC489A">
            <w:pPr>
              <w:rPr>
                <w:rFonts w:ascii="CiscoSansTT" w:hAnsi="CiscoSansTT" w:cs="CiscoSansTT"/>
                <w:lang w:eastAsia="zh-CN"/>
              </w:rPr>
            </w:pPr>
            <w:proofErr w:type="spellStart"/>
            <w:r w:rsidRPr="008C3C96">
              <w:rPr>
                <w:rFonts w:ascii="CiscoSansTT" w:hAnsi="CiscoSansTT" w:cs="CiscoSansTT"/>
              </w:rPr>
              <w:t>nxos_vlan</w:t>
            </w:r>
            <w:proofErr w:type="spellEnd"/>
          </w:p>
        </w:tc>
        <w:tc>
          <w:tcPr>
            <w:tcW w:w="6861" w:type="dxa"/>
          </w:tcPr>
          <w:p w14:paraId="6FD8BF60" w14:textId="77777777" w:rsidR="001F368A" w:rsidRPr="008C3C96" w:rsidRDefault="001F368A" w:rsidP="00DC489A">
            <w:pPr>
              <w:rPr>
                <w:rFonts w:ascii="CiscoSansTT" w:hAnsi="CiscoSansTT" w:cs="CiscoSansTT"/>
                <w:lang w:eastAsia="zh-CN"/>
              </w:rPr>
            </w:pPr>
            <w:r w:rsidRPr="008C3C96">
              <w:rPr>
                <w:rFonts w:ascii="CiscoSansTT" w:hAnsi="CiscoSansTT" w:cs="CiscoSansTT"/>
                <w:lang w:eastAsia="zh-CN"/>
              </w:rPr>
              <w:t>Manages VLAN resources and attributes</w:t>
            </w:r>
          </w:p>
        </w:tc>
      </w:tr>
      <w:tr w:rsidR="001F368A" w:rsidRPr="008C3C96" w14:paraId="293B516C" w14:textId="77777777" w:rsidTr="00DC489A">
        <w:tc>
          <w:tcPr>
            <w:tcW w:w="2323" w:type="dxa"/>
          </w:tcPr>
          <w:p w14:paraId="58C3C305" w14:textId="77777777" w:rsidR="001F368A" w:rsidRPr="008C3C96" w:rsidRDefault="001F368A" w:rsidP="00DC489A">
            <w:pPr>
              <w:rPr>
                <w:rFonts w:ascii="CiscoSansTT" w:hAnsi="CiscoSansTT" w:cs="CiscoSansTT"/>
                <w:lang w:eastAsia="zh-CN"/>
              </w:rPr>
            </w:pPr>
            <w:proofErr w:type="spellStart"/>
            <w:r w:rsidRPr="008C3C96">
              <w:rPr>
                <w:rFonts w:ascii="CiscoSansTT" w:hAnsi="CiscoSansTT" w:cs="CiscoSansTT"/>
              </w:rPr>
              <w:t>nxos_vrf</w:t>
            </w:r>
            <w:proofErr w:type="spellEnd"/>
          </w:p>
        </w:tc>
        <w:tc>
          <w:tcPr>
            <w:tcW w:w="6861" w:type="dxa"/>
          </w:tcPr>
          <w:p w14:paraId="691D6F14" w14:textId="77777777" w:rsidR="001F368A" w:rsidRPr="008C3C96" w:rsidRDefault="001F368A" w:rsidP="00DC489A">
            <w:pPr>
              <w:rPr>
                <w:rFonts w:ascii="CiscoSansTT" w:hAnsi="CiscoSansTT" w:cs="CiscoSansTT"/>
                <w:lang w:eastAsia="zh-CN"/>
              </w:rPr>
            </w:pPr>
            <w:r w:rsidRPr="008C3C96">
              <w:rPr>
                <w:rFonts w:ascii="CiscoSansTT" w:hAnsi="CiscoSansTT" w:cs="CiscoSansTT"/>
                <w:lang w:eastAsia="zh-CN"/>
              </w:rPr>
              <w:t xml:space="preserve">Manages global VRF configuration </w:t>
            </w:r>
          </w:p>
        </w:tc>
      </w:tr>
      <w:tr w:rsidR="001F368A" w:rsidRPr="008C3C96" w14:paraId="677F351A" w14:textId="77777777" w:rsidTr="00DC489A">
        <w:tc>
          <w:tcPr>
            <w:tcW w:w="2323" w:type="dxa"/>
          </w:tcPr>
          <w:p w14:paraId="63AF5913" w14:textId="77777777" w:rsidR="001F368A" w:rsidRPr="008C3C96" w:rsidRDefault="001F368A" w:rsidP="00DC489A">
            <w:pPr>
              <w:rPr>
                <w:rFonts w:ascii="CiscoSansTT" w:hAnsi="CiscoSansTT" w:cs="CiscoSansTT"/>
                <w:lang w:eastAsia="zh-CN"/>
              </w:rPr>
            </w:pPr>
            <w:proofErr w:type="spellStart"/>
            <w:r w:rsidRPr="008C3C96">
              <w:rPr>
                <w:rFonts w:ascii="CiscoSansTT" w:hAnsi="CiscoSansTT" w:cs="CiscoSansTT"/>
              </w:rPr>
              <w:t>nxos_vrf_af</w:t>
            </w:r>
            <w:proofErr w:type="spellEnd"/>
          </w:p>
        </w:tc>
        <w:tc>
          <w:tcPr>
            <w:tcW w:w="6861" w:type="dxa"/>
          </w:tcPr>
          <w:p w14:paraId="58F91A9F" w14:textId="77777777" w:rsidR="001F368A" w:rsidRPr="008C3C96" w:rsidRDefault="001F368A" w:rsidP="00DC489A">
            <w:pPr>
              <w:rPr>
                <w:rFonts w:ascii="CiscoSansTT" w:hAnsi="CiscoSansTT" w:cs="CiscoSansTT"/>
                <w:lang w:eastAsia="zh-CN"/>
              </w:rPr>
            </w:pPr>
            <w:r w:rsidRPr="008C3C96">
              <w:rPr>
                <w:rFonts w:ascii="CiscoSansTT" w:hAnsi="CiscoSansTT" w:cs="CiscoSansTT"/>
                <w:lang w:eastAsia="zh-CN"/>
              </w:rPr>
              <w:t xml:space="preserve">Manages VRF address </w:t>
            </w:r>
            <w:proofErr w:type="spellStart"/>
            <w:r w:rsidRPr="008C3C96">
              <w:rPr>
                <w:rFonts w:ascii="CiscoSansTT" w:hAnsi="CiscoSansTT" w:cs="CiscoSansTT"/>
                <w:lang w:eastAsia="zh-CN"/>
              </w:rPr>
              <w:t>falimily</w:t>
            </w:r>
            <w:proofErr w:type="spellEnd"/>
            <w:r w:rsidRPr="008C3C96">
              <w:rPr>
                <w:rFonts w:ascii="CiscoSansTT" w:hAnsi="CiscoSansTT" w:cs="CiscoSansTT"/>
                <w:lang w:eastAsia="zh-CN"/>
              </w:rPr>
              <w:t xml:space="preserve"> </w:t>
            </w:r>
          </w:p>
        </w:tc>
      </w:tr>
      <w:tr w:rsidR="001F368A" w:rsidRPr="008C3C96" w14:paraId="22D513CE" w14:textId="77777777" w:rsidTr="00DC489A">
        <w:tc>
          <w:tcPr>
            <w:tcW w:w="2323" w:type="dxa"/>
          </w:tcPr>
          <w:p w14:paraId="16252381" w14:textId="77777777" w:rsidR="001F368A" w:rsidRPr="008C3C96" w:rsidRDefault="001F368A" w:rsidP="00DC489A">
            <w:pPr>
              <w:rPr>
                <w:rFonts w:ascii="CiscoSansTT" w:hAnsi="CiscoSansTT" w:cs="CiscoSansTT"/>
                <w:lang w:eastAsia="zh-CN"/>
              </w:rPr>
            </w:pPr>
            <w:proofErr w:type="spellStart"/>
            <w:r w:rsidRPr="008C3C96">
              <w:rPr>
                <w:rFonts w:ascii="CiscoSansTT" w:hAnsi="CiscoSansTT" w:cs="CiscoSansTT"/>
              </w:rPr>
              <w:t>nxos_overlay_global</w:t>
            </w:r>
            <w:proofErr w:type="spellEnd"/>
          </w:p>
        </w:tc>
        <w:tc>
          <w:tcPr>
            <w:tcW w:w="6861" w:type="dxa"/>
          </w:tcPr>
          <w:p w14:paraId="29CFC569" w14:textId="77777777" w:rsidR="001F368A" w:rsidRPr="008C3C96" w:rsidRDefault="001F368A" w:rsidP="00DC489A">
            <w:pPr>
              <w:rPr>
                <w:rFonts w:ascii="CiscoSansTT" w:hAnsi="CiscoSansTT" w:cs="CiscoSansTT"/>
                <w:lang w:eastAsia="zh-CN"/>
              </w:rPr>
            </w:pPr>
            <w:r w:rsidRPr="008C3C96">
              <w:rPr>
                <w:rFonts w:ascii="CiscoSansTT" w:hAnsi="CiscoSansTT" w:cs="CiscoSansTT"/>
                <w:lang w:eastAsia="zh-CN"/>
              </w:rPr>
              <w:t>Configuration anycast gateway MAC</w:t>
            </w:r>
          </w:p>
        </w:tc>
      </w:tr>
      <w:tr w:rsidR="001F368A" w:rsidRPr="008C3C96" w14:paraId="302FAA9D" w14:textId="77777777" w:rsidTr="00DC489A">
        <w:tc>
          <w:tcPr>
            <w:tcW w:w="2323" w:type="dxa"/>
          </w:tcPr>
          <w:p w14:paraId="63658453" w14:textId="77777777" w:rsidR="001F368A" w:rsidRPr="008C3C96" w:rsidRDefault="001F368A" w:rsidP="00DC489A">
            <w:pPr>
              <w:rPr>
                <w:rFonts w:ascii="CiscoSansTT" w:hAnsi="CiscoSansTT" w:cs="CiscoSansTT"/>
              </w:rPr>
            </w:pPr>
            <w:proofErr w:type="spellStart"/>
            <w:r w:rsidRPr="008C3C96">
              <w:rPr>
                <w:rFonts w:ascii="CiscoSansTT" w:hAnsi="CiscoSansTT" w:cs="CiscoSansTT"/>
              </w:rPr>
              <w:t>nxos_vxlan_vtep</w:t>
            </w:r>
            <w:proofErr w:type="spellEnd"/>
          </w:p>
        </w:tc>
        <w:tc>
          <w:tcPr>
            <w:tcW w:w="6861" w:type="dxa"/>
          </w:tcPr>
          <w:p w14:paraId="489250B9" w14:textId="77777777" w:rsidR="001F368A" w:rsidRPr="008C3C96" w:rsidRDefault="001F368A" w:rsidP="00DC489A">
            <w:pPr>
              <w:rPr>
                <w:rFonts w:ascii="CiscoSansTT" w:hAnsi="CiscoSansTT" w:cs="CiscoSansTT"/>
                <w:lang w:eastAsia="zh-CN"/>
              </w:rPr>
            </w:pPr>
            <w:r w:rsidRPr="008C3C96">
              <w:rPr>
                <w:rFonts w:ascii="CiscoSansTT" w:hAnsi="CiscoSansTT" w:cs="CiscoSansTT"/>
                <w:lang w:eastAsia="zh-CN"/>
              </w:rPr>
              <w:t>Manages VXLAN Network Virtualization Endpoint</w:t>
            </w:r>
          </w:p>
        </w:tc>
      </w:tr>
      <w:tr w:rsidR="001F368A" w:rsidRPr="008C3C96" w14:paraId="3E7C6F50" w14:textId="77777777" w:rsidTr="00DC489A">
        <w:tc>
          <w:tcPr>
            <w:tcW w:w="2323" w:type="dxa"/>
          </w:tcPr>
          <w:p w14:paraId="2FB127F8" w14:textId="77777777" w:rsidR="001F368A" w:rsidRPr="008C3C96" w:rsidRDefault="001F368A" w:rsidP="00DC489A">
            <w:pPr>
              <w:rPr>
                <w:rFonts w:ascii="CiscoSansTT" w:hAnsi="CiscoSansTT" w:cs="CiscoSansTT"/>
              </w:rPr>
            </w:pPr>
            <w:proofErr w:type="spellStart"/>
            <w:r w:rsidRPr="008C3C96">
              <w:rPr>
                <w:rFonts w:ascii="CiscoSansTT" w:hAnsi="CiscoSansTT" w:cs="CiscoSansTT"/>
              </w:rPr>
              <w:t>nxos_vxlan_vtep_vni</w:t>
            </w:r>
            <w:proofErr w:type="spellEnd"/>
          </w:p>
        </w:tc>
        <w:tc>
          <w:tcPr>
            <w:tcW w:w="6861" w:type="dxa"/>
          </w:tcPr>
          <w:p w14:paraId="3A573441" w14:textId="77777777" w:rsidR="001F368A" w:rsidRPr="008C3C96" w:rsidRDefault="001F368A" w:rsidP="00DC489A">
            <w:pPr>
              <w:rPr>
                <w:rFonts w:ascii="CiscoSansTT" w:hAnsi="CiscoSansTT" w:cs="CiscoSansTT"/>
                <w:lang w:eastAsia="zh-CN"/>
              </w:rPr>
            </w:pPr>
            <w:r w:rsidRPr="008C3C96">
              <w:rPr>
                <w:rFonts w:ascii="CiscoSansTT" w:hAnsi="CiscoSansTT" w:cs="CiscoSansTT"/>
                <w:lang w:eastAsia="zh-CN"/>
              </w:rPr>
              <w:t>Creates Virtual Network Identifier member</w:t>
            </w:r>
          </w:p>
        </w:tc>
      </w:tr>
    </w:tbl>
    <w:p w14:paraId="46C737C3" w14:textId="77777777" w:rsidR="001F368A" w:rsidRPr="008C3C96" w:rsidRDefault="001F368A" w:rsidP="001F368A">
      <w:pPr>
        <w:pStyle w:val="Heading3"/>
        <w:rPr>
          <w:rFonts w:ascii="CiscoSansTT" w:hAnsi="CiscoSansTT" w:cs="CiscoSansTT"/>
          <w:sz w:val="24"/>
          <w:szCs w:val="24"/>
        </w:rPr>
      </w:pPr>
      <w:r w:rsidRPr="008C3C96">
        <w:rPr>
          <w:rFonts w:ascii="CiscoSansTT" w:hAnsi="CiscoSansTT" w:cs="CiscoSansTT"/>
          <w:sz w:val="24"/>
          <w:szCs w:val="24"/>
        </w:rPr>
        <w:t>Edit playbook for spine role</w:t>
      </w:r>
    </w:p>
    <w:p w14:paraId="63B31CAA" w14:textId="77777777" w:rsidR="001F368A" w:rsidRPr="008C3C96" w:rsidRDefault="001F368A" w:rsidP="001F368A">
      <w:pPr>
        <w:pStyle w:val="dC-Normal"/>
        <w:rPr>
          <w:rFonts w:ascii="CiscoSansTT" w:hAnsi="CiscoSansTT" w:cs="CiscoSansTT"/>
          <w:b/>
          <w:sz w:val="24"/>
          <w:szCs w:val="24"/>
        </w:rPr>
      </w:pPr>
      <w:r w:rsidRPr="008C3C96">
        <w:rPr>
          <w:rFonts w:ascii="CiscoSansTT" w:hAnsi="CiscoSansTT" w:cs="CiscoSansTT"/>
          <w:sz w:val="24"/>
          <w:szCs w:val="24"/>
        </w:rPr>
        <w:t>Use “</w:t>
      </w:r>
      <w:r w:rsidRPr="008C3C96">
        <w:rPr>
          <w:rFonts w:ascii="CiscoSansTT" w:hAnsi="CiscoSansTT" w:cs="CiscoSansTT"/>
          <w:b/>
          <w:sz w:val="24"/>
          <w:szCs w:val="24"/>
        </w:rPr>
        <w:t xml:space="preserve">Atom” </w:t>
      </w:r>
      <w:r w:rsidRPr="008C3C96">
        <w:rPr>
          <w:rFonts w:ascii="CiscoSansTT" w:hAnsi="CiscoSansTT" w:cs="CiscoSansTT"/>
          <w:sz w:val="24"/>
          <w:szCs w:val="24"/>
        </w:rPr>
        <w:t>to edit the “</w:t>
      </w:r>
      <w:proofErr w:type="spellStart"/>
      <w:r w:rsidRPr="008C3C96">
        <w:rPr>
          <w:rFonts w:ascii="CiscoSansTT" w:hAnsi="CiscoSansTT" w:cs="CiscoSansTT"/>
          <w:b/>
          <w:sz w:val="24"/>
          <w:szCs w:val="24"/>
        </w:rPr>
        <w:t>main.yml</w:t>
      </w:r>
      <w:proofErr w:type="spellEnd"/>
      <w:r w:rsidRPr="008C3C96">
        <w:rPr>
          <w:rFonts w:ascii="CiscoSansTT" w:hAnsi="CiscoSansTT" w:cs="CiscoSansTT"/>
          <w:sz w:val="24"/>
          <w:szCs w:val="24"/>
        </w:rPr>
        <w:t xml:space="preserve">” file. Open up the project folder </w:t>
      </w:r>
      <w:r w:rsidRPr="008C3C96">
        <w:rPr>
          <w:rFonts w:ascii="CiscoSansTT" w:hAnsi="CiscoSansTT" w:cs="CiscoSansTT"/>
          <w:b/>
          <w:sz w:val="24"/>
          <w:szCs w:val="24"/>
        </w:rPr>
        <w:t xml:space="preserve">“LTRDCN-1572” </w:t>
      </w:r>
      <w:r w:rsidRPr="008C3C96">
        <w:rPr>
          <w:rFonts w:ascii="CiscoSansTT" w:hAnsi="CiscoSansTT" w:cs="CiscoSansTT"/>
          <w:sz w:val="24"/>
          <w:szCs w:val="24"/>
        </w:rPr>
        <w:t>and open “</w:t>
      </w:r>
      <w:proofErr w:type="spellStart"/>
      <w:r w:rsidRPr="008C3C96">
        <w:rPr>
          <w:rFonts w:ascii="CiscoSansTT" w:hAnsi="CiscoSansTT" w:cs="CiscoSansTT"/>
          <w:b/>
          <w:sz w:val="24"/>
          <w:szCs w:val="24"/>
        </w:rPr>
        <w:t>main.yml</w:t>
      </w:r>
      <w:proofErr w:type="spellEnd"/>
      <w:r w:rsidRPr="008C3C96">
        <w:rPr>
          <w:rFonts w:ascii="CiscoSansTT" w:hAnsi="CiscoSansTT" w:cs="CiscoSansTT"/>
          <w:sz w:val="24"/>
          <w:szCs w:val="24"/>
        </w:rPr>
        <w:t xml:space="preserve">” file under </w:t>
      </w:r>
      <w:r w:rsidRPr="008C3C96">
        <w:rPr>
          <w:rFonts w:ascii="CiscoSansTT" w:hAnsi="CiscoSansTT" w:cs="CiscoSansTT"/>
          <w:b/>
          <w:sz w:val="24"/>
          <w:szCs w:val="24"/>
        </w:rPr>
        <w:t xml:space="preserve">“roles/spine/tasks/”.   </w:t>
      </w:r>
      <w:r w:rsidRPr="008C3C96">
        <w:rPr>
          <w:rFonts w:ascii="CiscoSansTT" w:hAnsi="CiscoSansTT" w:cs="CiscoSansTT"/>
          <w:sz w:val="24"/>
          <w:szCs w:val="24"/>
        </w:rPr>
        <w:t xml:space="preserve">Add the below </w:t>
      </w:r>
      <w:r w:rsidRPr="008C3C96">
        <w:rPr>
          <w:rFonts w:ascii="CiscoSansTT" w:hAnsi="CiscoSansTT" w:cs="CiscoSansTT"/>
          <w:sz w:val="24"/>
          <w:szCs w:val="24"/>
        </w:rPr>
        <w:lastRenderedPageBreak/>
        <w:t>content in the file in addition to existing content, and then make sure to click “</w:t>
      </w:r>
      <w:r w:rsidRPr="008C3C96">
        <w:rPr>
          <w:rFonts w:ascii="CiscoSansTT" w:hAnsi="CiscoSansTT" w:cs="CiscoSansTT"/>
          <w:b/>
          <w:sz w:val="24"/>
          <w:szCs w:val="24"/>
        </w:rPr>
        <w:t>File</w:t>
      </w:r>
      <w:r w:rsidRPr="008C3C96">
        <w:rPr>
          <w:rFonts w:ascii="CiscoSansTT" w:hAnsi="CiscoSansTT" w:cs="CiscoSansTT"/>
          <w:sz w:val="24"/>
          <w:szCs w:val="24"/>
        </w:rPr>
        <w:t xml:space="preserve">” </w:t>
      </w:r>
      <w:r w:rsidRPr="008C3C96">
        <w:rPr>
          <w:rFonts w:ascii="CiscoSansTT" w:hAnsi="CiscoSansTT" w:cs="CiscoSansTT"/>
          <w:sz w:val="24"/>
          <w:szCs w:val="24"/>
        </w:rPr>
        <w:sym w:font="Wingdings" w:char="F0E0"/>
      </w:r>
      <w:r w:rsidRPr="008C3C96">
        <w:rPr>
          <w:rFonts w:ascii="CiscoSansTT" w:hAnsi="CiscoSansTT" w:cs="CiscoSansTT"/>
          <w:sz w:val="24"/>
          <w:szCs w:val="24"/>
        </w:rPr>
        <w:t xml:space="preserve"> “</w:t>
      </w:r>
      <w:r w:rsidRPr="008C3C96">
        <w:rPr>
          <w:rFonts w:ascii="CiscoSansTT" w:hAnsi="CiscoSansTT" w:cs="CiscoSansTT"/>
          <w:b/>
          <w:sz w:val="24"/>
          <w:szCs w:val="24"/>
        </w:rPr>
        <w:t>Save</w:t>
      </w:r>
      <w:r w:rsidRPr="008C3C96">
        <w:rPr>
          <w:rFonts w:ascii="CiscoSansTT" w:hAnsi="CiscoSansTT" w:cs="CiscoSansTT"/>
          <w:sz w:val="24"/>
          <w:szCs w:val="24"/>
        </w:rPr>
        <w:t>” on Atom so that the updated file is pushed to Ansible server.</w:t>
      </w:r>
    </w:p>
    <w:p w14:paraId="695F8404" w14:textId="77777777" w:rsidR="001F368A" w:rsidRPr="008C3C96" w:rsidRDefault="001F368A" w:rsidP="001F368A">
      <w:pPr>
        <w:pStyle w:val="dC-Note"/>
        <w:rPr>
          <w:rFonts w:ascii="CiscoSansTT" w:hAnsi="CiscoSansTT" w:cs="CiscoSansTT"/>
          <w:b/>
          <w:sz w:val="24"/>
          <w:szCs w:val="24"/>
        </w:rPr>
      </w:pPr>
      <w:r w:rsidRPr="008C3C96">
        <w:rPr>
          <w:rFonts w:ascii="CiscoSansTT" w:hAnsi="CiscoSansTT" w:cs="CiscoSansTT"/>
          <w:b/>
          <w:sz w:val="24"/>
          <w:szCs w:val="24"/>
        </w:rPr>
        <w:t xml:space="preserve">Note: It is recommended to write your playbook and learn from mistakes, but file is also available in the box folder if you prefer to reuse. </w:t>
      </w:r>
    </w:p>
    <w:p w14:paraId="10587AA0" w14:textId="77777777" w:rsidR="001F368A" w:rsidRPr="008C3C96" w:rsidRDefault="001F368A" w:rsidP="001F368A">
      <w:pPr>
        <w:pStyle w:val="dC-Normal"/>
        <w:rPr>
          <w:rFonts w:ascii="CiscoSansTT" w:hAnsi="CiscoSansTT" w:cs="CiscoSansTT"/>
          <w:b/>
        </w:rPr>
      </w:pPr>
    </w:p>
    <w:tbl>
      <w:tblPr>
        <w:tblStyle w:val="TableGrid"/>
        <w:tblW w:w="0" w:type="auto"/>
        <w:tblLook w:val="04A0" w:firstRow="1" w:lastRow="0" w:firstColumn="1" w:lastColumn="0" w:noHBand="0" w:noVBand="1"/>
      </w:tblPr>
      <w:tblGrid>
        <w:gridCol w:w="9016"/>
      </w:tblGrid>
      <w:tr w:rsidR="001F368A" w:rsidRPr="008C3C96" w14:paraId="2E6DBC33" w14:textId="77777777" w:rsidTr="00DC489A">
        <w:tc>
          <w:tcPr>
            <w:tcW w:w="10416" w:type="dxa"/>
          </w:tcPr>
          <w:p w14:paraId="2D65188E" w14:textId="77777777" w:rsidR="001F368A" w:rsidRPr="008C3C96" w:rsidRDefault="001F368A" w:rsidP="00DC489A">
            <w:pPr>
              <w:pStyle w:val="dC-CommandLine"/>
              <w:rPr>
                <w:rFonts w:ascii="CiscoSansTT" w:hAnsi="CiscoSansTT" w:cs="CiscoSansTT"/>
                <w:sz w:val="20"/>
              </w:rPr>
            </w:pPr>
            <w:r w:rsidRPr="008C3C96">
              <w:rPr>
                <w:rFonts w:ascii="CiscoSansTT" w:hAnsi="CiscoSansTT" w:cs="CiscoSansTT"/>
                <w:sz w:val="20"/>
              </w:rPr>
              <w:t xml:space="preserve">#task to configure </w:t>
            </w:r>
            <w:proofErr w:type="spellStart"/>
            <w:r w:rsidRPr="008C3C96">
              <w:rPr>
                <w:rFonts w:ascii="CiscoSansTT" w:hAnsi="CiscoSansTT" w:cs="CiscoSansTT"/>
                <w:sz w:val="20"/>
              </w:rPr>
              <w:t>vxlan</w:t>
            </w:r>
            <w:proofErr w:type="spellEnd"/>
            <w:r w:rsidRPr="008C3C96">
              <w:rPr>
                <w:rFonts w:ascii="CiscoSansTT" w:hAnsi="CiscoSansTT" w:cs="CiscoSansTT"/>
                <w:sz w:val="20"/>
              </w:rPr>
              <w:t xml:space="preserve"> fabric</w:t>
            </w:r>
          </w:p>
          <w:p w14:paraId="1A6BBD8E" w14:textId="77777777" w:rsidR="001F368A" w:rsidRPr="008C3C96" w:rsidRDefault="001F368A" w:rsidP="00DC489A">
            <w:pPr>
              <w:pStyle w:val="dC-CommandLine"/>
              <w:rPr>
                <w:rFonts w:ascii="CiscoSansTT" w:hAnsi="CiscoSansTT" w:cs="CiscoSansTT"/>
                <w:sz w:val="20"/>
              </w:rPr>
            </w:pPr>
            <w:r w:rsidRPr="008C3C96">
              <w:rPr>
                <w:rFonts w:ascii="CiscoSansTT" w:hAnsi="CiscoSansTT" w:cs="CiscoSansTT"/>
                <w:sz w:val="20"/>
              </w:rPr>
              <w:t xml:space="preserve">       - name: Enable VXLAN Feature</w:t>
            </w:r>
          </w:p>
          <w:p w14:paraId="3253AC61" w14:textId="77777777" w:rsidR="001F368A" w:rsidRPr="008C3C96" w:rsidRDefault="001F368A" w:rsidP="00DC489A">
            <w:pPr>
              <w:pStyle w:val="dC-CommandLine"/>
              <w:rPr>
                <w:rFonts w:ascii="CiscoSansTT" w:hAnsi="CiscoSansTT" w:cs="CiscoSansTT"/>
                <w:sz w:val="20"/>
              </w:rPr>
            </w:pPr>
            <w:r w:rsidRPr="008C3C96">
              <w:rPr>
                <w:rFonts w:ascii="CiscoSansTT" w:hAnsi="CiscoSansTT" w:cs="CiscoSansTT"/>
                <w:sz w:val="20"/>
              </w:rPr>
              <w:t xml:space="preserve">         </w:t>
            </w:r>
            <w:proofErr w:type="spellStart"/>
            <w:r w:rsidRPr="008C3C96">
              <w:rPr>
                <w:rFonts w:ascii="CiscoSansTT" w:hAnsi="CiscoSansTT" w:cs="CiscoSansTT"/>
                <w:sz w:val="20"/>
              </w:rPr>
              <w:t>nxos_feature</w:t>
            </w:r>
            <w:proofErr w:type="spellEnd"/>
            <w:r w:rsidRPr="008C3C96">
              <w:rPr>
                <w:rFonts w:ascii="CiscoSansTT" w:hAnsi="CiscoSansTT" w:cs="CiscoSansTT"/>
                <w:sz w:val="20"/>
              </w:rPr>
              <w:t>:</w:t>
            </w:r>
          </w:p>
          <w:p w14:paraId="4F08DD21" w14:textId="77777777" w:rsidR="001F368A" w:rsidRPr="008C3C96" w:rsidRDefault="001F368A" w:rsidP="00DC489A">
            <w:pPr>
              <w:pStyle w:val="dC-CommandLine"/>
              <w:rPr>
                <w:rFonts w:ascii="CiscoSansTT" w:hAnsi="CiscoSansTT" w:cs="CiscoSansTT"/>
                <w:sz w:val="20"/>
              </w:rPr>
            </w:pPr>
            <w:r w:rsidRPr="008C3C96">
              <w:rPr>
                <w:rFonts w:ascii="CiscoSansTT" w:hAnsi="CiscoSansTT" w:cs="CiscoSansTT"/>
                <w:sz w:val="20"/>
              </w:rPr>
              <w:t xml:space="preserve">            feature: "{{item}}"</w:t>
            </w:r>
          </w:p>
          <w:p w14:paraId="2218174D" w14:textId="77777777" w:rsidR="001F368A" w:rsidRPr="008C3C96" w:rsidRDefault="001F368A" w:rsidP="00DC489A">
            <w:pPr>
              <w:pStyle w:val="dC-CommandLine"/>
              <w:rPr>
                <w:rFonts w:ascii="CiscoSansTT" w:hAnsi="CiscoSansTT" w:cs="CiscoSansTT"/>
                <w:sz w:val="20"/>
              </w:rPr>
            </w:pPr>
            <w:r w:rsidRPr="008C3C96">
              <w:rPr>
                <w:rFonts w:ascii="CiscoSansTT" w:hAnsi="CiscoSansTT" w:cs="CiscoSansTT"/>
                <w:sz w:val="20"/>
              </w:rPr>
              <w:t xml:space="preserve">            provider: "{{</w:t>
            </w:r>
            <w:proofErr w:type="spellStart"/>
            <w:r w:rsidRPr="008C3C96">
              <w:rPr>
                <w:rFonts w:ascii="CiscoSansTT" w:hAnsi="CiscoSansTT" w:cs="CiscoSansTT"/>
                <w:sz w:val="20"/>
              </w:rPr>
              <w:t>nxos_</w:t>
            </w:r>
            <w:proofErr w:type="gramStart"/>
            <w:r w:rsidRPr="008C3C96">
              <w:rPr>
                <w:rFonts w:ascii="CiscoSansTT" w:hAnsi="CiscoSansTT" w:cs="CiscoSansTT"/>
                <w:sz w:val="20"/>
              </w:rPr>
              <w:t>provider</w:t>
            </w:r>
            <w:proofErr w:type="spellEnd"/>
            <w:r w:rsidRPr="008C3C96">
              <w:rPr>
                <w:rFonts w:ascii="CiscoSansTT" w:hAnsi="CiscoSansTT" w:cs="CiscoSansTT"/>
                <w:sz w:val="20"/>
              </w:rPr>
              <w:t xml:space="preserve"> }}"</w:t>
            </w:r>
            <w:proofErr w:type="gramEnd"/>
          </w:p>
          <w:p w14:paraId="1142B66C" w14:textId="77777777" w:rsidR="001F368A" w:rsidRPr="008C3C96" w:rsidRDefault="001F368A" w:rsidP="00DC489A">
            <w:pPr>
              <w:pStyle w:val="dC-CommandLine"/>
              <w:rPr>
                <w:rFonts w:ascii="CiscoSansTT" w:hAnsi="CiscoSansTT" w:cs="CiscoSansTT"/>
                <w:sz w:val="20"/>
              </w:rPr>
            </w:pPr>
            <w:r w:rsidRPr="008C3C96">
              <w:rPr>
                <w:rFonts w:ascii="CiscoSansTT" w:hAnsi="CiscoSansTT" w:cs="CiscoSansTT"/>
                <w:sz w:val="20"/>
              </w:rPr>
              <w:t xml:space="preserve">            state: enabled</w:t>
            </w:r>
          </w:p>
          <w:p w14:paraId="475D11B8" w14:textId="77777777" w:rsidR="001F368A" w:rsidRPr="008C3C96" w:rsidRDefault="001F368A" w:rsidP="00DC489A">
            <w:pPr>
              <w:pStyle w:val="dC-CommandLine"/>
              <w:rPr>
                <w:rFonts w:ascii="CiscoSansTT" w:hAnsi="CiscoSansTT" w:cs="CiscoSansTT"/>
                <w:sz w:val="20"/>
              </w:rPr>
            </w:pPr>
            <w:r w:rsidRPr="008C3C96">
              <w:rPr>
                <w:rFonts w:ascii="CiscoSansTT" w:hAnsi="CiscoSansTT" w:cs="CiscoSansTT"/>
                <w:sz w:val="20"/>
              </w:rPr>
              <w:t xml:space="preserve">         </w:t>
            </w:r>
            <w:proofErr w:type="spellStart"/>
            <w:r w:rsidRPr="008C3C96">
              <w:rPr>
                <w:rFonts w:ascii="CiscoSansTT" w:hAnsi="CiscoSansTT" w:cs="CiscoSansTT"/>
                <w:sz w:val="20"/>
              </w:rPr>
              <w:t>with_items</w:t>
            </w:r>
            <w:proofErr w:type="spellEnd"/>
            <w:r w:rsidRPr="008C3C96">
              <w:rPr>
                <w:rFonts w:ascii="CiscoSansTT" w:hAnsi="CiscoSansTT" w:cs="CiscoSansTT"/>
                <w:sz w:val="20"/>
              </w:rPr>
              <w:t>:</w:t>
            </w:r>
          </w:p>
          <w:p w14:paraId="587D9A6E" w14:textId="77777777" w:rsidR="001F368A" w:rsidRPr="008C3C96" w:rsidRDefault="001F368A" w:rsidP="00DC489A">
            <w:pPr>
              <w:pStyle w:val="dC-CommandLine"/>
              <w:rPr>
                <w:rFonts w:ascii="CiscoSansTT" w:hAnsi="CiscoSansTT" w:cs="CiscoSansTT"/>
                <w:sz w:val="20"/>
              </w:rPr>
            </w:pPr>
            <w:r w:rsidRPr="008C3C96">
              <w:rPr>
                <w:rFonts w:ascii="CiscoSansTT" w:hAnsi="CiscoSansTT" w:cs="CiscoSansTT"/>
                <w:sz w:val="20"/>
              </w:rPr>
              <w:t xml:space="preserve">            - </w:t>
            </w:r>
            <w:proofErr w:type="spellStart"/>
            <w:r w:rsidRPr="008C3C96">
              <w:rPr>
                <w:rFonts w:ascii="CiscoSansTT" w:hAnsi="CiscoSansTT" w:cs="CiscoSansTT"/>
                <w:sz w:val="20"/>
              </w:rPr>
              <w:t>nv</w:t>
            </w:r>
            <w:proofErr w:type="spellEnd"/>
            <w:r w:rsidRPr="008C3C96">
              <w:rPr>
                <w:rFonts w:ascii="CiscoSansTT" w:hAnsi="CiscoSansTT" w:cs="CiscoSansTT"/>
                <w:sz w:val="20"/>
              </w:rPr>
              <w:t xml:space="preserve"> overlay</w:t>
            </w:r>
          </w:p>
          <w:p w14:paraId="659A5EF3" w14:textId="77777777" w:rsidR="001F368A" w:rsidRPr="008C3C96" w:rsidRDefault="001F368A" w:rsidP="00DC489A">
            <w:pPr>
              <w:pStyle w:val="dC-CommandLine"/>
              <w:rPr>
                <w:rFonts w:ascii="CiscoSansTT" w:hAnsi="CiscoSansTT" w:cs="CiscoSansTT"/>
                <w:sz w:val="20"/>
              </w:rPr>
            </w:pPr>
            <w:r w:rsidRPr="008C3C96">
              <w:rPr>
                <w:rFonts w:ascii="CiscoSansTT" w:hAnsi="CiscoSansTT" w:cs="CiscoSansTT"/>
                <w:sz w:val="20"/>
              </w:rPr>
              <w:t xml:space="preserve">            - </w:t>
            </w:r>
            <w:proofErr w:type="spellStart"/>
            <w:r w:rsidRPr="008C3C96">
              <w:rPr>
                <w:rFonts w:ascii="CiscoSansTT" w:hAnsi="CiscoSansTT" w:cs="CiscoSansTT"/>
                <w:sz w:val="20"/>
              </w:rPr>
              <w:t>vn</w:t>
            </w:r>
            <w:proofErr w:type="spellEnd"/>
            <w:r w:rsidRPr="008C3C96">
              <w:rPr>
                <w:rFonts w:ascii="CiscoSansTT" w:hAnsi="CiscoSansTT" w:cs="CiscoSansTT"/>
                <w:sz w:val="20"/>
              </w:rPr>
              <w:t>-segment-</w:t>
            </w:r>
            <w:proofErr w:type="spellStart"/>
            <w:r w:rsidRPr="008C3C96">
              <w:rPr>
                <w:rFonts w:ascii="CiscoSansTT" w:hAnsi="CiscoSansTT" w:cs="CiscoSansTT"/>
                <w:sz w:val="20"/>
              </w:rPr>
              <w:t>vlan</w:t>
            </w:r>
            <w:proofErr w:type="spellEnd"/>
            <w:r w:rsidRPr="008C3C96">
              <w:rPr>
                <w:rFonts w:ascii="CiscoSansTT" w:hAnsi="CiscoSansTT" w:cs="CiscoSansTT"/>
                <w:sz w:val="20"/>
              </w:rPr>
              <w:t>-based</w:t>
            </w:r>
          </w:p>
          <w:p w14:paraId="6E398D2E" w14:textId="77777777" w:rsidR="001F368A" w:rsidRPr="008C3C96" w:rsidRDefault="001F368A" w:rsidP="00DC489A">
            <w:pPr>
              <w:pStyle w:val="dC-CommandLine"/>
              <w:rPr>
                <w:rFonts w:ascii="CiscoSansTT" w:hAnsi="CiscoSansTT" w:cs="CiscoSansTT"/>
                <w:sz w:val="20"/>
              </w:rPr>
            </w:pPr>
            <w:r w:rsidRPr="008C3C96">
              <w:rPr>
                <w:rFonts w:ascii="CiscoSansTT" w:hAnsi="CiscoSansTT" w:cs="CiscoSansTT"/>
                <w:sz w:val="20"/>
              </w:rPr>
              <w:t xml:space="preserve">         tags: </w:t>
            </w:r>
            <w:proofErr w:type="spellStart"/>
            <w:r w:rsidRPr="008C3C96">
              <w:rPr>
                <w:rFonts w:ascii="CiscoSansTT" w:hAnsi="CiscoSansTT" w:cs="CiscoSansTT"/>
                <w:sz w:val="20"/>
              </w:rPr>
              <w:t>vxlan</w:t>
            </w:r>
            <w:proofErr w:type="spellEnd"/>
          </w:p>
          <w:p w14:paraId="30EA160C" w14:textId="77777777" w:rsidR="001F368A" w:rsidRPr="008C3C96" w:rsidRDefault="001F368A" w:rsidP="00DC489A">
            <w:pPr>
              <w:pStyle w:val="dC-CommandLine"/>
              <w:rPr>
                <w:rFonts w:ascii="CiscoSansTT" w:hAnsi="CiscoSansTT" w:cs="CiscoSansTT"/>
                <w:sz w:val="20"/>
              </w:rPr>
            </w:pPr>
            <w:r w:rsidRPr="008C3C96">
              <w:rPr>
                <w:rFonts w:ascii="CiscoSansTT" w:hAnsi="CiscoSansTT" w:cs="CiscoSansTT"/>
                <w:sz w:val="20"/>
              </w:rPr>
              <w:t xml:space="preserve">       - name: Enable NV Overlay</w:t>
            </w:r>
          </w:p>
          <w:p w14:paraId="1F5C9969" w14:textId="77777777" w:rsidR="001F368A" w:rsidRPr="008C3C96" w:rsidRDefault="001F368A" w:rsidP="00DC489A">
            <w:pPr>
              <w:pStyle w:val="dC-CommandLine"/>
              <w:rPr>
                <w:rFonts w:ascii="CiscoSansTT" w:hAnsi="CiscoSansTT" w:cs="CiscoSansTT"/>
                <w:sz w:val="20"/>
              </w:rPr>
            </w:pPr>
            <w:r w:rsidRPr="008C3C96">
              <w:rPr>
                <w:rFonts w:ascii="CiscoSansTT" w:hAnsi="CiscoSansTT" w:cs="CiscoSansTT"/>
                <w:sz w:val="20"/>
              </w:rPr>
              <w:t xml:space="preserve">         </w:t>
            </w:r>
            <w:proofErr w:type="spellStart"/>
            <w:r w:rsidRPr="008C3C96">
              <w:rPr>
                <w:rFonts w:ascii="CiscoSansTT" w:hAnsi="CiscoSansTT" w:cs="CiscoSansTT"/>
                <w:sz w:val="20"/>
              </w:rPr>
              <w:t>nxos_evpn_global</w:t>
            </w:r>
            <w:proofErr w:type="spellEnd"/>
            <w:r w:rsidRPr="008C3C96">
              <w:rPr>
                <w:rFonts w:ascii="CiscoSansTT" w:hAnsi="CiscoSansTT" w:cs="CiscoSansTT"/>
                <w:sz w:val="20"/>
              </w:rPr>
              <w:t>:</w:t>
            </w:r>
          </w:p>
          <w:p w14:paraId="3E761CD3" w14:textId="77777777" w:rsidR="001F368A" w:rsidRPr="008C3C96" w:rsidRDefault="001F368A" w:rsidP="00DC489A">
            <w:pPr>
              <w:pStyle w:val="dC-CommandLine"/>
              <w:rPr>
                <w:rFonts w:ascii="CiscoSansTT" w:hAnsi="CiscoSansTT" w:cs="CiscoSansTT"/>
                <w:sz w:val="20"/>
              </w:rPr>
            </w:pPr>
            <w:r w:rsidRPr="008C3C96">
              <w:rPr>
                <w:rFonts w:ascii="CiscoSansTT" w:hAnsi="CiscoSansTT" w:cs="CiscoSansTT"/>
                <w:sz w:val="20"/>
              </w:rPr>
              <w:t xml:space="preserve">           </w:t>
            </w:r>
            <w:proofErr w:type="spellStart"/>
            <w:r w:rsidRPr="008C3C96">
              <w:rPr>
                <w:rFonts w:ascii="CiscoSansTT" w:hAnsi="CiscoSansTT" w:cs="CiscoSansTT"/>
                <w:sz w:val="20"/>
              </w:rPr>
              <w:t>nv_overlay_evpn</w:t>
            </w:r>
            <w:proofErr w:type="spellEnd"/>
            <w:r w:rsidRPr="008C3C96">
              <w:rPr>
                <w:rFonts w:ascii="CiscoSansTT" w:hAnsi="CiscoSansTT" w:cs="CiscoSansTT"/>
                <w:sz w:val="20"/>
              </w:rPr>
              <w:t>: true</w:t>
            </w:r>
          </w:p>
          <w:p w14:paraId="543C8FA9" w14:textId="77777777" w:rsidR="001F368A" w:rsidRPr="008C3C96" w:rsidRDefault="001F368A" w:rsidP="00DC489A">
            <w:pPr>
              <w:pStyle w:val="dC-CommandLine"/>
              <w:rPr>
                <w:rFonts w:ascii="CiscoSansTT" w:hAnsi="CiscoSansTT" w:cs="CiscoSansTT"/>
                <w:sz w:val="20"/>
              </w:rPr>
            </w:pPr>
            <w:r w:rsidRPr="008C3C96">
              <w:rPr>
                <w:rFonts w:ascii="CiscoSansTT" w:hAnsi="CiscoSansTT" w:cs="CiscoSansTT"/>
                <w:sz w:val="20"/>
              </w:rPr>
              <w:t xml:space="preserve">           provider: "</w:t>
            </w:r>
            <w:proofErr w:type="gramStart"/>
            <w:r w:rsidRPr="008C3C96">
              <w:rPr>
                <w:rFonts w:ascii="CiscoSansTT" w:hAnsi="CiscoSansTT" w:cs="CiscoSansTT"/>
                <w:sz w:val="20"/>
              </w:rPr>
              <w:t xml:space="preserve">{{ </w:t>
            </w:r>
            <w:proofErr w:type="spellStart"/>
            <w:r w:rsidRPr="008C3C96">
              <w:rPr>
                <w:rFonts w:ascii="CiscoSansTT" w:hAnsi="CiscoSansTT" w:cs="CiscoSansTT"/>
                <w:sz w:val="20"/>
              </w:rPr>
              <w:t>nxos</w:t>
            </w:r>
            <w:proofErr w:type="gramEnd"/>
            <w:r w:rsidRPr="008C3C96">
              <w:rPr>
                <w:rFonts w:ascii="CiscoSansTT" w:hAnsi="CiscoSansTT" w:cs="CiscoSansTT"/>
                <w:sz w:val="20"/>
              </w:rPr>
              <w:t>_provider</w:t>
            </w:r>
            <w:proofErr w:type="spellEnd"/>
            <w:r w:rsidRPr="008C3C96">
              <w:rPr>
                <w:rFonts w:ascii="CiscoSansTT" w:hAnsi="CiscoSansTT" w:cs="CiscoSansTT"/>
                <w:sz w:val="20"/>
              </w:rPr>
              <w:t xml:space="preserve"> }}"</w:t>
            </w:r>
          </w:p>
          <w:p w14:paraId="32602B66" w14:textId="77777777" w:rsidR="001F368A" w:rsidRPr="008C3C96" w:rsidRDefault="001F368A" w:rsidP="00DC489A">
            <w:pPr>
              <w:pStyle w:val="dC-CommandLine"/>
              <w:rPr>
                <w:rFonts w:ascii="CiscoSansTT" w:hAnsi="CiscoSansTT" w:cs="CiscoSansTT"/>
                <w:sz w:val="20"/>
              </w:rPr>
            </w:pPr>
            <w:r w:rsidRPr="008C3C96">
              <w:rPr>
                <w:rFonts w:ascii="CiscoSansTT" w:hAnsi="CiscoSansTT" w:cs="CiscoSansTT"/>
                <w:sz w:val="20"/>
              </w:rPr>
              <w:t xml:space="preserve">         tags: </w:t>
            </w:r>
            <w:proofErr w:type="spellStart"/>
            <w:r w:rsidRPr="008C3C96">
              <w:rPr>
                <w:rFonts w:ascii="CiscoSansTT" w:hAnsi="CiscoSansTT" w:cs="CiscoSansTT"/>
                <w:sz w:val="20"/>
              </w:rPr>
              <w:t>vxlan</w:t>
            </w:r>
            <w:proofErr w:type="spellEnd"/>
          </w:p>
        </w:tc>
      </w:tr>
    </w:tbl>
    <w:p w14:paraId="42D9C9B1" w14:textId="77777777" w:rsidR="001F368A" w:rsidRPr="008C3C96" w:rsidRDefault="001F368A" w:rsidP="001F368A">
      <w:pPr>
        <w:pStyle w:val="Heading3"/>
        <w:rPr>
          <w:rFonts w:ascii="CiscoSansTT" w:hAnsi="CiscoSansTT" w:cs="CiscoSansTT"/>
          <w:sz w:val="24"/>
          <w:szCs w:val="24"/>
        </w:rPr>
      </w:pPr>
      <w:r w:rsidRPr="008C3C96">
        <w:rPr>
          <w:rFonts w:ascii="CiscoSansTT" w:hAnsi="CiscoSansTT" w:cs="CiscoSansTT"/>
          <w:sz w:val="24"/>
          <w:szCs w:val="24"/>
        </w:rPr>
        <w:t xml:space="preserve">Edit variable file for Spine role </w:t>
      </w:r>
    </w:p>
    <w:p w14:paraId="381B6AFC" w14:textId="77777777" w:rsidR="001F368A" w:rsidRPr="008C3C96" w:rsidRDefault="001F368A" w:rsidP="001F368A">
      <w:pPr>
        <w:pStyle w:val="dC-Normal"/>
        <w:rPr>
          <w:rFonts w:ascii="CiscoSansTT" w:hAnsi="CiscoSansTT" w:cs="CiscoSansTT"/>
          <w:b/>
          <w:sz w:val="24"/>
          <w:szCs w:val="24"/>
        </w:rPr>
      </w:pPr>
      <w:r w:rsidRPr="008C3C96">
        <w:rPr>
          <w:rFonts w:ascii="CiscoSansTT" w:hAnsi="CiscoSansTT" w:cs="CiscoSansTT"/>
          <w:sz w:val="24"/>
          <w:szCs w:val="24"/>
        </w:rPr>
        <w:t xml:space="preserve">No new variable required for Spine </w:t>
      </w:r>
    </w:p>
    <w:p w14:paraId="0EE41DAA" w14:textId="77777777" w:rsidR="001F368A" w:rsidRPr="008C3C96" w:rsidRDefault="001F368A" w:rsidP="001F368A">
      <w:pPr>
        <w:pStyle w:val="Heading3"/>
        <w:rPr>
          <w:rFonts w:ascii="CiscoSansTT" w:hAnsi="CiscoSansTT" w:cs="CiscoSansTT"/>
          <w:sz w:val="24"/>
          <w:szCs w:val="24"/>
        </w:rPr>
      </w:pPr>
      <w:r w:rsidRPr="008C3C96">
        <w:rPr>
          <w:rFonts w:ascii="CiscoSansTT" w:hAnsi="CiscoSansTT" w:cs="CiscoSansTT"/>
          <w:sz w:val="24"/>
          <w:szCs w:val="24"/>
        </w:rPr>
        <w:t>Edit playbook for leaf role</w:t>
      </w:r>
    </w:p>
    <w:p w14:paraId="6052CD9C" w14:textId="77777777" w:rsidR="001F368A" w:rsidRPr="008C3C96" w:rsidRDefault="001F368A" w:rsidP="001F368A">
      <w:pPr>
        <w:pStyle w:val="dC-Normal"/>
        <w:rPr>
          <w:rFonts w:ascii="CiscoSansTT" w:hAnsi="CiscoSansTT" w:cs="CiscoSansTT"/>
          <w:b/>
          <w:sz w:val="24"/>
          <w:szCs w:val="24"/>
        </w:rPr>
      </w:pPr>
      <w:r w:rsidRPr="008C3C96">
        <w:rPr>
          <w:rFonts w:ascii="CiscoSansTT" w:hAnsi="CiscoSansTT" w:cs="CiscoSansTT"/>
          <w:sz w:val="24"/>
          <w:szCs w:val="24"/>
        </w:rPr>
        <w:t>use “</w:t>
      </w:r>
      <w:r w:rsidRPr="008C3C96">
        <w:rPr>
          <w:rFonts w:ascii="CiscoSansTT" w:hAnsi="CiscoSansTT" w:cs="CiscoSansTT"/>
          <w:b/>
          <w:sz w:val="24"/>
          <w:szCs w:val="24"/>
        </w:rPr>
        <w:t xml:space="preserve">Atom” </w:t>
      </w:r>
      <w:r w:rsidRPr="008C3C96">
        <w:rPr>
          <w:rFonts w:ascii="CiscoSansTT" w:hAnsi="CiscoSansTT" w:cs="CiscoSansTT"/>
          <w:sz w:val="24"/>
          <w:szCs w:val="24"/>
        </w:rPr>
        <w:t xml:space="preserve">to edit the </w:t>
      </w:r>
      <w:proofErr w:type="spellStart"/>
      <w:r w:rsidRPr="008C3C96">
        <w:rPr>
          <w:rFonts w:ascii="CiscoSansTT" w:hAnsi="CiscoSansTT" w:cs="CiscoSansTT"/>
          <w:b/>
          <w:sz w:val="24"/>
          <w:szCs w:val="24"/>
        </w:rPr>
        <w:t>main.yml</w:t>
      </w:r>
      <w:proofErr w:type="spellEnd"/>
      <w:r w:rsidRPr="008C3C96">
        <w:rPr>
          <w:rFonts w:ascii="CiscoSansTT" w:hAnsi="CiscoSansTT" w:cs="CiscoSansTT"/>
          <w:sz w:val="24"/>
          <w:szCs w:val="24"/>
        </w:rPr>
        <w:t xml:space="preserve"> file. Open up the project folder </w:t>
      </w:r>
      <w:r w:rsidRPr="008C3C96">
        <w:rPr>
          <w:rFonts w:ascii="CiscoSansTT" w:hAnsi="CiscoSansTT" w:cs="CiscoSansTT"/>
          <w:b/>
          <w:sz w:val="24"/>
          <w:szCs w:val="24"/>
        </w:rPr>
        <w:t xml:space="preserve">“LTRDCN-1572” </w:t>
      </w:r>
      <w:r w:rsidRPr="008C3C96">
        <w:rPr>
          <w:rFonts w:ascii="CiscoSansTT" w:hAnsi="CiscoSansTT" w:cs="CiscoSansTT"/>
          <w:sz w:val="24"/>
          <w:szCs w:val="24"/>
        </w:rPr>
        <w:t>and open “</w:t>
      </w:r>
      <w:proofErr w:type="spellStart"/>
      <w:r w:rsidRPr="008C3C96">
        <w:rPr>
          <w:rFonts w:ascii="CiscoSansTT" w:hAnsi="CiscoSansTT" w:cs="CiscoSansTT"/>
          <w:b/>
          <w:sz w:val="24"/>
          <w:szCs w:val="24"/>
        </w:rPr>
        <w:t>main.yml</w:t>
      </w:r>
      <w:proofErr w:type="spellEnd"/>
      <w:r w:rsidRPr="008C3C96">
        <w:rPr>
          <w:rFonts w:ascii="CiscoSansTT" w:hAnsi="CiscoSansTT" w:cs="CiscoSansTT"/>
          <w:b/>
          <w:sz w:val="24"/>
          <w:szCs w:val="24"/>
        </w:rPr>
        <w:t>”</w:t>
      </w:r>
      <w:r w:rsidRPr="008C3C96">
        <w:rPr>
          <w:rFonts w:ascii="CiscoSansTT" w:hAnsi="CiscoSansTT" w:cs="CiscoSansTT"/>
          <w:sz w:val="24"/>
          <w:szCs w:val="24"/>
        </w:rPr>
        <w:t xml:space="preserve"> file under </w:t>
      </w:r>
      <w:r w:rsidRPr="008C3C96">
        <w:rPr>
          <w:rFonts w:ascii="CiscoSansTT" w:hAnsi="CiscoSansTT" w:cs="CiscoSansTT"/>
          <w:b/>
          <w:sz w:val="24"/>
          <w:szCs w:val="24"/>
        </w:rPr>
        <w:t xml:space="preserve">“roles/leaf/tasks/”.  </w:t>
      </w:r>
      <w:r w:rsidRPr="008C3C96">
        <w:rPr>
          <w:rFonts w:ascii="CiscoSansTT" w:hAnsi="CiscoSansTT" w:cs="CiscoSansTT"/>
          <w:sz w:val="24"/>
          <w:szCs w:val="24"/>
        </w:rPr>
        <w:t>Add the below content in the file in addition to existing content, and then make sure to click “</w:t>
      </w:r>
      <w:r w:rsidRPr="008C3C96">
        <w:rPr>
          <w:rFonts w:ascii="CiscoSansTT" w:hAnsi="CiscoSansTT" w:cs="CiscoSansTT"/>
          <w:b/>
          <w:sz w:val="24"/>
          <w:szCs w:val="24"/>
        </w:rPr>
        <w:t>File</w:t>
      </w:r>
      <w:r w:rsidRPr="008C3C96">
        <w:rPr>
          <w:rFonts w:ascii="CiscoSansTT" w:hAnsi="CiscoSansTT" w:cs="CiscoSansTT"/>
          <w:sz w:val="24"/>
          <w:szCs w:val="24"/>
        </w:rPr>
        <w:t xml:space="preserve">” </w:t>
      </w:r>
      <w:r w:rsidRPr="008C3C96">
        <w:rPr>
          <w:rFonts w:ascii="CiscoSansTT" w:hAnsi="CiscoSansTT" w:cs="CiscoSansTT"/>
          <w:sz w:val="24"/>
          <w:szCs w:val="24"/>
        </w:rPr>
        <w:sym w:font="Wingdings" w:char="F0E0"/>
      </w:r>
      <w:r w:rsidRPr="008C3C96">
        <w:rPr>
          <w:rFonts w:ascii="CiscoSansTT" w:hAnsi="CiscoSansTT" w:cs="CiscoSansTT"/>
          <w:sz w:val="24"/>
          <w:szCs w:val="24"/>
        </w:rPr>
        <w:t xml:space="preserve"> “</w:t>
      </w:r>
      <w:r w:rsidRPr="008C3C96">
        <w:rPr>
          <w:rFonts w:ascii="CiscoSansTT" w:hAnsi="CiscoSansTT" w:cs="CiscoSansTT"/>
          <w:b/>
          <w:sz w:val="24"/>
          <w:szCs w:val="24"/>
        </w:rPr>
        <w:t>Save</w:t>
      </w:r>
      <w:r w:rsidRPr="008C3C96">
        <w:rPr>
          <w:rFonts w:ascii="CiscoSansTT" w:hAnsi="CiscoSansTT" w:cs="CiscoSansTT"/>
          <w:sz w:val="24"/>
          <w:szCs w:val="24"/>
        </w:rPr>
        <w:t>” on Atom, so that the updated file is pushed to Ansible server.</w:t>
      </w:r>
    </w:p>
    <w:p w14:paraId="63A6C51E" w14:textId="77777777" w:rsidR="001F368A" w:rsidRPr="008C3C96" w:rsidRDefault="001F368A" w:rsidP="001F368A">
      <w:pPr>
        <w:pStyle w:val="dC-Note"/>
        <w:rPr>
          <w:rFonts w:ascii="CiscoSansTT" w:hAnsi="CiscoSansTT" w:cs="CiscoSansTT"/>
          <w:b/>
          <w:sz w:val="24"/>
          <w:szCs w:val="24"/>
        </w:rPr>
      </w:pPr>
      <w:r w:rsidRPr="008C3C96">
        <w:rPr>
          <w:rFonts w:ascii="CiscoSansTT" w:hAnsi="CiscoSansTT" w:cs="CiscoSansTT"/>
          <w:b/>
          <w:sz w:val="24"/>
          <w:szCs w:val="24"/>
        </w:rPr>
        <w:t xml:space="preserve">Note: It is recommended to write your playbook and learn from mistakes, but file is also available in the box folder if you prefer to reuse. </w:t>
      </w:r>
    </w:p>
    <w:p w14:paraId="0FE4FBE0" w14:textId="77777777" w:rsidR="001F368A" w:rsidRPr="008C3C96" w:rsidRDefault="001F368A" w:rsidP="001F368A">
      <w:pPr>
        <w:pStyle w:val="dC-Normal"/>
        <w:rPr>
          <w:rFonts w:ascii="CiscoSansTT" w:hAnsi="CiscoSansTT" w:cs="CiscoSansTT"/>
          <w:b/>
          <w:color w:val="auto"/>
          <w:sz w:val="24"/>
        </w:rPr>
      </w:pPr>
    </w:p>
    <w:p w14:paraId="5E9F6A09" w14:textId="77777777" w:rsidR="001F368A" w:rsidRPr="008C3C96" w:rsidRDefault="001F368A" w:rsidP="001F368A">
      <w:pPr>
        <w:pStyle w:val="dC-Normal"/>
        <w:rPr>
          <w:rFonts w:ascii="CiscoSansTT" w:hAnsi="CiscoSansTT" w:cs="CiscoSansTT"/>
          <w:b/>
        </w:rPr>
      </w:pPr>
    </w:p>
    <w:tbl>
      <w:tblPr>
        <w:tblStyle w:val="TableGrid"/>
        <w:tblW w:w="0" w:type="auto"/>
        <w:tblLook w:val="04A0" w:firstRow="1" w:lastRow="0" w:firstColumn="1" w:lastColumn="0" w:noHBand="0" w:noVBand="1"/>
      </w:tblPr>
      <w:tblGrid>
        <w:gridCol w:w="9016"/>
      </w:tblGrid>
      <w:tr w:rsidR="001F368A" w:rsidRPr="008C3C96" w14:paraId="655A3114" w14:textId="77777777" w:rsidTr="00DC489A">
        <w:tc>
          <w:tcPr>
            <w:tcW w:w="10416" w:type="dxa"/>
          </w:tcPr>
          <w:p w14:paraId="24B3B4D0" w14:textId="77777777" w:rsidR="001F368A" w:rsidRPr="008C3C96" w:rsidRDefault="001F368A" w:rsidP="00DC489A">
            <w:pPr>
              <w:pStyle w:val="dC-CommandLine"/>
              <w:rPr>
                <w:rFonts w:ascii="CiscoSansTT" w:hAnsi="CiscoSansTT" w:cs="CiscoSansTT"/>
                <w:sz w:val="20"/>
              </w:rPr>
            </w:pPr>
            <w:r w:rsidRPr="008C3C96">
              <w:rPr>
                <w:rFonts w:ascii="CiscoSansTT" w:hAnsi="CiscoSansTT" w:cs="CiscoSansTT"/>
                <w:sz w:val="20"/>
              </w:rPr>
              <w:t>#task to configure VXLAN fabric</w:t>
            </w:r>
          </w:p>
          <w:p w14:paraId="1D2C455D" w14:textId="77777777" w:rsidR="001F368A" w:rsidRPr="008C3C96" w:rsidRDefault="001F368A" w:rsidP="00DC489A">
            <w:pPr>
              <w:pStyle w:val="dC-CommandLine"/>
              <w:rPr>
                <w:rFonts w:ascii="CiscoSansTT" w:hAnsi="CiscoSansTT" w:cs="CiscoSansTT"/>
                <w:sz w:val="20"/>
              </w:rPr>
            </w:pPr>
            <w:r w:rsidRPr="008C3C96">
              <w:rPr>
                <w:rFonts w:ascii="CiscoSansTT" w:hAnsi="CiscoSansTT" w:cs="CiscoSansTT"/>
                <w:sz w:val="20"/>
              </w:rPr>
              <w:t xml:space="preserve">       - name: Enable VXLAN Feature</w:t>
            </w:r>
          </w:p>
          <w:p w14:paraId="466DC44C" w14:textId="77777777" w:rsidR="001F368A" w:rsidRPr="008C3C96" w:rsidRDefault="001F368A" w:rsidP="00DC489A">
            <w:pPr>
              <w:pStyle w:val="dC-CommandLine"/>
              <w:rPr>
                <w:rFonts w:ascii="CiscoSansTT" w:hAnsi="CiscoSansTT" w:cs="CiscoSansTT"/>
                <w:sz w:val="20"/>
              </w:rPr>
            </w:pPr>
            <w:r w:rsidRPr="008C3C96">
              <w:rPr>
                <w:rFonts w:ascii="CiscoSansTT" w:hAnsi="CiscoSansTT" w:cs="CiscoSansTT"/>
                <w:sz w:val="20"/>
              </w:rPr>
              <w:t xml:space="preserve">         </w:t>
            </w:r>
            <w:proofErr w:type="spellStart"/>
            <w:r w:rsidRPr="008C3C96">
              <w:rPr>
                <w:rFonts w:ascii="CiscoSansTT" w:hAnsi="CiscoSansTT" w:cs="CiscoSansTT"/>
                <w:sz w:val="20"/>
              </w:rPr>
              <w:t>nxos_feature</w:t>
            </w:r>
            <w:proofErr w:type="spellEnd"/>
            <w:r w:rsidRPr="008C3C96">
              <w:rPr>
                <w:rFonts w:ascii="CiscoSansTT" w:hAnsi="CiscoSansTT" w:cs="CiscoSansTT"/>
                <w:sz w:val="20"/>
              </w:rPr>
              <w:t>:</w:t>
            </w:r>
          </w:p>
          <w:p w14:paraId="7C106455" w14:textId="77777777" w:rsidR="001F368A" w:rsidRPr="008C3C96" w:rsidRDefault="001F368A" w:rsidP="00DC489A">
            <w:pPr>
              <w:pStyle w:val="dC-CommandLine"/>
              <w:rPr>
                <w:rFonts w:ascii="CiscoSansTT" w:hAnsi="CiscoSansTT" w:cs="CiscoSansTT"/>
                <w:sz w:val="20"/>
              </w:rPr>
            </w:pPr>
            <w:r w:rsidRPr="008C3C96">
              <w:rPr>
                <w:rFonts w:ascii="CiscoSansTT" w:hAnsi="CiscoSansTT" w:cs="CiscoSansTT"/>
                <w:sz w:val="20"/>
              </w:rPr>
              <w:t xml:space="preserve">           feature: "</w:t>
            </w:r>
            <w:proofErr w:type="gramStart"/>
            <w:r w:rsidRPr="008C3C96">
              <w:rPr>
                <w:rFonts w:ascii="CiscoSansTT" w:hAnsi="CiscoSansTT" w:cs="CiscoSansTT"/>
                <w:sz w:val="20"/>
              </w:rPr>
              <w:t>{{ item</w:t>
            </w:r>
            <w:proofErr w:type="gramEnd"/>
            <w:r w:rsidRPr="008C3C96">
              <w:rPr>
                <w:rFonts w:ascii="CiscoSansTT" w:hAnsi="CiscoSansTT" w:cs="CiscoSansTT"/>
                <w:sz w:val="20"/>
              </w:rPr>
              <w:t xml:space="preserve"> }}"</w:t>
            </w:r>
          </w:p>
          <w:p w14:paraId="1BE61115" w14:textId="77777777" w:rsidR="001F368A" w:rsidRPr="008C3C96" w:rsidRDefault="001F368A" w:rsidP="00DC489A">
            <w:pPr>
              <w:pStyle w:val="dC-CommandLine"/>
              <w:rPr>
                <w:rFonts w:ascii="CiscoSansTT" w:hAnsi="CiscoSansTT" w:cs="CiscoSansTT"/>
                <w:sz w:val="20"/>
              </w:rPr>
            </w:pPr>
            <w:r w:rsidRPr="008C3C96">
              <w:rPr>
                <w:rFonts w:ascii="CiscoSansTT" w:hAnsi="CiscoSansTT" w:cs="CiscoSansTT"/>
                <w:sz w:val="20"/>
              </w:rPr>
              <w:t xml:space="preserve">           provider: "{{</w:t>
            </w:r>
            <w:proofErr w:type="spellStart"/>
            <w:r w:rsidRPr="008C3C96">
              <w:rPr>
                <w:rFonts w:ascii="CiscoSansTT" w:hAnsi="CiscoSansTT" w:cs="CiscoSansTT"/>
                <w:sz w:val="20"/>
              </w:rPr>
              <w:t>nxos_provider</w:t>
            </w:r>
            <w:proofErr w:type="spellEnd"/>
            <w:r w:rsidRPr="008C3C96">
              <w:rPr>
                <w:rFonts w:ascii="CiscoSansTT" w:hAnsi="CiscoSansTT" w:cs="CiscoSansTT"/>
                <w:sz w:val="20"/>
              </w:rPr>
              <w:t>}}"</w:t>
            </w:r>
          </w:p>
          <w:p w14:paraId="642A2460" w14:textId="77777777" w:rsidR="001F368A" w:rsidRPr="008C3C96" w:rsidRDefault="001F368A" w:rsidP="00DC489A">
            <w:pPr>
              <w:pStyle w:val="dC-CommandLine"/>
              <w:rPr>
                <w:rFonts w:ascii="CiscoSansTT" w:hAnsi="CiscoSansTT" w:cs="CiscoSansTT"/>
                <w:sz w:val="20"/>
              </w:rPr>
            </w:pPr>
            <w:r w:rsidRPr="008C3C96">
              <w:rPr>
                <w:rFonts w:ascii="CiscoSansTT" w:hAnsi="CiscoSansTT" w:cs="CiscoSansTT"/>
                <w:sz w:val="20"/>
              </w:rPr>
              <w:t xml:space="preserve">           state: enabled</w:t>
            </w:r>
          </w:p>
          <w:p w14:paraId="3FC2573C" w14:textId="77777777" w:rsidR="001F368A" w:rsidRPr="008C3C96" w:rsidRDefault="001F368A" w:rsidP="00DC489A">
            <w:pPr>
              <w:pStyle w:val="dC-CommandLine"/>
              <w:rPr>
                <w:rFonts w:ascii="CiscoSansTT" w:hAnsi="CiscoSansTT" w:cs="CiscoSansTT"/>
                <w:sz w:val="20"/>
              </w:rPr>
            </w:pPr>
            <w:r w:rsidRPr="008C3C96">
              <w:rPr>
                <w:rFonts w:ascii="CiscoSansTT" w:hAnsi="CiscoSansTT" w:cs="CiscoSansTT"/>
                <w:sz w:val="20"/>
              </w:rPr>
              <w:t xml:space="preserve">         </w:t>
            </w:r>
            <w:proofErr w:type="spellStart"/>
            <w:r w:rsidRPr="008C3C96">
              <w:rPr>
                <w:rFonts w:ascii="CiscoSansTT" w:hAnsi="CiscoSansTT" w:cs="CiscoSansTT"/>
                <w:sz w:val="20"/>
              </w:rPr>
              <w:t>with_items</w:t>
            </w:r>
            <w:proofErr w:type="spellEnd"/>
            <w:r w:rsidRPr="008C3C96">
              <w:rPr>
                <w:rFonts w:ascii="CiscoSansTT" w:hAnsi="CiscoSansTT" w:cs="CiscoSansTT"/>
                <w:sz w:val="20"/>
              </w:rPr>
              <w:t>:</w:t>
            </w:r>
          </w:p>
          <w:p w14:paraId="1D9962E7" w14:textId="77777777" w:rsidR="001F368A" w:rsidRPr="008C3C96" w:rsidRDefault="001F368A" w:rsidP="00DC489A">
            <w:pPr>
              <w:pStyle w:val="dC-CommandLine"/>
              <w:rPr>
                <w:rFonts w:ascii="CiscoSansTT" w:hAnsi="CiscoSansTT" w:cs="CiscoSansTT"/>
                <w:sz w:val="20"/>
              </w:rPr>
            </w:pPr>
            <w:r w:rsidRPr="008C3C96">
              <w:rPr>
                <w:rFonts w:ascii="CiscoSansTT" w:hAnsi="CiscoSansTT" w:cs="CiscoSansTT"/>
                <w:sz w:val="20"/>
              </w:rPr>
              <w:t xml:space="preserve">          - </w:t>
            </w:r>
            <w:proofErr w:type="spellStart"/>
            <w:r w:rsidRPr="008C3C96">
              <w:rPr>
                <w:rFonts w:ascii="CiscoSansTT" w:hAnsi="CiscoSansTT" w:cs="CiscoSansTT"/>
                <w:sz w:val="20"/>
              </w:rPr>
              <w:t>nv</w:t>
            </w:r>
            <w:proofErr w:type="spellEnd"/>
            <w:r w:rsidRPr="008C3C96">
              <w:rPr>
                <w:rFonts w:ascii="CiscoSansTT" w:hAnsi="CiscoSansTT" w:cs="CiscoSansTT"/>
                <w:sz w:val="20"/>
              </w:rPr>
              <w:t xml:space="preserve"> overlay</w:t>
            </w:r>
          </w:p>
          <w:p w14:paraId="2074040C" w14:textId="77777777" w:rsidR="001F368A" w:rsidRPr="008C3C96" w:rsidRDefault="001F368A" w:rsidP="00DC489A">
            <w:pPr>
              <w:pStyle w:val="dC-CommandLine"/>
              <w:rPr>
                <w:rFonts w:ascii="CiscoSansTT" w:hAnsi="CiscoSansTT" w:cs="CiscoSansTT"/>
                <w:sz w:val="20"/>
              </w:rPr>
            </w:pPr>
            <w:r w:rsidRPr="008C3C96">
              <w:rPr>
                <w:rFonts w:ascii="CiscoSansTT" w:hAnsi="CiscoSansTT" w:cs="CiscoSansTT"/>
                <w:sz w:val="20"/>
              </w:rPr>
              <w:lastRenderedPageBreak/>
              <w:t xml:space="preserve">          - </w:t>
            </w:r>
            <w:proofErr w:type="spellStart"/>
            <w:r w:rsidRPr="008C3C96">
              <w:rPr>
                <w:rFonts w:ascii="CiscoSansTT" w:hAnsi="CiscoSansTT" w:cs="CiscoSansTT"/>
                <w:sz w:val="20"/>
              </w:rPr>
              <w:t>vn</w:t>
            </w:r>
            <w:proofErr w:type="spellEnd"/>
            <w:r w:rsidRPr="008C3C96">
              <w:rPr>
                <w:rFonts w:ascii="CiscoSansTT" w:hAnsi="CiscoSansTT" w:cs="CiscoSansTT"/>
                <w:sz w:val="20"/>
              </w:rPr>
              <w:t>-segment-</w:t>
            </w:r>
            <w:proofErr w:type="spellStart"/>
            <w:r w:rsidRPr="008C3C96">
              <w:rPr>
                <w:rFonts w:ascii="CiscoSansTT" w:hAnsi="CiscoSansTT" w:cs="CiscoSansTT"/>
                <w:sz w:val="20"/>
              </w:rPr>
              <w:t>vlan</w:t>
            </w:r>
            <w:proofErr w:type="spellEnd"/>
            <w:r w:rsidRPr="008C3C96">
              <w:rPr>
                <w:rFonts w:ascii="CiscoSansTT" w:hAnsi="CiscoSansTT" w:cs="CiscoSansTT"/>
                <w:sz w:val="20"/>
              </w:rPr>
              <w:t>-based</w:t>
            </w:r>
          </w:p>
          <w:p w14:paraId="1DCC08D1" w14:textId="77777777" w:rsidR="001F368A" w:rsidRPr="008C3C96" w:rsidRDefault="001F368A" w:rsidP="00DC489A">
            <w:pPr>
              <w:pStyle w:val="dC-CommandLine"/>
              <w:rPr>
                <w:rFonts w:ascii="CiscoSansTT" w:hAnsi="CiscoSansTT" w:cs="CiscoSansTT"/>
                <w:sz w:val="20"/>
              </w:rPr>
            </w:pPr>
            <w:r w:rsidRPr="008C3C96">
              <w:rPr>
                <w:rFonts w:ascii="CiscoSansTT" w:hAnsi="CiscoSansTT" w:cs="CiscoSansTT"/>
                <w:sz w:val="20"/>
              </w:rPr>
              <w:t xml:space="preserve">         tags: </w:t>
            </w:r>
            <w:proofErr w:type="spellStart"/>
            <w:r w:rsidRPr="008C3C96">
              <w:rPr>
                <w:rFonts w:ascii="CiscoSansTT" w:hAnsi="CiscoSansTT" w:cs="CiscoSansTT"/>
                <w:sz w:val="20"/>
              </w:rPr>
              <w:t>vxlan</w:t>
            </w:r>
            <w:proofErr w:type="spellEnd"/>
          </w:p>
          <w:p w14:paraId="377B0634" w14:textId="77777777" w:rsidR="001F368A" w:rsidRPr="008C3C96" w:rsidRDefault="001F368A" w:rsidP="00DC489A">
            <w:pPr>
              <w:pStyle w:val="dC-CommandLine"/>
              <w:rPr>
                <w:rFonts w:ascii="CiscoSansTT" w:hAnsi="CiscoSansTT" w:cs="CiscoSansTT"/>
                <w:sz w:val="20"/>
              </w:rPr>
            </w:pPr>
            <w:r w:rsidRPr="008C3C96">
              <w:rPr>
                <w:rFonts w:ascii="CiscoSansTT" w:hAnsi="CiscoSansTT" w:cs="CiscoSansTT"/>
                <w:sz w:val="20"/>
              </w:rPr>
              <w:t xml:space="preserve">       - name: Enable NV Overlay</w:t>
            </w:r>
          </w:p>
          <w:p w14:paraId="05A9CF49" w14:textId="77777777" w:rsidR="001F368A" w:rsidRPr="008C3C96" w:rsidRDefault="001F368A" w:rsidP="00DC489A">
            <w:pPr>
              <w:pStyle w:val="dC-CommandLine"/>
              <w:rPr>
                <w:rFonts w:ascii="CiscoSansTT" w:hAnsi="CiscoSansTT" w:cs="CiscoSansTT"/>
                <w:sz w:val="20"/>
              </w:rPr>
            </w:pPr>
            <w:r w:rsidRPr="008C3C96">
              <w:rPr>
                <w:rFonts w:ascii="CiscoSansTT" w:hAnsi="CiscoSansTT" w:cs="CiscoSansTT"/>
                <w:sz w:val="20"/>
              </w:rPr>
              <w:t xml:space="preserve">         </w:t>
            </w:r>
            <w:proofErr w:type="spellStart"/>
            <w:r w:rsidRPr="008C3C96">
              <w:rPr>
                <w:rFonts w:ascii="CiscoSansTT" w:hAnsi="CiscoSansTT" w:cs="CiscoSansTT"/>
                <w:sz w:val="20"/>
              </w:rPr>
              <w:t>nxos_evpn_global</w:t>
            </w:r>
            <w:proofErr w:type="spellEnd"/>
            <w:r w:rsidRPr="008C3C96">
              <w:rPr>
                <w:rFonts w:ascii="CiscoSansTT" w:hAnsi="CiscoSansTT" w:cs="CiscoSansTT"/>
                <w:sz w:val="20"/>
              </w:rPr>
              <w:t>:</w:t>
            </w:r>
          </w:p>
          <w:p w14:paraId="5E81E78E" w14:textId="77777777" w:rsidR="001F368A" w:rsidRPr="008C3C96" w:rsidRDefault="001F368A" w:rsidP="00DC489A">
            <w:pPr>
              <w:pStyle w:val="dC-CommandLine"/>
              <w:rPr>
                <w:rFonts w:ascii="CiscoSansTT" w:hAnsi="CiscoSansTT" w:cs="CiscoSansTT"/>
                <w:sz w:val="20"/>
              </w:rPr>
            </w:pPr>
            <w:r w:rsidRPr="008C3C96">
              <w:rPr>
                <w:rFonts w:ascii="CiscoSansTT" w:hAnsi="CiscoSansTT" w:cs="CiscoSansTT"/>
                <w:sz w:val="20"/>
              </w:rPr>
              <w:t xml:space="preserve">           </w:t>
            </w:r>
            <w:proofErr w:type="spellStart"/>
            <w:r w:rsidRPr="008C3C96">
              <w:rPr>
                <w:rFonts w:ascii="CiscoSansTT" w:hAnsi="CiscoSansTT" w:cs="CiscoSansTT"/>
                <w:sz w:val="20"/>
              </w:rPr>
              <w:t>nv_overlay_evpn</w:t>
            </w:r>
            <w:proofErr w:type="spellEnd"/>
            <w:r w:rsidRPr="008C3C96">
              <w:rPr>
                <w:rFonts w:ascii="CiscoSansTT" w:hAnsi="CiscoSansTT" w:cs="CiscoSansTT"/>
                <w:sz w:val="20"/>
              </w:rPr>
              <w:t>: true</w:t>
            </w:r>
          </w:p>
          <w:p w14:paraId="389D09BA" w14:textId="77777777" w:rsidR="001F368A" w:rsidRPr="008C3C96" w:rsidRDefault="001F368A" w:rsidP="00DC489A">
            <w:pPr>
              <w:pStyle w:val="dC-CommandLine"/>
              <w:rPr>
                <w:rFonts w:ascii="CiscoSansTT" w:hAnsi="CiscoSansTT" w:cs="CiscoSansTT"/>
                <w:sz w:val="20"/>
              </w:rPr>
            </w:pPr>
            <w:r w:rsidRPr="008C3C96">
              <w:rPr>
                <w:rFonts w:ascii="CiscoSansTT" w:hAnsi="CiscoSansTT" w:cs="CiscoSansTT"/>
                <w:sz w:val="20"/>
              </w:rPr>
              <w:t xml:space="preserve">           provider: "</w:t>
            </w:r>
            <w:proofErr w:type="gramStart"/>
            <w:r w:rsidRPr="008C3C96">
              <w:rPr>
                <w:rFonts w:ascii="CiscoSansTT" w:hAnsi="CiscoSansTT" w:cs="CiscoSansTT"/>
                <w:sz w:val="20"/>
              </w:rPr>
              <w:t xml:space="preserve">{{ </w:t>
            </w:r>
            <w:proofErr w:type="spellStart"/>
            <w:r w:rsidRPr="008C3C96">
              <w:rPr>
                <w:rFonts w:ascii="CiscoSansTT" w:hAnsi="CiscoSansTT" w:cs="CiscoSansTT"/>
                <w:sz w:val="20"/>
              </w:rPr>
              <w:t>nxos</w:t>
            </w:r>
            <w:proofErr w:type="gramEnd"/>
            <w:r w:rsidRPr="008C3C96">
              <w:rPr>
                <w:rFonts w:ascii="CiscoSansTT" w:hAnsi="CiscoSansTT" w:cs="CiscoSansTT"/>
                <w:sz w:val="20"/>
              </w:rPr>
              <w:t>_provider</w:t>
            </w:r>
            <w:proofErr w:type="spellEnd"/>
            <w:r w:rsidRPr="008C3C96">
              <w:rPr>
                <w:rFonts w:ascii="CiscoSansTT" w:hAnsi="CiscoSansTT" w:cs="CiscoSansTT"/>
                <w:sz w:val="20"/>
              </w:rPr>
              <w:t xml:space="preserve"> }}"</w:t>
            </w:r>
          </w:p>
          <w:p w14:paraId="7B8B07EC" w14:textId="77777777" w:rsidR="001F368A" w:rsidRPr="008C3C96" w:rsidRDefault="001F368A" w:rsidP="00DC489A">
            <w:pPr>
              <w:pStyle w:val="dC-CommandLine"/>
              <w:rPr>
                <w:rFonts w:ascii="CiscoSansTT" w:hAnsi="CiscoSansTT" w:cs="CiscoSansTT"/>
                <w:sz w:val="20"/>
              </w:rPr>
            </w:pPr>
            <w:r w:rsidRPr="008C3C96">
              <w:rPr>
                <w:rFonts w:ascii="CiscoSansTT" w:hAnsi="CiscoSansTT" w:cs="CiscoSansTT"/>
                <w:sz w:val="20"/>
              </w:rPr>
              <w:t xml:space="preserve">         tags: </w:t>
            </w:r>
            <w:proofErr w:type="spellStart"/>
            <w:r w:rsidRPr="008C3C96">
              <w:rPr>
                <w:rFonts w:ascii="CiscoSansTT" w:hAnsi="CiscoSansTT" w:cs="CiscoSansTT"/>
                <w:sz w:val="20"/>
              </w:rPr>
              <w:t>vxlan</w:t>
            </w:r>
            <w:proofErr w:type="spellEnd"/>
          </w:p>
          <w:p w14:paraId="1FBBE365" w14:textId="77777777" w:rsidR="001F368A" w:rsidRPr="008C3C96" w:rsidRDefault="001F368A" w:rsidP="00DC489A">
            <w:pPr>
              <w:pStyle w:val="dC-CommandLine"/>
              <w:rPr>
                <w:rFonts w:ascii="CiscoSansTT" w:hAnsi="CiscoSansTT" w:cs="CiscoSansTT"/>
                <w:sz w:val="20"/>
              </w:rPr>
            </w:pPr>
            <w:r w:rsidRPr="008C3C96">
              <w:rPr>
                <w:rFonts w:ascii="CiscoSansTT" w:hAnsi="CiscoSansTT" w:cs="CiscoSansTT"/>
                <w:sz w:val="20"/>
              </w:rPr>
              <w:t xml:space="preserve">       - name: Configure VLAN to VNI</w:t>
            </w:r>
          </w:p>
          <w:p w14:paraId="060F5A82" w14:textId="77777777" w:rsidR="001F368A" w:rsidRPr="008C3C96" w:rsidRDefault="001F368A" w:rsidP="00DC489A">
            <w:pPr>
              <w:pStyle w:val="dC-CommandLine"/>
              <w:rPr>
                <w:rFonts w:ascii="CiscoSansTT" w:hAnsi="CiscoSansTT" w:cs="CiscoSansTT"/>
                <w:sz w:val="20"/>
              </w:rPr>
            </w:pPr>
            <w:r w:rsidRPr="008C3C96">
              <w:rPr>
                <w:rFonts w:ascii="CiscoSansTT" w:hAnsi="CiscoSansTT" w:cs="CiscoSansTT"/>
                <w:sz w:val="20"/>
              </w:rPr>
              <w:t xml:space="preserve">         </w:t>
            </w:r>
            <w:proofErr w:type="spellStart"/>
            <w:r w:rsidRPr="008C3C96">
              <w:rPr>
                <w:rFonts w:ascii="CiscoSansTT" w:hAnsi="CiscoSansTT" w:cs="CiscoSansTT"/>
                <w:sz w:val="20"/>
              </w:rPr>
              <w:t>nxos_vlan</w:t>
            </w:r>
            <w:proofErr w:type="spellEnd"/>
            <w:r w:rsidRPr="008C3C96">
              <w:rPr>
                <w:rFonts w:ascii="CiscoSansTT" w:hAnsi="CiscoSansTT" w:cs="CiscoSansTT"/>
                <w:sz w:val="20"/>
              </w:rPr>
              <w:t>:</w:t>
            </w:r>
          </w:p>
          <w:p w14:paraId="160FE547" w14:textId="77777777" w:rsidR="001F368A" w:rsidRPr="008C3C96" w:rsidRDefault="001F368A" w:rsidP="00DC489A">
            <w:pPr>
              <w:pStyle w:val="dC-CommandLine"/>
              <w:rPr>
                <w:rFonts w:ascii="CiscoSansTT" w:hAnsi="CiscoSansTT" w:cs="CiscoSansTT"/>
                <w:sz w:val="20"/>
              </w:rPr>
            </w:pPr>
            <w:r w:rsidRPr="008C3C96">
              <w:rPr>
                <w:rFonts w:ascii="CiscoSansTT" w:hAnsi="CiscoSansTT" w:cs="CiscoSansTT"/>
                <w:sz w:val="20"/>
              </w:rPr>
              <w:t xml:space="preserve">           </w:t>
            </w:r>
            <w:proofErr w:type="spellStart"/>
            <w:r w:rsidRPr="008C3C96">
              <w:rPr>
                <w:rFonts w:ascii="CiscoSansTT" w:hAnsi="CiscoSansTT" w:cs="CiscoSansTT"/>
                <w:sz w:val="20"/>
              </w:rPr>
              <w:t>vlan_id</w:t>
            </w:r>
            <w:proofErr w:type="spellEnd"/>
            <w:r w:rsidRPr="008C3C96">
              <w:rPr>
                <w:rFonts w:ascii="CiscoSansTT" w:hAnsi="CiscoSansTT" w:cs="CiscoSansTT"/>
                <w:sz w:val="20"/>
              </w:rPr>
              <w:t>: "</w:t>
            </w:r>
            <w:proofErr w:type="gramStart"/>
            <w:r w:rsidRPr="008C3C96">
              <w:rPr>
                <w:rFonts w:ascii="CiscoSansTT" w:hAnsi="CiscoSansTT" w:cs="CiscoSansTT"/>
                <w:sz w:val="20"/>
              </w:rPr>
              <w:t xml:space="preserve">{{ </w:t>
            </w:r>
            <w:proofErr w:type="spellStart"/>
            <w:r w:rsidRPr="008C3C96">
              <w:rPr>
                <w:rFonts w:ascii="CiscoSansTT" w:hAnsi="CiscoSansTT" w:cs="CiscoSansTT"/>
                <w:sz w:val="20"/>
              </w:rPr>
              <w:t>item</w:t>
            </w:r>
            <w:proofErr w:type="gramEnd"/>
            <w:r w:rsidRPr="008C3C96">
              <w:rPr>
                <w:rFonts w:ascii="CiscoSansTT" w:hAnsi="CiscoSansTT" w:cs="CiscoSansTT"/>
                <w:sz w:val="20"/>
              </w:rPr>
              <w:t>.vlan_id</w:t>
            </w:r>
            <w:proofErr w:type="spellEnd"/>
            <w:r w:rsidRPr="008C3C96">
              <w:rPr>
                <w:rFonts w:ascii="CiscoSansTT" w:hAnsi="CiscoSansTT" w:cs="CiscoSansTT"/>
                <w:sz w:val="20"/>
              </w:rPr>
              <w:t xml:space="preserve"> }}"</w:t>
            </w:r>
          </w:p>
          <w:p w14:paraId="7ADB832C" w14:textId="77777777" w:rsidR="001F368A" w:rsidRPr="008C3C96" w:rsidRDefault="001F368A" w:rsidP="00DC489A">
            <w:pPr>
              <w:pStyle w:val="dC-CommandLine"/>
              <w:rPr>
                <w:rFonts w:ascii="CiscoSansTT" w:hAnsi="CiscoSansTT" w:cs="CiscoSansTT"/>
                <w:sz w:val="20"/>
              </w:rPr>
            </w:pPr>
            <w:r w:rsidRPr="008C3C96">
              <w:rPr>
                <w:rFonts w:ascii="CiscoSansTT" w:hAnsi="CiscoSansTT" w:cs="CiscoSansTT"/>
                <w:sz w:val="20"/>
              </w:rPr>
              <w:t xml:space="preserve">           </w:t>
            </w:r>
            <w:proofErr w:type="spellStart"/>
            <w:r w:rsidRPr="008C3C96">
              <w:rPr>
                <w:rFonts w:ascii="CiscoSansTT" w:hAnsi="CiscoSansTT" w:cs="CiscoSansTT"/>
                <w:sz w:val="20"/>
              </w:rPr>
              <w:t>mapped_vni</w:t>
            </w:r>
            <w:proofErr w:type="spellEnd"/>
            <w:r w:rsidRPr="008C3C96">
              <w:rPr>
                <w:rFonts w:ascii="CiscoSansTT" w:hAnsi="CiscoSansTT" w:cs="CiscoSansTT"/>
                <w:sz w:val="20"/>
              </w:rPr>
              <w:t>: "</w:t>
            </w:r>
            <w:proofErr w:type="gramStart"/>
            <w:r w:rsidRPr="008C3C96">
              <w:rPr>
                <w:rFonts w:ascii="CiscoSansTT" w:hAnsi="CiscoSansTT" w:cs="CiscoSansTT"/>
                <w:sz w:val="20"/>
              </w:rPr>
              <w:t xml:space="preserve">{{ </w:t>
            </w:r>
            <w:proofErr w:type="spellStart"/>
            <w:r w:rsidRPr="008C3C96">
              <w:rPr>
                <w:rFonts w:ascii="CiscoSansTT" w:hAnsi="CiscoSansTT" w:cs="CiscoSansTT"/>
                <w:sz w:val="20"/>
              </w:rPr>
              <w:t>item.vni</w:t>
            </w:r>
            <w:proofErr w:type="spellEnd"/>
            <w:proofErr w:type="gramEnd"/>
            <w:r w:rsidRPr="008C3C96">
              <w:rPr>
                <w:rFonts w:ascii="CiscoSansTT" w:hAnsi="CiscoSansTT" w:cs="CiscoSansTT"/>
                <w:sz w:val="20"/>
              </w:rPr>
              <w:t xml:space="preserve"> }}"</w:t>
            </w:r>
          </w:p>
          <w:p w14:paraId="52441988" w14:textId="77777777" w:rsidR="001F368A" w:rsidRPr="008C3C96" w:rsidRDefault="001F368A" w:rsidP="00DC489A">
            <w:pPr>
              <w:pStyle w:val="dC-CommandLine"/>
              <w:rPr>
                <w:rFonts w:ascii="CiscoSansTT" w:hAnsi="CiscoSansTT" w:cs="CiscoSansTT"/>
                <w:sz w:val="20"/>
              </w:rPr>
            </w:pPr>
            <w:r w:rsidRPr="008C3C96">
              <w:rPr>
                <w:rFonts w:ascii="CiscoSansTT" w:hAnsi="CiscoSansTT" w:cs="CiscoSansTT"/>
                <w:sz w:val="20"/>
              </w:rPr>
              <w:t xml:space="preserve">           name: "</w:t>
            </w:r>
            <w:proofErr w:type="gramStart"/>
            <w:r w:rsidRPr="008C3C96">
              <w:rPr>
                <w:rFonts w:ascii="CiscoSansTT" w:hAnsi="CiscoSansTT" w:cs="CiscoSansTT"/>
                <w:sz w:val="20"/>
              </w:rPr>
              <w:t xml:space="preserve">{{ </w:t>
            </w:r>
            <w:proofErr w:type="spellStart"/>
            <w:r w:rsidRPr="008C3C96">
              <w:rPr>
                <w:rFonts w:ascii="CiscoSansTT" w:hAnsi="CiscoSansTT" w:cs="CiscoSansTT"/>
                <w:sz w:val="20"/>
              </w:rPr>
              <w:t>item</w:t>
            </w:r>
            <w:proofErr w:type="gramEnd"/>
            <w:r w:rsidRPr="008C3C96">
              <w:rPr>
                <w:rFonts w:ascii="CiscoSansTT" w:hAnsi="CiscoSansTT" w:cs="CiscoSansTT"/>
                <w:sz w:val="20"/>
              </w:rPr>
              <w:t>.vlan_name</w:t>
            </w:r>
            <w:proofErr w:type="spellEnd"/>
            <w:r w:rsidRPr="008C3C96">
              <w:rPr>
                <w:rFonts w:ascii="CiscoSansTT" w:hAnsi="CiscoSansTT" w:cs="CiscoSansTT"/>
                <w:sz w:val="20"/>
              </w:rPr>
              <w:t xml:space="preserve"> }}"</w:t>
            </w:r>
          </w:p>
          <w:p w14:paraId="19945BA3" w14:textId="77777777" w:rsidR="001F368A" w:rsidRPr="008C3C96" w:rsidRDefault="001F368A" w:rsidP="00DC489A">
            <w:pPr>
              <w:pStyle w:val="dC-CommandLine"/>
              <w:rPr>
                <w:rFonts w:ascii="CiscoSansTT" w:hAnsi="CiscoSansTT" w:cs="CiscoSansTT"/>
                <w:sz w:val="20"/>
              </w:rPr>
            </w:pPr>
            <w:r w:rsidRPr="008C3C96">
              <w:rPr>
                <w:rFonts w:ascii="CiscoSansTT" w:hAnsi="CiscoSansTT" w:cs="CiscoSansTT"/>
                <w:sz w:val="20"/>
              </w:rPr>
              <w:t xml:space="preserve">           provider: "</w:t>
            </w:r>
            <w:proofErr w:type="gramStart"/>
            <w:r w:rsidRPr="008C3C96">
              <w:rPr>
                <w:rFonts w:ascii="CiscoSansTT" w:hAnsi="CiscoSansTT" w:cs="CiscoSansTT"/>
                <w:sz w:val="20"/>
              </w:rPr>
              <w:t xml:space="preserve">{{ </w:t>
            </w:r>
            <w:proofErr w:type="spellStart"/>
            <w:r w:rsidRPr="008C3C96">
              <w:rPr>
                <w:rFonts w:ascii="CiscoSansTT" w:hAnsi="CiscoSansTT" w:cs="CiscoSansTT"/>
                <w:sz w:val="20"/>
              </w:rPr>
              <w:t>nxos</w:t>
            </w:r>
            <w:proofErr w:type="gramEnd"/>
            <w:r w:rsidRPr="008C3C96">
              <w:rPr>
                <w:rFonts w:ascii="CiscoSansTT" w:hAnsi="CiscoSansTT" w:cs="CiscoSansTT"/>
                <w:sz w:val="20"/>
              </w:rPr>
              <w:t>_provider</w:t>
            </w:r>
            <w:proofErr w:type="spellEnd"/>
            <w:r w:rsidRPr="008C3C96">
              <w:rPr>
                <w:rFonts w:ascii="CiscoSansTT" w:hAnsi="CiscoSansTT" w:cs="CiscoSansTT"/>
                <w:sz w:val="20"/>
              </w:rPr>
              <w:t xml:space="preserve"> }}"</w:t>
            </w:r>
          </w:p>
          <w:p w14:paraId="6B8C3EE6" w14:textId="77777777" w:rsidR="001F368A" w:rsidRPr="008C3C96" w:rsidRDefault="001F368A" w:rsidP="00DC489A">
            <w:pPr>
              <w:pStyle w:val="dC-CommandLine"/>
              <w:rPr>
                <w:rFonts w:ascii="CiscoSansTT" w:hAnsi="CiscoSansTT" w:cs="CiscoSansTT"/>
                <w:sz w:val="20"/>
              </w:rPr>
            </w:pPr>
            <w:r w:rsidRPr="008C3C96">
              <w:rPr>
                <w:rFonts w:ascii="CiscoSansTT" w:hAnsi="CiscoSansTT" w:cs="CiscoSansTT"/>
                <w:sz w:val="20"/>
              </w:rPr>
              <w:t xml:space="preserve">         </w:t>
            </w:r>
            <w:proofErr w:type="spellStart"/>
            <w:r w:rsidRPr="008C3C96">
              <w:rPr>
                <w:rFonts w:ascii="CiscoSansTT" w:hAnsi="CiscoSansTT" w:cs="CiscoSansTT"/>
                <w:sz w:val="20"/>
              </w:rPr>
              <w:t>with_items</w:t>
            </w:r>
            <w:proofErr w:type="spellEnd"/>
            <w:r w:rsidRPr="008C3C96">
              <w:rPr>
                <w:rFonts w:ascii="CiscoSansTT" w:hAnsi="CiscoSansTT" w:cs="CiscoSansTT"/>
                <w:sz w:val="20"/>
              </w:rPr>
              <w:t>:</w:t>
            </w:r>
          </w:p>
          <w:p w14:paraId="7E55F0B7" w14:textId="77777777" w:rsidR="001F368A" w:rsidRPr="008C3C96" w:rsidRDefault="001F368A" w:rsidP="00DC489A">
            <w:pPr>
              <w:pStyle w:val="dC-CommandLine"/>
              <w:rPr>
                <w:rFonts w:ascii="CiscoSansTT" w:hAnsi="CiscoSansTT" w:cs="CiscoSansTT"/>
                <w:sz w:val="20"/>
              </w:rPr>
            </w:pPr>
            <w:r w:rsidRPr="008C3C96">
              <w:rPr>
                <w:rFonts w:ascii="CiscoSansTT" w:hAnsi="CiscoSansTT" w:cs="CiscoSansTT"/>
                <w:sz w:val="20"/>
              </w:rPr>
              <w:t xml:space="preserve">         - "</w:t>
            </w:r>
            <w:proofErr w:type="gramStart"/>
            <w:r w:rsidRPr="008C3C96">
              <w:rPr>
                <w:rFonts w:ascii="CiscoSansTT" w:hAnsi="CiscoSansTT" w:cs="CiscoSansTT"/>
                <w:sz w:val="20"/>
              </w:rPr>
              <w:t>{{ L</w:t>
            </w:r>
            <w:proofErr w:type="gramEnd"/>
            <w:r w:rsidRPr="008C3C96">
              <w:rPr>
                <w:rFonts w:ascii="CiscoSansTT" w:hAnsi="CiscoSansTT" w:cs="CiscoSansTT"/>
                <w:sz w:val="20"/>
              </w:rPr>
              <w:t>2VNI }}"</w:t>
            </w:r>
          </w:p>
          <w:p w14:paraId="4200A3BA" w14:textId="77777777" w:rsidR="001F368A" w:rsidRPr="008C3C96" w:rsidRDefault="001F368A" w:rsidP="00DC489A">
            <w:pPr>
              <w:pStyle w:val="dC-CommandLine"/>
              <w:rPr>
                <w:rFonts w:ascii="CiscoSansTT" w:hAnsi="CiscoSansTT" w:cs="CiscoSansTT"/>
                <w:sz w:val="20"/>
              </w:rPr>
            </w:pPr>
            <w:r w:rsidRPr="008C3C96">
              <w:rPr>
                <w:rFonts w:ascii="CiscoSansTT" w:hAnsi="CiscoSansTT" w:cs="CiscoSansTT"/>
                <w:sz w:val="20"/>
              </w:rPr>
              <w:t xml:space="preserve">         - "</w:t>
            </w:r>
            <w:proofErr w:type="gramStart"/>
            <w:r w:rsidRPr="008C3C96">
              <w:rPr>
                <w:rFonts w:ascii="CiscoSansTT" w:hAnsi="CiscoSansTT" w:cs="CiscoSansTT"/>
                <w:sz w:val="20"/>
              </w:rPr>
              <w:t>{{ L</w:t>
            </w:r>
            <w:proofErr w:type="gramEnd"/>
            <w:r w:rsidRPr="008C3C96">
              <w:rPr>
                <w:rFonts w:ascii="CiscoSansTT" w:hAnsi="CiscoSansTT" w:cs="CiscoSansTT"/>
                <w:sz w:val="20"/>
              </w:rPr>
              <w:t>3VNI }}"</w:t>
            </w:r>
          </w:p>
          <w:p w14:paraId="2D95EB2A" w14:textId="77777777" w:rsidR="001F368A" w:rsidRPr="008C3C96" w:rsidRDefault="001F368A" w:rsidP="00DC489A">
            <w:pPr>
              <w:pStyle w:val="dC-CommandLine"/>
              <w:rPr>
                <w:rFonts w:ascii="CiscoSansTT" w:hAnsi="CiscoSansTT" w:cs="CiscoSansTT"/>
                <w:sz w:val="20"/>
              </w:rPr>
            </w:pPr>
            <w:r w:rsidRPr="008C3C96">
              <w:rPr>
                <w:rFonts w:ascii="CiscoSansTT" w:hAnsi="CiscoSansTT" w:cs="CiscoSansTT"/>
                <w:sz w:val="20"/>
              </w:rPr>
              <w:t xml:space="preserve">         tags: </w:t>
            </w:r>
            <w:proofErr w:type="spellStart"/>
            <w:r w:rsidRPr="008C3C96">
              <w:rPr>
                <w:rFonts w:ascii="CiscoSansTT" w:hAnsi="CiscoSansTT" w:cs="CiscoSansTT"/>
                <w:sz w:val="20"/>
              </w:rPr>
              <w:t>vxlan</w:t>
            </w:r>
            <w:proofErr w:type="spellEnd"/>
          </w:p>
          <w:p w14:paraId="6B6B86DE" w14:textId="77777777" w:rsidR="001F368A" w:rsidRPr="008C3C96" w:rsidRDefault="001F368A" w:rsidP="00DC489A">
            <w:pPr>
              <w:pStyle w:val="dC-CommandLine"/>
              <w:rPr>
                <w:rFonts w:ascii="CiscoSansTT" w:hAnsi="CiscoSansTT" w:cs="CiscoSansTT"/>
                <w:sz w:val="20"/>
              </w:rPr>
            </w:pPr>
            <w:r w:rsidRPr="008C3C96">
              <w:rPr>
                <w:rFonts w:ascii="CiscoSansTT" w:hAnsi="CiscoSansTT" w:cs="CiscoSansTT"/>
                <w:sz w:val="20"/>
              </w:rPr>
              <w:t xml:space="preserve">       - name: Configure Tenant VRF</w:t>
            </w:r>
          </w:p>
          <w:p w14:paraId="1721DFF9" w14:textId="77777777" w:rsidR="001F368A" w:rsidRPr="008C3C96" w:rsidRDefault="001F368A" w:rsidP="00DC489A">
            <w:pPr>
              <w:pStyle w:val="dC-CommandLine"/>
              <w:rPr>
                <w:rFonts w:ascii="CiscoSansTT" w:hAnsi="CiscoSansTT" w:cs="CiscoSansTT"/>
                <w:sz w:val="20"/>
              </w:rPr>
            </w:pPr>
            <w:r w:rsidRPr="008C3C96">
              <w:rPr>
                <w:rFonts w:ascii="CiscoSansTT" w:hAnsi="CiscoSansTT" w:cs="CiscoSansTT"/>
                <w:sz w:val="20"/>
              </w:rPr>
              <w:t xml:space="preserve">         </w:t>
            </w:r>
            <w:proofErr w:type="spellStart"/>
            <w:r w:rsidRPr="008C3C96">
              <w:rPr>
                <w:rFonts w:ascii="CiscoSansTT" w:hAnsi="CiscoSansTT" w:cs="CiscoSansTT"/>
                <w:sz w:val="20"/>
              </w:rPr>
              <w:t>nxos_vrf</w:t>
            </w:r>
            <w:proofErr w:type="spellEnd"/>
            <w:r w:rsidRPr="008C3C96">
              <w:rPr>
                <w:rFonts w:ascii="CiscoSansTT" w:hAnsi="CiscoSansTT" w:cs="CiscoSansTT"/>
                <w:sz w:val="20"/>
              </w:rPr>
              <w:t>:</w:t>
            </w:r>
          </w:p>
          <w:p w14:paraId="099A0789" w14:textId="77777777" w:rsidR="001F368A" w:rsidRPr="008C3C96" w:rsidRDefault="001F368A" w:rsidP="00DC489A">
            <w:pPr>
              <w:pStyle w:val="dC-CommandLine"/>
              <w:rPr>
                <w:rFonts w:ascii="CiscoSansTT" w:hAnsi="CiscoSansTT" w:cs="CiscoSansTT"/>
                <w:sz w:val="20"/>
              </w:rPr>
            </w:pPr>
            <w:r w:rsidRPr="008C3C96">
              <w:rPr>
                <w:rFonts w:ascii="CiscoSansTT" w:hAnsi="CiscoSansTT" w:cs="CiscoSansTT"/>
                <w:sz w:val="20"/>
              </w:rPr>
              <w:t xml:space="preserve">           </w:t>
            </w:r>
            <w:proofErr w:type="spellStart"/>
            <w:r w:rsidRPr="008C3C96">
              <w:rPr>
                <w:rFonts w:ascii="CiscoSansTT" w:hAnsi="CiscoSansTT" w:cs="CiscoSansTT"/>
                <w:sz w:val="20"/>
              </w:rPr>
              <w:t>vrf</w:t>
            </w:r>
            <w:proofErr w:type="spellEnd"/>
            <w:r w:rsidRPr="008C3C96">
              <w:rPr>
                <w:rFonts w:ascii="CiscoSansTT" w:hAnsi="CiscoSansTT" w:cs="CiscoSansTT"/>
                <w:sz w:val="20"/>
              </w:rPr>
              <w:t>: Tenant-1</w:t>
            </w:r>
          </w:p>
          <w:p w14:paraId="751FCF75" w14:textId="77777777" w:rsidR="001F368A" w:rsidRPr="008C3C96" w:rsidRDefault="001F368A" w:rsidP="00DC489A">
            <w:pPr>
              <w:pStyle w:val="dC-CommandLine"/>
              <w:rPr>
                <w:rFonts w:ascii="CiscoSansTT" w:hAnsi="CiscoSansTT" w:cs="CiscoSansTT"/>
                <w:sz w:val="20"/>
              </w:rPr>
            </w:pPr>
            <w:r w:rsidRPr="008C3C96">
              <w:rPr>
                <w:rFonts w:ascii="CiscoSansTT" w:hAnsi="CiscoSansTT" w:cs="CiscoSansTT"/>
                <w:sz w:val="20"/>
              </w:rPr>
              <w:t xml:space="preserve">           </w:t>
            </w:r>
            <w:proofErr w:type="spellStart"/>
            <w:r w:rsidRPr="008C3C96">
              <w:rPr>
                <w:rFonts w:ascii="CiscoSansTT" w:hAnsi="CiscoSansTT" w:cs="CiscoSansTT"/>
                <w:sz w:val="20"/>
              </w:rPr>
              <w:t>rd</w:t>
            </w:r>
            <w:proofErr w:type="spellEnd"/>
            <w:r w:rsidRPr="008C3C96">
              <w:rPr>
                <w:rFonts w:ascii="CiscoSansTT" w:hAnsi="CiscoSansTT" w:cs="CiscoSansTT"/>
                <w:sz w:val="20"/>
              </w:rPr>
              <w:t>:  auto</w:t>
            </w:r>
          </w:p>
          <w:p w14:paraId="6066C0A6" w14:textId="77777777" w:rsidR="001F368A" w:rsidRPr="008C3C96" w:rsidRDefault="001F368A" w:rsidP="00DC489A">
            <w:pPr>
              <w:pStyle w:val="dC-CommandLine"/>
              <w:rPr>
                <w:rFonts w:ascii="CiscoSansTT" w:hAnsi="CiscoSansTT" w:cs="CiscoSansTT"/>
                <w:sz w:val="20"/>
              </w:rPr>
            </w:pPr>
            <w:r w:rsidRPr="008C3C96">
              <w:rPr>
                <w:rFonts w:ascii="CiscoSansTT" w:hAnsi="CiscoSansTT" w:cs="CiscoSansTT"/>
                <w:sz w:val="20"/>
              </w:rPr>
              <w:t xml:space="preserve">           </w:t>
            </w:r>
            <w:proofErr w:type="spellStart"/>
            <w:r w:rsidRPr="008C3C96">
              <w:rPr>
                <w:rFonts w:ascii="CiscoSansTT" w:hAnsi="CiscoSansTT" w:cs="CiscoSansTT"/>
                <w:sz w:val="20"/>
              </w:rPr>
              <w:t>vni</w:t>
            </w:r>
            <w:proofErr w:type="spellEnd"/>
            <w:r w:rsidRPr="008C3C96">
              <w:rPr>
                <w:rFonts w:ascii="CiscoSansTT" w:hAnsi="CiscoSansTT" w:cs="CiscoSansTT"/>
                <w:sz w:val="20"/>
              </w:rPr>
              <w:t>: "</w:t>
            </w:r>
            <w:proofErr w:type="gramStart"/>
            <w:r w:rsidRPr="008C3C96">
              <w:rPr>
                <w:rFonts w:ascii="CiscoSansTT" w:hAnsi="CiscoSansTT" w:cs="CiscoSansTT"/>
                <w:sz w:val="20"/>
              </w:rPr>
              <w:t>{{ L</w:t>
            </w:r>
            <w:proofErr w:type="gramEnd"/>
            <w:r w:rsidRPr="008C3C96">
              <w:rPr>
                <w:rFonts w:ascii="CiscoSansTT" w:hAnsi="CiscoSansTT" w:cs="CiscoSansTT"/>
                <w:sz w:val="20"/>
              </w:rPr>
              <w:t>3VNI[0].</w:t>
            </w:r>
            <w:proofErr w:type="spellStart"/>
            <w:r w:rsidRPr="008C3C96">
              <w:rPr>
                <w:rFonts w:ascii="CiscoSansTT" w:hAnsi="CiscoSansTT" w:cs="CiscoSansTT"/>
                <w:sz w:val="20"/>
              </w:rPr>
              <w:t>vni</w:t>
            </w:r>
            <w:proofErr w:type="spellEnd"/>
            <w:r w:rsidRPr="008C3C96">
              <w:rPr>
                <w:rFonts w:ascii="CiscoSansTT" w:hAnsi="CiscoSansTT" w:cs="CiscoSansTT"/>
                <w:sz w:val="20"/>
              </w:rPr>
              <w:t xml:space="preserve"> }}"</w:t>
            </w:r>
          </w:p>
          <w:p w14:paraId="60F997F7" w14:textId="77777777" w:rsidR="001F368A" w:rsidRPr="008C3C96" w:rsidRDefault="001F368A" w:rsidP="00DC489A">
            <w:pPr>
              <w:pStyle w:val="dC-CommandLine"/>
              <w:rPr>
                <w:rFonts w:ascii="CiscoSansTT" w:hAnsi="CiscoSansTT" w:cs="CiscoSansTT"/>
                <w:sz w:val="20"/>
              </w:rPr>
            </w:pPr>
            <w:r w:rsidRPr="008C3C96">
              <w:rPr>
                <w:rFonts w:ascii="CiscoSansTT" w:hAnsi="CiscoSansTT" w:cs="CiscoSansTT"/>
                <w:sz w:val="20"/>
              </w:rPr>
              <w:t xml:space="preserve">           provider: "</w:t>
            </w:r>
            <w:proofErr w:type="gramStart"/>
            <w:r w:rsidRPr="008C3C96">
              <w:rPr>
                <w:rFonts w:ascii="CiscoSansTT" w:hAnsi="CiscoSansTT" w:cs="CiscoSansTT"/>
                <w:sz w:val="20"/>
              </w:rPr>
              <w:t xml:space="preserve">{{ </w:t>
            </w:r>
            <w:proofErr w:type="spellStart"/>
            <w:r w:rsidRPr="008C3C96">
              <w:rPr>
                <w:rFonts w:ascii="CiscoSansTT" w:hAnsi="CiscoSansTT" w:cs="CiscoSansTT"/>
                <w:sz w:val="20"/>
              </w:rPr>
              <w:t>nxos</w:t>
            </w:r>
            <w:proofErr w:type="gramEnd"/>
            <w:r w:rsidRPr="008C3C96">
              <w:rPr>
                <w:rFonts w:ascii="CiscoSansTT" w:hAnsi="CiscoSansTT" w:cs="CiscoSansTT"/>
                <w:sz w:val="20"/>
              </w:rPr>
              <w:t>_provider</w:t>
            </w:r>
            <w:proofErr w:type="spellEnd"/>
            <w:r w:rsidRPr="008C3C96">
              <w:rPr>
                <w:rFonts w:ascii="CiscoSansTT" w:hAnsi="CiscoSansTT" w:cs="CiscoSansTT"/>
                <w:sz w:val="20"/>
              </w:rPr>
              <w:t xml:space="preserve"> }}"</w:t>
            </w:r>
          </w:p>
          <w:p w14:paraId="6247BBA4" w14:textId="77777777" w:rsidR="001F368A" w:rsidRPr="008C3C96" w:rsidRDefault="001F368A" w:rsidP="00DC489A">
            <w:pPr>
              <w:pStyle w:val="dC-CommandLine"/>
              <w:rPr>
                <w:rFonts w:ascii="CiscoSansTT" w:hAnsi="CiscoSansTT" w:cs="CiscoSansTT"/>
                <w:sz w:val="20"/>
              </w:rPr>
            </w:pPr>
            <w:r w:rsidRPr="008C3C96">
              <w:rPr>
                <w:rFonts w:ascii="CiscoSansTT" w:hAnsi="CiscoSansTT" w:cs="CiscoSansTT"/>
                <w:sz w:val="20"/>
              </w:rPr>
              <w:t xml:space="preserve">         tags: </w:t>
            </w:r>
            <w:proofErr w:type="spellStart"/>
            <w:r w:rsidRPr="008C3C96">
              <w:rPr>
                <w:rFonts w:ascii="CiscoSansTT" w:hAnsi="CiscoSansTT" w:cs="CiscoSansTT"/>
                <w:sz w:val="20"/>
              </w:rPr>
              <w:t>vxlan</w:t>
            </w:r>
            <w:proofErr w:type="spellEnd"/>
          </w:p>
          <w:p w14:paraId="74F66568" w14:textId="77777777" w:rsidR="001F368A" w:rsidRPr="008C3C96" w:rsidRDefault="001F368A" w:rsidP="00DC489A">
            <w:pPr>
              <w:pStyle w:val="dC-CommandLine"/>
              <w:rPr>
                <w:rFonts w:ascii="CiscoSansTT" w:hAnsi="CiscoSansTT" w:cs="CiscoSansTT"/>
                <w:sz w:val="20"/>
              </w:rPr>
            </w:pPr>
            <w:r w:rsidRPr="008C3C96">
              <w:rPr>
                <w:rFonts w:ascii="CiscoSansTT" w:hAnsi="CiscoSansTT" w:cs="CiscoSansTT"/>
                <w:sz w:val="20"/>
              </w:rPr>
              <w:t xml:space="preserve">       - name: Configure VRF AF</w:t>
            </w:r>
          </w:p>
          <w:p w14:paraId="2B9D3707" w14:textId="77777777" w:rsidR="001F368A" w:rsidRPr="008C3C96" w:rsidRDefault="001F368A" w:rsidP="00DC489A">
            <w:pPr>
              <w:pStyle w:val="dC-CommandLine"/>
              <w:rPr>
                <w:rFonts w:ascii="CiscoSansTT" w:hAnsi="CiscoSansTT" w:cs="CiscoSansTT"/>
                <w:sz w:val="20"/>
              </w:rPr>
            </w:pPr>
            <w:r w:rsidRPr="008C3C96">
              <w:rPr>
                <w:rFonts w:ascii="CiscoSansTT" w:hAnsi="CiscoSansTT" w:cs="CiscoSansTT"/>
                <w:sz w:val="20"/>
              </w:rPr>
              <w:t xml:space="preserve">         </w:t>
            </w:r>
            <w:proofErr w:type="spellStart"/>
            <w:r w:rsidRPr="008C3C96">
              <w:rPr>
                <w:rFonts w:ascii="CiscoSansTT" w:hAnsi="CiscoSansTT" w:cs="CiscoSansTT"/>
                <w:sz w:val="20"/>
              </w:rPr>
              <w:t>nxos_vrf_af</w:t>
            </w:r>
            <w:proofErr w:type="spellEnd"/>
            <w:r w:rsidRPr="008C3C96">
              <w:rPr>
                <w:rFonts w:ascii="CiscoSansTT" w:hAnsi="CiscoSansTT" w:cs="CiscoSansTT"/>
                <w:sz w:val="20"/>
              </w:rPr>
              <w:t>:</w:t>
            </w:r>
          </w:p>
          <w:p w14:paraId="4954BEEA" w14:textId="77777777" w:rsidR="001F368A" w:rsidRPr="008C3C96" w:rsidRDefault="001F368A" w:rsidP="00DC489A">
            <w:pPr>
              <w:pStyle w:val="dC-CommandLine"/>
              <w:rPr>
                <w:rFonts w:ascii="CiscoSansTT" w:hAnsi="CiscoSansTT" w:cs="CiscoSansTT"/>
                <w:sz w:val="20"/>
              </w:rPr>
            </w:pPr>
            <w:r w:rsidRPr="008C3C96">
              <w:rPr>
                <w:rFonts w:ascii="CiscoSansTT" w:hAnsi="CiscoSansTT" w:cs="CiscoSansTT"/>
                <w:sz w:val="20"/>
              </w:rPr>
              <w:t xml:space="preserve">           </w:t>
            </w:r>
            <w:proofErr w:type="spellStart"/>
            <w:r w:rsidRPr="008C3C96">
              <w:rPr>
                <w:rFonts w:ascii="CiscoSansTT" w:hAnsi="CiscoSansTT" w:cs="CiscoSansTT"/>
                <w:sz w:val="20"/>
              </w:rPr>
              <w:t>vrf</w:t>
            </w:r>
            <w:proofErr w:type="spellEnd"/>
            <w:r w:rsidRPr="008C3C96">
              <w:rPr>
                <w:rFonts w:ascii="CiscoSansTT" w:hAnsi="CiscoSansTT" w:cs="CiscoSansTT"/>
                <w:sz w:val="20"/>
              </w:rPr>
              <w:t>: Tenant-1</w:t>
            </w:r>
          </w:p>
          <w:p w14:paraId="532CF9C3" w14:textId="77777777" w:rsidR="001F368A" w:rsidRPr="008C3C96" w:rsidRDefault="001F368A" w:rsidP="00DC489A">
            <w:pPr>
              <w:pStyle w:val="dC-CommandLine"/>
              <w:rPr>
                <w:rFonts w:ascii="CiscoSansTT" w:hAnsi="CiscoSansTT" w:cs="CiscoSansTT"/>
                <w:sz w:val="20"/>
              </w:rPr>
            </w:pPr>
            <w:r w:rsidRPr="008C3C96">
              <w:rPr>
                <w:rFonts w:ascii="CiscoSansTT" w:hAnsi="CiscoSansTT" w:cs="CiscoSansTT"/>
                <w:sz w:val="20"/>
              </w:rPr>
              <w:t xml:space="preserve">           </w:t>
            </w:r>
            <w:proofErr w:type="spellStart"/>
            <w:r w:rsidRPr="008C3C96">
              <w:rPr>
                <w:rFonts w:ascii="CiscoSansTT" w:hAnsi="CiscoSansTT" w:cs="CiscoSansTT"/>
                <w:sz w:val="20"/>
              </w:rPr>
              <w:t>route_target_both_auto_evpn</w:t>
            </w:r>
            <w:proofErr w:type="spellEnd"/>
            <w:r w:rsidRPr="008C3C96">
              <w:rPr>
                <w:rFonts w:ascii="CiscoSansTT" w:hAnsi="CiscoSansTT" w:cs="CiscoSansTT"/>
                <w:sz w:val="20"/>
              </w:rPr>
              <w:t>: true</w:t>
            </w:r>
          </w:p>
          <w:p w14:paraId="7F76971C" w14:textId="77777777" w:rsidR="001F368A" w:rsidRPr="008C3C96" w:rsidRDefault="001F368A" w:rsidP="00DC489A">
            <w:pPr>
              <w:pStyle w:val="dC-CommandLine"/>
              <w:rPr>
                <w:rFonts w:ascii="CiscoSansTT" w:hAnsi="CiscoSansTT" w:cs="CiscoSansTT"/>
                <w:sz w:val="20"/>
              </w:rPr>
            </w:pPr>
            <w:r w:rsidRPr="008C3C96">
              <w:rPr>
                <w:rFonts w:ascii="CiscoSansTT" w:hAnsi="CiscoSansTT" w:cs="CiscoSansTT"/>
                <w:sz w:val="20"/>
              </w:rPr>
              <w:t xml:space="preserve">           </w:t>
            </w:r>
            <w:proofErr w:type="spellStart"/>
            <w:r w:rsidRPr="008C3C96">
              <w:rPr>
                <w:rFonts w:ascii="CiscoSansTT" w:hAnsi="CiscoSansTT" w:cs="CiscoSansTT"/>
                <w:sz w:val="20"/>
              </w:rPr>
              <w:t>afi</w:t>
            </w:r>
            <w:proofErr w:type="spellEnd"/>
            <w:r w:rsidRPr="008C3C96">
              <w:rPr>
                <w:rFonts w:ascii="CiscoSansTT" w:hAnsi="CiscoSansTT" w:cs="CiscoSansTT"/>
                <w:sz w:val="20"/>
              </w:rPr>
              <w:t>: ipv4</w:t>
            </w:r>
          </w:p>
          <w:p w14:paraId="0390153F" w14:textId="5C257C15" w:rsidR="001F368A" w:rsidRPr="008C3C96" w:rsidDel="00015C6E" w:rsidRDefault="001F368A" w:rsidP="00DC489A">
            <w:pPr>
              <w:pStyle w:val="dC-CommandLine"/>
              <w:rPr>
                <w:del w:id="92" w:author="Lei Tian (letian)" w:date="2019-05-08T22:55:00Z"/>
                <w:rFonts w:ascii="CiscoSansTT" w:hAnsi="CiscoSansTT" w:cs="CiscoSansTT"/>
                <w:sz w:val="20"/>
              </w:rPr>
            </w:pPr>
            <w:del w:id="93" w:author="Lei Tian (letian)" w:date="2019-05-08T22:55:00Z">
              <w:r w:rsidRPr="008C3C96" w:rsidDel="00015C6E">
                <w:rPr>
                  <w:rFonts w:ascii="CiscoSansTT" w:hAnsi="CiscoSansTT" w:cs="CiscoSansTT"/>
                  <w:sz w:val="20"/>
                </w:rPr>
                <w:delText xml:space="preserve">           safi: unicast</w:delText>
              </w:r>
            </w:del>
          </w:p>
          <w:p w14:paraId="498BBFF8" w14:textId="77777777" w:rsidR="001F368A" w:rsidRPr="008C3C96" w:rsidRDefault="001F368A" w:rsidP="00DC489A">
            <w:pPr>
              <w:pStyle w:val="dC-CommandLine"/>
              <w:rPr>
                <w:rFonts w:ascii="CiscoSansTT" w:hAnsi="CiscoSansTT" w:cs="CiscoSansTT"/>
                <w:sz w:val="20"/>
              </w:rPr>
            </w:pPr>
            <w:r w:rsidRPr="008C3C96">
              <w:rPr>
                <w:rFonts w:ascii="CiscoSansTT" w:hAnsi="CiscoSansTT" w:cs="CiscoSansTT"/>
                <w:sz w:val="20"/>
              </w:rPr>
              <w:t xml:space="preserve">           provider: "</w:t>
            </w:r>
            <w:proofErr w:type="gramStart"/>
            <w:r w:rsidRPr="008C3C96">
              <w:rPr>
                <w:rFonts w:ascii="CiscoSansTT" w:hAnsi="CiscoSansTT" w:cs="CiscoSansTT"/>
                <w:sz w:val="20"/>
              </w:rPr>
              <w:t xml:space="preserve">{{ </w:t>
            </w:r>
            <w:proofErr w:type="spellStart"/>
            <w:r w:rsidRPr="008C3C96">
              <w:rPr>
                <w:rFonts w:ascii="CiscoSansTT" w:hAnsi="CiscoSansTT" w:cs="CiscoSansTT"/>
                <w:sz w:val="20"/>
              </w:rPr>
              <w:t>nxos</w:t>
            </w:r>
            <w:proofErr w:type="gramEnd"/>
            <w:r w:rsidRPr="008C3C96">
              <w:rPr>
                <w:rFonts w:ascii="CiscoSansTT" w:hAnsi="CiscoSansTT" w:cs="CiscoSansTT"/>
                <w:sz w:val="20"/>
              </w:rPr>
              <w:t>_provider</w:t>
            </w:r>
            <w:proofErr w:type="spellEnd"/>
            <w:r w:rsidRPr="008C3C96">
              <w:rPr>
                <w:rFonts w:ascii="CiscoSansTT" w:hAnsi="CiscoSansTT" w:cs="CiscoSansTT"/>
                <w:sz w:val="20"/>
              </w:rPr>
              <w:t xml:space="preserve"> }}"</w:t>
            </w:r>
          </w:p>
          <w:p w14:paraId="11505BC6" w14:textId="77777777" w:rsidR="001F368A" w:rsidRPr="008C3C96" w:rsidRDefault="001F368A" w:rsidP="00DC489A">
            <w:pPr>
              <w:pStyle w:val="dC-CommandLine"/>
              <w:rPr>
                <w:rFonts w:ascii="CiscoSansTT" w:hAnsi="CiscoSansTT" w:cs="CiscoSansTT"/>
                <w:sz w:val="20"/>
              </w:rPr>
            </w:pPr>
            <w:r w:rsidRPr="008C3C96">
              <w:rPr>
                <w:rFonts w:ascii="CiscoSansTT" w:hAnsi="CiscoSansTT" w:cs="CiscoSansTT"/>
                <w:sz w:val="20"/>
              </w:rPr>
              <w:t xml:space="preserve">         tags: </w:t>
            </w:r>
            <w:proofErr w:type="spellStart"/>
            <w:r w:rsidRPr="008C3C96">
              <w:rPr>
                <w:rFonts w:ascii="CiscoSansTT" w:hAnsi="CiscoSansTT" w:cs="CiscoSansTT"/>
                <w:sz w:val="20"/>
              </w:rPr>
              <w:t>vxlan</w:t>
            </w:r>
            <w:proofErr w:type="spellEnd"/>
          </w:p>
          <w:p w14:paraId="52DD63C4" w14:textId="77777777" w:rsidR="001F368A" w:rsidRPr="008C3C96" w:rsidRDefault="001F368A" w:rsidP="00DC489A">
            <w:pPr>
              <w:pStyle w:val="dC-CommandLine"/>
              <w:rPr>
                <w:rFonts w:ascii="CiscoSansTT" w:hAnsi="CiscoSansTT" w:cs="CiscoSansTT"/>
                <w:sz w:val="20"/>
              </w:rPr>
            </w:pPr>
            <w:r w:rsidRPr="008C3C96">
              <w:rPr>
                <w:rFonts w:ascii="CiscoSansTT" w:hAnsi="CiscoSansTT" w:cs="CiscoSansTT"/>
                <w:sz w:val="20"/>
              </w:rPr>
              <w:t xml:space="preserve">       - name: Configure Anycast GW</w:t>
            </w:r>
          </w:p>
          <w:p w14:paraId="12492FD2" w14:textId="77777777" w:rsidR="001F368A" w:rsidRPr="008C3C96" w:rsidRDefault="001F368A" w:rsidP="00DC489A">
            <w:pPr>
              <w:pStyle w:val="dC-CommandLine"/>
              <w:rPr>
                <w:rFonts w:ascii="CiscoSansTT" w:hAnsi="CiscoSansTT" w:cs="CiscoSansTT"/>
                <w:sz w:val="20"/>
              </w:rPr>
            </w:pPr>
            <w:r w:rsidRPr="008C3C96">
              <w:rPr>
                <w:rFonts w:ascii="CiscoSansTT" w:hAnsi="CiscoSansTT" w:cs="CiscoSansTT"/>
                <w:sz w:val="20"/>
              </w:rPr>
              <w:t xml:space="preserve">         </w:t>
            </w:r>
            <w:proofErr w:type="spellStart"/>
            <w:r w:rsidRPr="008C3C96">
              <w:rPr>
                <w:rFonts w:ascii="CiscoSansTT" w:hAnsi="CiscoSansTT" w:cs="CiscoSansTT"/>
                <w:sz w:val="20"/>
              </w:rPr>
              <w:t>nxos_overlay_global</w:t>
            </w:r>
            <w:proofErr w:type="spellEnd"/>
            <w:r w:rsidRPr="008C3C96">
              <w:rPr>
                <w:rFonts w:ascii="CiscoSansTT" w:hAnsi="CiscoSansTT" w:cs="CiscoSansTT"/>
                <w:sz w:val="20"/>
              </w:rPr>
              <w:t>:</w:t>
            </w:r>
          </w:p>
          <w:p w14:paraId="1CBC480F" w14:textId="77777777" w:rsidR="001F368A" w:rsidRPr="008C3C96" w:rsidRDefault="001F368A" w:rsidP="00DC489A">
            <w:pPr>
              <w:pStyle w:val="dC-CommandLine"/>
              <w:rPr>
                <w:rFonts w:ascii="CiscoSansTT" w:hAnsi="CiscoSansTT" w:cs="CiscoSansTT"/>
                <w:sz w:val="20"/>
              </w:rPr>
            </w:pPr>
            <w:r w:rsidRPr="008C3C96">
              <w:rPr>
                <w:rFonts w:ascii="CiscoSansTT" w:hAnsi="CiscoSansTT" w:cs="CiscoSansTT"/>
                <w:sz w:val="20"/>
              </w:rPr>
              <w:t xml:space="preserve">           </w:t>
            </w:r>
            <w:proofErr w:type="spellStart"/>
            <w:r w:rsidRPr="008C3C96">
              <w:rPr>
                <w:rFonts w:ascii="CiscoSansTT" w:hAnsi="CiscoSansTT" w:cs="CiscoSansTT"/>
                <w:sz w:val="20"/>
              </w:rPr>
              <w:t>anycast_gateway_mac</w:t>
            </w:r>
            <w:proofErr w:type="spellEnd"/>
            <w:r w:rsidRPr="008C3C96">
              <w:rPr>
                <w:rFonts w:ascii="CiscoSansTT" w:hAnsi="CiscoSansTT" w:cs="CiscoSansTT"/>
                <w:sz w:val="20"/>
              </w:rPr>
              <w:t>: 0000.2222.3333</w:t>
            </w:r>
          </w:p>
          <w:p w14:paraId="7E2526D6" w14:textId="77777777" w:rsidR="001F368A" w:rsidRPr="008C3C96" w:rsidRDefault="001F368A" w:rsidP="00DC489A">
            <w:pPr>
              <w:pStyle w:val="dC-CommandLine"/>
              <w:rPr>
                <w:rFonts w:ascii="CiscoSansTT" w:hAnsi="CiscoSansTT" w:cs="CiscoSansTT"/>
                <w:sz w:val="20"/>
              </w:rPr>
            </w:pPr>
            <w:r w:rsidRPr="008C3C96">
              <w:rPr>
                <w:rFonts w:ascii="CiscoSansTT" w:hAnsi="CiscoSansTT" w:cs="CiscoSansTT"/>
                <w:sz w:val="20"/>
              </w:rPr>
              <w:t xml:space="preserve">           provider: "</w:t>
            </w:r>
            <w:proofErr w:type="gramStart"/>
            <w:r w:rsidRPr="008C3C96">
              <w:rPr>
                <w:rFonts w:ascii="CiscoSansTT" w:hAnsi="CiscoSansTT" w:cs="CiscoSansTT"/>
                <w:sz w:val="20"/>
              </w:rPr>
              <w:t xml:space="preserve">{{ </w:t>
            </w:r>
            <w:proofErr w:type="spellStart"/>
            <w:r w:rsidRPr="008C3C96">
              <w:rPr>
                <w:rFonts w:ascii="CiscoSansTT" w:hAnsi="CiscoSansTT" w:cs="CiscoSansTT"/>
                <w:sz w:val="20"/>
              </w:rPr>
              <w:t>nxos</w:t>
            </w:r>
            <w:proofErr w:type="gramEnd"/>
            <w:r w:rsidRPr="008C3C96">
              <w:rPr>
                <w:rFonts w:ascii="CiscoSansTT" w:hAnsi="CiscoSansTT" w:cs="CiscoSansTT"/>
                <w:sz w:val="20"/>
              </w:rPr>
              <w:t>_provider</w:t>
            </w:r>
            <w:proofErr w:type="spellEnd"/>
            <w:r w:rsidRPr="008C3C96">
              <w:rPr>
                <w:rFonts w:ascii="CiscoSansTT" w:hAnsi="CiscoSansTT" w:cs="CiscoSansTT"/>
                <w:sz w:val="20"/>
              </w:rPr>
              <w:t xml:space="preserve"> }}"</w:t>
            </w:r>
          </w:p>
          <w:p w14:paraId="724FD334" w14:textId="77777777" w:rsidR="001F368A" w:rsidRPr="008C3C96" w:rsidRDefault="001F368A" w:rsidP="00DC489A">
            <w:pPr>
              <w:pStyle w:val="dC-CommandLine"/>
              <w:rPr>
                <w:rFonts w:ascii="CiscoSansTT" w:hAnsi="CiscoSansTT" w:cs="CiscoSansTT"/>
                <w:sz w:val="20"/>
              </w:rPr>
            </w:pPr>
            <w:r w:rsidRPr="008C3C96">
              <w:rPr>
                <w:rFonts w:ascii="CiscoSansTT" w:hAnsi="CiscoSansTT" w:cs="CiscoSansTT"/>
                <w:sz w:val="20"/>
              </w:rPr>
              <w:t xml:space="preserve">         tags: </w:t>
            </w:r>
            <w:proofErr w:type="spellStart"/>
            <w:r w:rsidRPr="008C3C96">
              <w:rPr>
                <w:rFonts w:ascii="CiscoSansTT" w:hAnsi="CiscoSansTT" w:cs="CiscoSansTT"/>
                <w:sz w:val="20"/>
              </w:rPr>
              <w:t>vxlan</w:t>
            </w:r>
            <w:proofErr w:type="spellEnd"/>
          </w:p>
          <w:p w14:paraId="7B666EA5" w14:textId="77777777" w:rsidR="001F368A" w:rsidRPr="008C3C96" w:rsidRDefault="001F368A" w:rsidP="00DC489A">
            <w:pPr>
              <w:pStyle w:val="dC-CommandLine"/>
              <w:rPr>
                <w:rFonts w:ascii="CiscoSansTT" w:hAnsi="CiscoSansTT" w:cs="CiscoSansTT"/>
                <w:sz w:val="20"/>
              </w:rPr>
            </w:pPr>
            <w:r w:rsidRPr="008C3C96">
              <w:rPr>
                <w:rFonts w:ascii="CiscoSansTT" w:hAnsi="CiscoSansTT" w:cs="CiscoSansTT"/>
                <w:sz w:val="20"/>
              </w:rPr>
              <w:t xml:space="preserve">       - name: Configure L2VNI</w:t>
            </w:r>
          </w:p>
          <w:p w14:paraId="23AF9A6B" w14:textId="77777777" w:rsidR="001F368A" w:rsidRPr="008C3C96" w:rsidRDefault="001F368A" w:rsidP="00DC489A">
            <w:pPr>
              <w:pStyle w:val="dC-CommandLine"/>
              <w:rPr>
                <w:rFonts w:ascii="CiscoSansTT" w:hAnsi="CiscoSansTT" w:cs="CiscoSansTT"/>
                <w:sz w:val="20"/>
              </w:rPr>
            </w:pPr>
            <w:r w:rsidRPr="008C3C96">
              <w:rPr>
                <w:rFonts w:ascii="CiscoSansTT" w:hAnsi="CiscoSansTT" w:cs="CiscoSansTT"/>
                <w:sz w:val="20"/>
              </w:rPr>
              <w:t xml:space="preserve">         </w:t>
            </w:r>
            <w:proofErr w:type="spellStart"/>
            <w:r w:rsidRPr="008C3C96">
              <w:rPr>
                <w:rFonts w:ascii="CiscoSansTT" w:hAnsi="CiscoSansTT" w:cs="CiscoSansTT"/>
                <w:sz w:val="20"/>
              </w:rPr>
              <w:t>nxos_interface</w:t>
            </w:r>
            <w:proofErr w:type="spellEnd"/>
            <w:r w:rsidRPr="008C3C96">
              <w:rPr>
                <w:rFonts w:ascii="CiscoSansTT" w:hAnsi="CiscoSansTT" w:cs="CiscoSansTT"/>
                <w:sz w:val="20"/>
              </w:rPr>
              <w:t>:</w:t>
            </w:r>
          </w:p>
          <w:p w14:paraId="22C3B2B2" w14:textId="77777777" w:rsidR="001F368A" w:rsidRPr="008C3C96" w:rsidRDefault="001F368A" w:rsidP="00DC489A">
            <w:pPr>
              <w:pStyle w:val="dC-CommandLine"/>
              <w:rPr>
                <w:rFonts w:ascii="CiscoSansTT" w:hAnsi="CiscoSansTT" w:cs="CiscoSansTT"/>
                <w:sz w:val="20"/>
              </w:rPr>
            </w:pPr>
            <w:r w:rsidRPr="008C3C96">
              <w:rPr>
                <w:rFonts w:ascii="CiscoSansTT" w:hAnsi="CiscoSansTT" w:cs="CiscoSansTT"/>
                <w:sz w:val="20"/>
              </w:rPr>
              <w:t xml:space="preserve">           interface: </w:t>
            </w:r>
            <w:proofErr w:type="spellStart"/>
            <w:r w:rsidRPr="008C3C96">
              <w:rPr>
                <w:rFonts w:ascii="CiscoSansTT" w:hAnsi="CiscoSansTT" w:cs="CiscoSansTT"/>
                <w:sz w:val="20"/>
              </w:rPr>
              <w:t>vlan</w:t>
            </w:r>
            <w:proofErr w:type="spellEnd"/>
            <w:r w:rsidRPr="008C3C96">
              <w:rPr>
                <w:rFonts w:ascii="CiscoSansTT" w:hAnsi="CiscoSansTT" w:cs="CiscoSansTT"/>
                <w:sz w:val="20"/>
              </w:rPr>
              <w:t>"</w:t>
            </w:r>
            <w:proofErr w:type="gramStart"/>
            <w:r w:rsidRPr="008C3C96">
              <w:rPr>
                <w:rFonts w:ascii="CiscoSansTT" w:hAnsi="CiscoSansTT" w:cs="CiscoSansTT"/>
                <w:sz w:val="20"/>
              </w:rPr>
              <w:t xml:space="preserve">{{ </w:t>
            </w:r>
            <w:proofErr w:type="spellStart"/>
            <w:r w:rsidRPr="008C3C96">
              <w:rPr>
                <w:rFonts w:ascii="CiscoSansTT" w:hAnsi="CiscoSansTT" w:cs="CiscoSansTT"/>
                <w:sz w:val="20"/>
              </w:rPr>
              <w:t>item</w:t>
            </w:r>
            <w:proofErr w:type="gramEnd"/>
            <w:r w:rsidRPr="008C3C96">
              <w:rPr>
                <w:rFonts w:ascii="CiscoSansTT" w:hAnsi="CiscoSansTT" w:cs="CiscoSansTT"/>
                <w:sz w:val="20"/>
              </w:rPr>
              <w:t>.vlan_id</w:t>
            </w:r>
            <w:proofErr w:type="spellEnd"/>
            <w:r w:rsidRPr="008C3C96">
              <w:rPr>
                <w:rFonts w:ascii="CiscoSansTT" w:hAnsi="CiscoSansTT" w:cs="CiscoSansTT"/>
                <w:sz w:val="20"/>
              </w:rPr>
              <w:t xml:space="preserve"> }}"</w:t>
            </w:r>
          </w:p>
          <w:p w14:paraId="48AB1681" w14:textId="77777777" w:rsidR="001F368A" w:rsidRPr="008C3C96" w:rsidRDefault="001F368A" w:rsidP="00DC489A">
            <w:pPr>
              <w:pStyle w:val="dC-CommandLine"/>
              <w:rPr>
                <w:rFonts w:ascii="CiscoSansTT" w:hAnsi="CiscoSansTT" w:cs="CiscoSansTT"/>
                <w:sz w:val="20"/>
              </w:rPr>
            </w:pPr>
            <w:r w:rsidRPr="008C3C96">
              <w:rPr>
                <w:rFonts w:ascii="CiscoSansTT" w:hAnsi="CiscoSansTT" w:cs="CiscoSansTT"/>
                <w:sz w:val="20"/>
              </w:rPr>
              <w:t xml:space="preserve">           provider: "</w:t>
            </w:r>
            <w:proofErr w:type="gramStart"/>
            <w:r w:rsidRPr="008C3C96">
              <w:rPr>
                <w:rFonts w:ascii="CiscoSansTT" w:hAnsi="CiscoSansTT" w:cs="CiscoSansTT"/>
                <w:sz w:val="20"/>
              </w:rPr>
              <w:t xml:space="preserve">{{ </w:t>
            </w:r>
            <w:proofErr w:type="spellStart"/>
            <w:r w:rsidRPr="008C3C96">
              <w:rPr>
                <w:rFonts w:ascii="CiscoSansTT" w:hAnsi="CiscoSansTT" w:cs="CiscoSansTT"/>
                <w:sz w:val="20"/>
              </w:rPr>
              <w:t>nxos</w:t>
            </w:r>
            <w:proofErr w:type="gramEnd"/>
            <w:r w:rsidRPr="008C3C96">
              <w:rPr>
                <w:rFonts w:ascii="CiscoSansTT" w:hAnsi="CiscoSansTT" w:cs="CiscoSansTT"/>
                <w:sz w:val="20"/>
              </w:rPr>
              <w:t>_provider</w:t>
            </w:r>
            <w:proofErr w:type="spellEnd"/>
            <w:r w:rsidRPr="008C3C96">
              <w:rPr>
                <w:rFonts w:ascii="CiscoSansTT" w:hAnsi="CiscoSansTT" w:cs="CiscoSansTT"/>
                <w:sz w:val="20"/>
              </w:rPr>
              <w:t xml:space="preserve"> }}"</w:t>
            </w:r>
          </w:p>
          <w:p w14:paraId="668B2369" w14:textId="77777777" w:rsidR="001F368A" w:rsidRPr="008C3C96" w:rsidRDefault="001F368A" w:rsidP="00DC489A">
            <w:pPr>
              <w:pStyle w:val="dC-CommandLine"/>
              <w:rPr>
                <w:rFonts w:ascii="CiscoSansTT" w:hAnsi="CiscoSansTT" w:cs="CiscoSansTT"/>
                <w:sz w:val="20"/>
              </w:rPr>
            </w:pPr>
            <w:r w:rsidRPr="008C3C96">
              <w:rPr>
                <w:rFonts w:ascii="CiscoSansTT" w:hAnsi="CiscoSansTT" w:cs="CiscoSansTT"/>
                <w:sz w:val="20"/>
              </w:rPr>
              <w:t xml:space="preserve">         </w:t>
            </w:r>
            <w:proofErr w:type="spellStart"/>
            <w:r w:rsidRPr="008C3C96">
              <w:rPr>
                <w:rFonts w:ascii="CiscoSansTT" w:hAnsi="CiscoSansTT" w:cs="CiscoSansTT"/>
                <w:sz w:val="20"/>
              </w:rPr>
              <w:t>with_items</w:t>
            </w:r>
            <w:proofErr w:type="spellEnd"/>
            <w:r w:rsidRPr="008C3C96">
              <w:rPr>
                <w:rFonts w:ascii="CiscoSansTT" w:hAnsi="CiscoSansTT" w:cs="CiscoSansTT"/>
                <w:sz w:val="20"/>
              </w:rPr>
              <w:t>: "</w:t>
            </w:r>
            <w:proofErr w:type="gramStart"/>
            <w:r w:rsidRPr="008C3C96">
              <w:rPr>
                <w:rFonts w:ascii="CiscoSansTT" w:hAnsi="CiscoSansTT" w:cs="CiscoSansTT"/>
                <w:sz w:val="20"/>
              </w:rPr>
              <w:t>{{ L</w:t>
            </w:r>
            <w:proofErr w:type="gramEnd"/>
            <w:r w:rsidRPr="008C3C96">
              <w:rPr>
                <w:rFonts w:ascii="CiscoSansTT" w:hAnsi="CiscoSansTT" w:cs="CiscoSansTT"/>
                <w:sz w:val="20"/>
              </w:rPr>
              <w:t>2VNI }}"</w:t>
            </w:r>
          </w:p>
          <w:p w14:paraId="02DA571A" w14:textId="77777777" w:rsidR="001F368A" w:rsidRPr="008C3C96" w:rsidRDefault="001F368A" w:rsidP="00DC489A">
            <w:pPr>
              <w:pStyle w:val="dC-CommandLine"/>
              <w:rPr>
                <w:rFonts w:ascii="CiscoSansTT" w:hAnsi="CiscoSansTT" w:cs="CiscoSansTT"/>
                <w:sz w:val="20"/>
              </w:rPr>
            </w:pPr>
            <w:r w:rsidRPr="008C3C96">
              <w:rPr>
                <w:rFonts w:ascii="CiscoSansTT" w:hAnsi="CiscoSansTT" w:cs="CiscoSansTT"/>
                <w:sz w:val="20"/>
              </w:rPr>
              <w:t xml:space="preserve">         tags: </w:t>
            </w:r>
            <w:proofErr w:type="spellStart"/>
            <w:r w:rsidRPr="008C3C96">
              <w:rPr>
                <w:rFonts w:ascii="CiscoSansTT" w:hAnsi="CiscoSansTT" w:cs="CiscoSansTT"/>
                <w:sz w:val="20"/>
              </w:rPr>
              <w:t>vxlan</w:t>
            </w:r>
            <w:proofErr w:type="spellEnd"/>
          </w:p>
          <w:p w14:paraId="0D4C3FC3" w14:textId="77777777" w:rsidR="001F368A" w:rsidRPr="008C3C96" w:rsidRDefault="001F368A" w:rsidP="00DC489A">
            <w:pPr>
              <w:pStyle w:val="dC-CommandLine"/>
              <w:rPr>
                <w:rFonts w:ascii="CiscoSansTT" w:hAnsi="CiscoSansTT" w:cs="CiscoSansTT"/>
                <w:sz w:val="20"/>
              </w:rPr>
            </w:pPr>
            <w:r w:rsidRPr="008C3C96">
              <w:rPr>
                <w:rFonts w:ascii="CiscoSansTT" w:hAnsi="CiscoSansTT" w:cs="CiscoSansTT"/>
                <w:sz w:val="20"/>
              </w:rPr>
              <w:t xml:space="preserve">       - name: Configure L3VNI</w:t>
            </w:r>
          </w:p>
          <w:p w14:paraId="4136E1FA" w14:textId="77777777" w:rsidR="001F368A" w:rsidRPr="008C3C96" w:rsidRDefault="001F368A" w:rsidP="00DC489A">
            <w:pPr>
              <w:pStyle w:val="dC-CommandLine"/>
              <w:rPr>
                <w:rFonts w:ascii="CiscoSansTT" w:hAnsi="CiscoSansTT" w:cs="CiscoSansTT"/>
                <w:sz w:val="20"/>
              </w:rPr>
            </w:pPr>
            <w:r w:rsidRPr="008C3C96">
              <w:rPr>
                <w:rFonts w:ascii="CiscoSansTT" w:hAnsi="CiscoSansTT" w:cs="CiscoSansTT"/>
                <w:sz w:val="20"/>
              </w:rPr>
              <w:t xml:space="preserve">         </w:t>
            </w:r>
            <w:proofErr w:type="spellStart"/>
            <w:r w:rsidRPr="008C3C96">
              <w:rPr>
                <w:rFonts w:ascii="CiscoSansTT" w:hAnsi="CiscoSansTT" w:cs="CiscoSansTT"/>
                <w:sz w:val="20"/>
              </w:rPr>
              <w:t>nxos_interface</w:t>
            </w:r>
            <w:proofErr w:type="spellEnd"/>
            <w:r w:rsidRPr="008C3C96">
              <w:rPr>
                <w:rFonts w:ascii="CiscoSansTT" w:hAnsi="CiscoSansTT" w:cs="CiscoSansTT"/>
                <w:sz w:val="20"/>
              </w:rPr>
              <w:t>:</w:t>
            </w:r>
          </w:p>
          <w:p w14:paraId="7187FEE3" w14:textId="77777777" w:rsidR="001F368A" w:rsidRPr="008C3C96" w:rsidRDefault="001F368A" w:rsidP="00DC489A">
            <w:pPr>
              <w:pStyle w:val="dC-CommandLine"/>
              <w:rPr>
                <w:rFonts w:ascii="CiscoSansTT" w:hAnsi="CiscoSansTT" w:cs="CiscoSansTT"/>
                <w:sz w:val="20"/>
              </w:rPr>
            </w:pPr>
            <w:r w:rsidRPr="008C3C96">
              <w:rPr>
                <w:rFonts w:ascii="CiscoSansTT" w:hAnsi="CiscoSansTT" w:cs="CiscoSansTT"/>
                <w:sz w:val="20"/>
              </w:rPr>
              <w:t xml:space="preserve">           interface: </w:t>
            </w:r>
            <w:proofErr w:type="spellStart"/>
            <w:r w:rsidRPr="008C3C96">
              <w:rPr>
                <w:rFonts w:ascii="CiscoSansTT" w:hAnsi="CiscoSansTT" w:cs="CiscoSansTT"/>
                <w:sz w:val="20"/>
              </w:rPr>
              <w:t>vlan</w:t>
            </w:r>
            <w:proofErr w:type="spellEnd"/>
            <w:r w:rsidRPr="008C3C96">
              <w:rPr>
                <w:rFonts w:ascii="CiscoSansTT" w:hAnsi="CiscoSansTT" w:cs="CiscoSansTT"/>
                <w:sz w:val="20"/>
              </w:rPr>
              <w:t>"</w:t>
            </w:r>
            <w:proofErr w:type="gramStart"/>
            <w:r w:rsidRPr="008C3C96">
              <w:rPr>
                <w:rFonts w:ascii="CiscoSansTT" w:hAnsi="CiscoSansTT" w:cs="CiscoSansTT"/>
                <w:sz w:val="20"/>
              </w:rPr>
              <w:t>{{ L</w:t>
            </w:r>
            <w:proofErr w:type="gramEnd"/>
            <w:r w:rsidRPr="008C3C96">
              <w:rPr>
                <w:rFonts w:ascii="CiscoSansTT" w:hAnsi="CiscoSansTT" w:cs="CiscoSansTT"/>
                <w:sz w:val="20"/>
              </w:rPr>
              <w:t>3VNI[0].</w:t>
            </w:r>
            <w:proofErr w:type="spellStart"/>
            <w:r w:rsidRPr="008C3C96">
              <w:rPr>
                <w:rFonts w:ascii="CiscoSansTT" w:hAnsi="CiscoSansTT" w:cs="CiscoSansTT"/>
                <w:sz w:val="20"/>
              </w:rPr>
              <w:t>vlan_id</w:t>
            </w:r>
            <w:proofErr w:type="spellEnd"/>
            <w:r w:rsidRPr="008C3C96">
              <w:rPr>
                <w:rFonts w:ascii="CiscoSansTT" w:hAnsi="CiscoSansTT" w:cs="CiscoSansTT"/>
                <w:sz w:val="20"/>
              </w:rPr>
              <w:t xml:space="preserve"> }}"</w:t>
            </w:r>
          </w:p>
          <w:p w14:paraId="094A3B89" w14:textId="77777777" w:rsidR="001F368A" w:rsidRPr="008C3C96" w:rsidRDefault="001F368A" w:rsidP="00DC489A">
            <w:pPr>
              <w:pStyle w:val="dC-CommandLine"/>
              <w:rPr>
                <w:rFonts w:ascii="CiscoSansTT" w:hAnsi="CiscoSansTT" w:cs="CiscoSansTT"/>
                <w:sz w:val="20"/>
              </w:rPr>
            </w:pPr>
            <w:r w:rsidRPr="008C3C96">
              <w:rPr>
                <w:rFonts w:ascii="CiscoSansTT" w:hAnsi="CiscoSansTT" w:cs="CiscoSansTT"/>
                <w:sz w:val="20"/>
              </w:rPr>
              <w:t xml:space="preserve">           provider: "</w:t>
            </w:r>
            <w:proofErr w:type="gramStart"/>
            <w:r w:rsidRPr="008C3C96">
              <w:rPr>
                <w:rFonts w:ascii="CiscoSansTT" w:hAnsi="CiscoSansTT" w:cs="CiscoSansTT"/>
                <w:sz w:val="20"/>
              </w:rPr>
              <w:t xml:space="preserve">{{ </w:t>
            </w:r>
            <w:proofErr w:type="spellStart"/>
            <w:r w:rsidRPr="008C3C96">
              <w:rPr>
                <w:rFonts w:ascii="CiscoSansTT" w:hAnsi="CiscoSansTT" w:cs="CiscoSansTT"/>
                <w:sz w:val="20"/>
              </w:rPr>
              <w:t>nxos</w:t>
            </w:r>
            <w:proofErr w:type="gramEnd"/>
            <w:r w:rsidRPr="008C3C96">
              <w:rPr>
                <w:rFonts w:ascii="CiscoSansTT" w:hAnsi="CiscoSansTT" w:cs="CiscoSansTT"/>
                <w:sz w:val="20"/>
              </w:rPr>
              <w:t>_provider</w:t>
            </w:r>
            <w:proofErr w:type="spellEnd"/>
            <w:r w:rsidRPr="008C3C96">
              <w:rPr>
                <w:rFonts w:ascii="CiscoSansTT" w:hAnsi="CiscoSansTT" w:cs="CiscoSansTT"/>
                <w:sz w:val="20"/>
              </w:rPr>
              <w:t xml:space="preserve"> }}"</w:t>
            </w:r>
          </w:p>
          <w:p w14:paraId="7FDAADFD" w14:textId="77777777" w:rsidR="001F368A" w:rsidRPr="008C3C96" w:rsidRDefault="001F368A" w:rsidP="00DC489A">
            <w:pPr>
              <w:pStyle w:val="dC-CommandLine"/>
              <w:rPr>
                <w:rFonts w:ascii="CiscoSansTT" w:hAnsi="CiscoSansTT" w:cs="CiscoSansTT"/>
                <w:sz w:val="20"/>
              </w:rPr>
            </w:pPr>
            <w:r w:rsidRPr="008C3C96">
              <w:rPr>
                <w:rFonts w:ascii="CiscoSansTT" w:hAnsi="CiscoSansTT" w:cs="CiscoSansTT"/>
                <w:sz w:val="20"/>
              </w:rPr>
              <w:lastRenderedPageBreak/>
              <w:t xml:space="preserve">         tags: </w:t>
            </w:r>
            <w:proofErr w:type="spellStart"/>
            <w:r w:rsidRPr="008C3C96">
              <w:rPr>
                <w:rFonts w:ascii="CiscoSansTT" w:hAnsi="CiscoSansTT" w:cs="CiscoSansTT"/>
                <w:sz w:val="20"/>
              </w:rPr>
              <w:t>vxlan</w:t>
            </w:r>
            <w:proofErr w:type="spellEnd"/>
          </w:p>
          <w:p w14:paraId="0351BE19" w14:textId="77777777" w:rsidR="001F368A" w:rsidRPr="008C3C96" w:rsidRDefault="001F368A" w:rsidP="00DC489A">
            <w:pPr>
              <w:pStyle w:val="dC-CommandLine"/>
              <w:rPr>
                <w:rFonts w:ascii="CiscoSansTT" w:hAnsi="CiscoSansTT" w:cs="CiscoSansTT"/>
                <w:sz w:val="20"/>
              </w:rPr>
            </w:pPr>
            <w:r w:rsidRPr="008C3C96">
              <w:rPr>
                <w:rFonts w:ascii="CiscoSansTT" w:hAnsi="CiscoSansTT" w:cs="CiscoSansTT"/>
                <w:sz w:val="20"/>
              </w:rPr>
              <w:t xml:space="preserve">       - name: Assign interface to Tenant VRF</w:t>
            </w:r>
          </w:p>
          <w:p w14:paraId="71F669DE" w14:textId="77777777" w:rsidR="001F368A" w:rsidRPr="008C3C96" w:rsidRDefault="001F368A" w:rsidP="00DC489A">
            <w:pPr>
              <w:pStyle w:val="dC-CommandLine"/>
              <w:rPr>
                <w:rFonts w:ascii="CiscoSansTT" w:hAnsi="CiscoSansTT" w:cs="CiscoSansTT"/>
                <w:sz w:val="20"/>
              </w:rPr>
            </w:pPr>
            <w:r w:rsidRPr="008C3C96">
              <w:rPr>
                <w:rFonts w:ascii="CiscoSansTT" w:hAnsi="CiscoSansTT" w:cs="CiscoSansTT"/>
                <w:sz w:val="20"/>
              </w:rPr>
              <w:t xml:space="preserve">         </w:t>
            </w:r>
            <w:proofErr w:type="spellStart"/>
            <w:r w:rsidRPr="008C3C96">
              <w:rPr>
                <w:rFonts w:ascii="CiscoSansTT" w:hAnsi="CiscoSansTT" w:cs="CiscoSansTT"/>
                <w:sz w:val="20"/>
              </w:rPr>
              <w:t>nxos_vrf_interface</w:t>
            </w:r>
            <w:proofErr w:type="spellEnd"/>
            <w:r w:rsidRPr="008C3C96">
              <w:rPr>
                <w:rFonts w:ascii="CiscoSansTT" w:hAnsi="CiscoSansTT" w:cs="CiscoSansTT"/>
                <w:sz w:val="20"/>
              </w:rPr>
              <w:t>:</w:t>
            </w:r>
          </w:p>
          <w:p w14:paraId="154870F9" w14:textId="77777777" w:rsidR="001F368A" w:rsidRPr="008C3C96" w:rsidRDefault="001F368A" w:rsidP="00DC489A">
            <w:pPr>
              <w:pStyle w:val="dC-CommandLine"/>
              <w:rPr>
                <w:rFonts w:ascii="CiscoSansTT" w:hAnsi="CiscoSansTT" w:cs="CiscoSansTT"/>
                <w:sz w:val="20"/>
              </w:rPr>
            </w:pPr>
            <w:r w:rsidRPr="008C3C96">
              <w:rPr>
                <w:rFonts w:ascii="CiscoSansTT" w:hAnsi="CiscoSansTT" w:cs="CiscoSansTT"/>
                <w:sz w:val="20"/>
              </w:rPr>
              <w:t xml:space="preserve">           </w:t>
            </w:r>
            <w:proofErr w:type="spellStart"/>
            <w:r w:rsidRPr="008C3C96">
              <w:rPr>
                <w:rFonts w:ascii="CiscoSansTT" w:hAnsi="CiscoSansTT" w:cs="CiscoSansTT"/>
                <w:sz w:val="20"/>
              </w:rPr>
              <w:t>vrf</w:t>
            </w:r>
            <w:proofErr w:type="spellEnd"/>
            <w:r w:rsidRPr="008C3C96">
              <w:rPr>
                <w:rFonts w:ascii="CiscoSansTT" w:hAnsi="CiscoSansTT" w:cs="CiscoSansTT"/>
                <w:sz w:val="20"/>
              </w:rPr>
              <w:t>: Tenant-1</w:t>
            </w:r>
          </w:p>
          <w:p w14:paraId="1722CCA9" w14:textId="77777777" w:rsidR="001F368A" w:rsidRPr="008C3C96" w:rsidRDefault="001F368A" w:rsidP="00DC489A">
            <w:pPr>
              <w:pStyle w:val="dC-CommandLine"/>
              <w:rPr>
                <w:rFonts w:ascii="CiscoSansTT" w:hAnsi="CiscoSansTT" w:cs="CiscoSansTT"/>
                <w:sz w:val="20"/>
              </w:rPr>
            </w:pPr>
            <w:r w:rsidRPr="008C3C96">
              <w:rPr>
                <w:rFonts w:ascii="CiscoSansTT" w:hAnsi="CiscoSansTT" w:cs="CiscoSansTT"/>
                <w:sz w:val="20"/>
              </w:rPr>
              <w:t xml:space="preserve">           interface: "</w:t>
            </w:r>
            <w:proofErr w:type="spellStart"/>
            <w:proofErr w:type="gramStart"/>
            <w:r w:rsidRPr="008C3C96">
              <w:rPr>
                <w:rFonts w:ascii="CiscoSansTT" w:hAnsi="CiscoSansTT" w:cs="CiscoSansTT"/>
                <w:sz w:val="20"/>
              </w:rPr>
              <w:t>vlan</w:t>
            </w:r>
            <w:proofErr w:type="spellEnd"/>
            <w:r w:rsidRPr="008C3C96">
              <w:rPr>
                <w:rFonts w:ascii="CiscoSansTT" w:hAnsi="CiscoSansTT" w:cs="CiscoSansTT"/>
                <w:sz w:val="20"/>
              </w:rPr>
              <w:t>{</w:t>
            </w:r>
            <w:proofErr w:type="gramEnd"/>
            <w:r w:rsidRPr="008C3C96">
              <w:rPr>
                <w:rFonts w:ascii="CiscoSansTT" w:hAnsi="CiscoSansTT" w:cs="CiscoSansTT"/>
                <w:sz w:val="20"/>
              </w:rPr>
              <w:t xml:space="preserve">{ </w:t>
            </w:r>
            <w:proofErr w:type="spellStart"/>
            <w:r w:rsidRPr="008C3C96">
              <w:rPr>
                <w:rFonts w:ascii="CiscoSansTT" w:hAnsi="CiscoSansTT" w:cs="CiscoSansTT"/>
                <w:sz w:val="20"/>
              </w:rPr>
              <w:t>item.vlan_id</w:t>
            </w:r>
            <w:proofErr w:type="spellEnd"/>
            <w:r w:rsidRPr="008C3C96">
              <w:rPr>
                <w:rFonts w:ascii="CiscoSansTT" w:hAnsi="CiscoSansTT" w:cs="CiscoSansTT"/>
                <w:sz w:val="20"/>
              </w:rPr>
              <w:t xml:space="preserve"> }}"</w:t>
            </w:r>
          </w:p>
          <w:p w14:paraId="2D123ED2" w14:textId="77777777" w:rsidR="001F368A" w:rsidRPr="008C3C96" w:rsidRDefault="001F368A" w:rsidP="00DC489A">
            <w:pPr>
              <w:pStyle w:val="dC-CommandLine"/>
              <w:rPr>
                <w:rFonts w:ascii="CiscoSansTT" w:hAnsi="CiscoSansTT" w:cs="CiscoSansTT"/>
                <w:sz w:val="20"/>
              </w:rPr>
            </w:pPr>
            <w:r w:rsidRPr="008C3C96">
              <w:rPr>
                <w:rFonts w:ascii="CiscoSansTT" w:hAnsi="CiscoSansTT" w:cs="CiscoSansTT"/>
                <w:sz w:val="20"/>
              </w:rPr>
              <w:t xml:space="preserve">           provider: "</w:t>
            </w:r>
            <w:proofErr w:type="gramStart"/>
            <w:r w:rsidRPr="008C3C96">
              <w:rPr>
                <w:rFonts w:ascii="CiscoSansTT" w:hAnsi="CiscoSansTT" w:cs="CiscoSansTT"/>
                <w:sz w:val="20"/>
              </w:rPr>
              <w:t xml:space="preserve">{{ </w:t>
            </w:r>
            <w:proofErr w:type="spellStart"/>
            <w:r w:rsidRPr="008C3C96">
              <w:rPr>
                <w:rFonts w:ascii="CiscoSansTT" w:hAnsi="CiscoSansTT" w:cs="CiscoSansTT"/>
                <w:sz w:val="20"/>
              </w:rPr>
              <w:t>nxos</w:t>
            </w:r>
            <w:proofErr w:type="gramEnd"/>
            <w:r w:rsidRPr="008C3C96">
              <w:rPr>
                <w:rFonts w:ascii="CiscoSansTT" w:hAnsi="CiscoSansTT" w:cs="CiscoSansTT"/>
                <w:sz w:val="20"/>
              </w:rPr>
              <w:t>_provider</w:t>
            </w:r>
            <w:proofErr w:type="spellEnd"/>
            <w:r w:rsidRPr="008C3C96">
              <w:rPr>
                <w:rFonts w:ascii="CiscoSansTT" w:hAnsi="CiscoSansTT" w:cs="CiscoSansTT"/>
                <w:sz w:val="20"/>
              </w:rPr>
              <w:t xml:space="preserve"> }}"</w:t>
            </w:r>
          </w:p>
          <w:p w14:paraId="3000C672" w14:textId="77777777" w:rsidR="001F368A" w:rsidRPr="008C3C96" w:rsidRDefault="001F368A" w:rsidP="00DC489A">
            <w:pPr>
              <w:pStyle w:val="dC-CommandLine"/>
              <w:rPr>
                <w:rFonts w:ascii="CiscoSansTT" w:hAnsi="CiscoSansTT" w:cs="CiscoSansTT"/>
                <w:sz w:val="20"/>
              </w:rPr>
            </w:pPr>
            <w:r w:rsidRPr="008C3C96">
              <w:rPr>
                <w:rFonts w:ascii="CiscoSansTT" w:hAnsi="CiscoSansTT" w:cs="CiscoSansTT"/>
                <w:sz w:val="20"/>
              </w:rPr>
              <w:t xml:space="preserve">         </w:t>
            </w:r>
            <w:proofErr w:type="spellStart"/>
            <w:r w:rsidRPr="008C3C96">
              <w:rPr>
                <w:rFonts w:ascii="CiscoSansTT" w:hAnsi="CiscoSansTT" w:cs="CiscoSansTT"/>
                <w:sz w:val="20"/>
              </w:rPr>
              <w:t>with_items</w:t>
            </w:r>
            <w:proofErr w:type="spellEnd"/>
            <w:r w:rsidRPr="008C3C96">
              <w:rPr>
                <w:rFonts w:ascii="CiscoSansTT" w:hAnsi="CiscoSansTT" w:cs="CiscoSansTT"/>
                <w:sz w:val="20"/>
              </w:rPr>
              <w:t>:</w:t>
            </w:r>
          </w:p>
          <w:p w14:paraId="28C9DA2F" w14:textId="77777777" w:rsidR="001F368A" w:rsidRPr="008C3C96" w:rsidRDefault="001F368A" w:rsidP="00DC489A">
            <w:pPr>
              <w:pStyle w:val="dC-CommandLine"/>
              <w:rPr>
                <w:rFonts w:ascii="CiscoSansTT" w:hAnsi="CiscoSansTT" w:cs="CiscoSansTT"/>
                <w:sz w:val="20"/>
              </w:rPr>
            </w:pPr>
            <w:r w:rsidRPr="008C3C96">
              <w:rPr>
                <w:rFonts w:ascii="CiscoSansTT" w:hAnsi="CiscoSansTT" w:cs="CiscoSansTT"/>
                <w:sz w:val="20"/>
              </w:rPr>
              <w:t xml:space="preserve">         - "</w:t>
            </w:r>
            <w:proofErr w:type="gramStart"/>
            <w:r w:rsidRPr="008C3C96">
              <w:rPr>
                <w:rFonts w:ascii="CiscoSansTT" w:hAnsi="CiscoSansTT" w:cs="CiscoSansTT"/>
                <w:sz w:val="20"/>
              </w:rPr>
              <w:t>{{ L</w:t>
            </w:r>
            <w:proofErr w:type="gramEnd"/>
            <w:r w:rsidRPr="008C3C96">
              <w:rPr>
                <w:rFonts w:ascii="CiscoSansTT" w:hAnsi="CiscoSansTT" w:cs="CiscoSansTT"/>
                <w:sz w:val="20"/>
              </w:rPr>
              <w:t>2VNI }}"</w:t>
            </w:r>
          </w:p>
          <w:p w14:paraId="62C3FD96" w14:textId="77777777" w:rsidR="001F368A" w:rsidRPr="008C3C96" w:rsidRDefault="001F368A" w:rsidP="00DC489A">
            <w:pPr>
              <w:pStyle w:val="dC-CommandLine"/>
              <w:rPr>
                <w:rFonts w:ascii="CiscoSansTT" w:hAnsi="CiscoSansTT" w:cs="CiscoSansTT"/>
                <w:sz w:val="20"/>
              </w:rPr>
            </w:pPr>
            <w:r w:rsidRPr="008C3C96">
              <w:rPr>
                <w:rFonts w:ascii="CiscoSansTT" w:hAnsi="CiscoSansTT" w:cs="CiscoSansTT"/>
                <w:sz w:val="20"/>
              </w:rPr>
              <w:t xml:space="preserve">         - "</w:t>
            </w:r>
            <w:proofErr w:type="gramStart"/>
            <w:r w:rsidRPr="008C3C96">
              <w:rPr>
                <w:rFonts w:ascii="CiscoSansTT" w:hAnsi="CiscoSansTT" w:cs="CiscoSansTT"/>
                <w:sz w:val="20"/>
              </w:rPr>
              <w:t>{{ L</w:t>
            </w:r>
            <w:proofErr w:type="gramEnd"/>
            <w:r w:rsidRPr="008C3C96">
              <w:rPr>
                <w:rFonts w:ascii="CiscoSansTT" w:hAnsi="CiscoSansTT" w:cs="CiscoSansTT"/>
                <w:sz w:val="20"/>
              </w:rPr>
              <w:t>3VNI }}"</w:t>
            </w:r>
          </w:p>
          <w:p w14:paraId="13E44C65" w14:textId="77777777" w:rsidR="001F368A" w:rsidRPr="008C3C96" w:rsidRDefault="001F368A" w:rsidP="00DC489A">
            <w:pPr>
              <w:pStyle w:val="dC-CommandLine"/>
              <w:rPr>
                <w:rFonts w:ascii="CiscoSansTT" w:hAnsi="CiscoSansTT" w:cs="CiscoSansTT"/>
                <w:sz w:val="20"/>
              </w:rPr>
            </w:pPr>
            <w:r w:rsidRPr="008C3C96">
              <w:rPr>
                <w:rFonts w:ascii="CiscoSansTT" w:hAnsi="CiscoSansTT" w:cs="CiscoSansTT"/>
                <w:sz w:val="20"/>
              </w:rPr>
              <w:t xml:space="preserve">         tags: </w:t>
            </w:r>
            <w:proofErr w:type="spellStart"/>
            <w:r w:rsidRPr="008C3C96">
              <w:rPr>
                <w:rFonts w:ascii="CiscoSansTT" w:hAnsi="CiscoSansTT" w:cs="CiscoSansTT"/>
                <w:sz w:val="20"/>
              </w:rPr>
              <w:t>vxlan</w:t>
            </w:r>
            <w:proofErr w:type="spellEnd"/>
          </w:p>
          <w:p w14:paraId="38537D8F" w14:textId="77777777" w:rsidR="001F368A" w:rsidRPr="008C3C96" w:rsidRDefault="001F368A" w:rsidP="00DC489A">
            <w:pPr>
              <w:pStyle w:val="dC-CommandLine"/>
              <w:rPr>
                <w:rFonts w:ascii="CiscoSansTT" w:hAnsi="CiscoSansTT" w:cs="CiscoSansTT"/>
                <w:sz w:val="20"/>
              </w:rPr>
            </w:pPr>
            <w:r w:rsidRPr="008C3C96">
              <w:rPr>
                <w:rFonts w:ascii="CiscoSansTT" w:hAnsi="CiscoSansTT" w:cs="CiscoSansTT"/>
                <w:sz w:val="20"/>
              </w:rPr>
              <w:t xml:space="preserve">       - name: Configure SVI IP</w:t>
            </w:r>
          </w:p>
          <w:p w14:paraId="760499A2" w14:textId="77777777" w:rsidR="001F368A" w:rsidRPr="008C3C96" w:rsidRDefault="001F368A" w:rsidP="00DC489A">
            <w:pPr>
              <w:pStyle w:val="dC-CommandLine"/>
              <w:rPr>
                <w:rFonts w:ascii="CiscoSansTT" w:hAnsi="CiscoSansTT" w:cs="CiscoSansTT"/>
                <w:sz w:val="20"/>
              </w:rPr>
            </w:pPr>
            <w:r w:rsidRPr="008C3C96">
              <w:rPr>
                <w:rFonts w:ascii="CiscoSansTT" w:hAnsi="CiscoSansTT" w:cs="CiscoSansTT"/>
                <w:sz w:val="20"/>
              </w:rPr>
              <w:t xml:space="preserve">         </w:t>
            </w:r>
            <w:proofErr w:type="spellStart"/>
            <w:r w:rsidRPr="008C3C96">
              <w:rPr>
                <w:rFonts w:ascii="CiscoSansTT" w:hAnsi="CiscoSansTT" w:cs="CiscoSansTT"/>
                <w:sz w:val="20"/>
              </w:rPr>
              <w:t>nxos_ip_interface</w:t>
            </w:r>
            <w:proofErr w:type="spellEnd"/>
            <w:r w:rsidRPr="008C3C96">
              <w:rPr>
                <w:rFonts w:ascii="CiscoSansTT" w:hAnsi="CiscoSansTT" w:cs="CiscoSansTT"/>
                <w:sz w:val="20"/>
              </w:rPr>
              <w:t>:</w:t>
            </w:r>
          </w:p>
          <w:p w14:paraId="2986CF05" w14:textId="77777777" w:rsidR="001F368A" w:rsidRPr="008C3C96" w:rsidRDefault="001F368A" w:rsidP="00DC489A">
            <w:pPr>
              <w:pStyle w:val="dC-CommandLine"/>
              <w:rPr>
                <w:rFonts w:ascii="CiscoSansTT" w:hAnsi="CiscoSansTT" w:cs="CiscoSansTT"/>
                <w:sz w:val="20"/>
              </w:rPr>
            </w:pPr>
            <w:r w:rsidRPr="008C3C96">
              <w:rPr>
                <w:rFonts w:ascii="CiscoSansTT" w:hAnsi="CiscoSansTT" w:cs="CiscoSansTT"/>
                <w:sz w:val="20"/>
              </w:rPr>
              <w:t xml:space="preserve">           interface: "</w:t>
            </w:r>
            <w:proofErr w:type="spellStart"/>
            <w:proofErr w:type="gramStart"/>
            <w:r w:rsidRPr="008C3C96">
              <w:rPr>
                <w:rFonts w:ascii="CiscoSansTT" w:hAnsi="CiscoSansTT" w:cs="CiscoSansTT"/>
                <w:sz w:val="20"/>
              </w:rPr>
              <w:t>vlan</w:t>
            </w:r>
            <w:proofErr w:type="spellEnd"/>
            <w:r w:rsidRPr="008C3C96">
              <w:rPr>
                <w:rFonts w:ascii="CiscoSansTT" w:hAnsi="CiscoSansTT" w:cs="CiscoSansTT"/>
                <w:sz w:val="20"/>
              </w:rPr>
              <w:t>{</w:t>
            </w:r>
            <w:proofErr w:type="gramEnd"/>
            <w:r w:rsidRPr="008C3C96">
              <w:rPr>
                <w:rFonts w:ascii="CiscoSansTT" w:hAnsi="CiscoSansTT" w:cs="CiscoSansTT"/>
                <w:sz w:val="20"/>
              </w:rPr>
              <w:t xml:space="preserve">{ </w:t>
            </w:r>
            <w:proofErr w:type="spellStart"/>
            <w:r w:rsidRPr="008C3C96">
              <w:rPr>
                <w:rFonts w:ascii="CiscoSansTT" w:hAnsi="CiscoSansTT" w:cs="CiscoSansTT"/>
                <w:sz w:val="20"/>
              </w:rPr>
              <w:t>item.vlan_id</w:t>
            </w:r>
            <w:proofErr w:type="spellEnd"/>
            <w:r w:rsidRPr="008C3C96">
              <w:rPr>
                <w:rFonts w:ascii="CiscoSansTT" w:hAnsi="CiscoSansTT" w:cs="CiscoSansTT"/>
                <w:sz w:val="20"/>
              </w:rPr>
              <w:t xml:space="preserve"> }}"</w:t>
            </w:r>
          </w:p>
          <w:p w14:paraId="33C0AD56" w14:textId="77777777" w:rsidR="001F368A" w:rsidRPr="008C3C96" w:rsidRDefault="001F368A" w:rsidP="00DC489A">
            <w:pPr>
              <w:pStyle w:val="dC-CommandLine"/>
              <w:rPr>
                <w:rFonts w:ascii="CiscoSansTT" w:hAnsi="CiscoSansTT" w:cs="CiscoSansTT"/>
                <w:sz w:val="20"/>
              </w:rPr>
            </w:pPr>
            <w:r w:rsidRPr="008C3C96">
              <w:rPr>
                <w:rFonts w:ascii="CiscoSansTT" w:hAnsi="CiscoSansTT" w:cs="CiscoSansTT"/>
                <w:sz w:val="20"/>
              </w:rPr>
              <w:t xml:space="preserve">           </w:t>
            </w:r>
            <w:proofErr w:type="spellStart"/>
            <w:r w:rsidRPr="008C3C96">
              <w:rPr>
                <w:rFonts w:ascii="CiscoSansTT" w:hAnsi="CiscoSansTT" w:cs="CiscoSansTT"/>
                <w:sz w:val="20"/>
              </w:rPr>
              <w:t>addr</w:t>
            </w:r>
            <w:proofErr w:type="spellEnd"/>
            <w:r w:rsidRPr="008C3C96">
              <w:rPr>
                <w:rFonts w:ascii="CiscoSansTT" w:hAnsi="CiscoSansTT" w:cs="CiscoSansTT"/>
                <w:sz w:val="20"/>
              </w:rPr>
              <w:t>: "</w:t>
            </w:r>
            <w:proofErr w:type="gramStart"/>
            <w:r w:rsidRPr="008C3C96">
              <w:rPr>
                <w:rFonts w:ascii="CiscoSansTT" w:hAnsi="CiscoSansTT" w:cs="CiscoSansTT"/>
                <w:sz w:val="20"/>
              </w:rPr>
              <w:t xml:space="preserve">{{ </w:t>
            </w:r>
            <w:proofErr w:type="spellStart"/>
            <w:r w:rsidRPr="008C3C96">
              <w:rPr>
                <w:rFonts w:ascii="CiscoSansTT" w:hAnsi="CiscoSansTT" w:cs="CiscoSansTT"/>
                <w:sz w:val="20"/>
              </w:rPr>
              <w:t>item</w:t>
            </w:r>
            <w:proofErr w:type="gramEnd"/>
            <w:r w:rsidRPr="008C3C96">
              <w:rPr>
                <w:rFonts w:ascii="CiscoSansTT" w:hAnsi="CiscoSansTT" w:cs="CiscoSansTT"/>
                <w:sz w:val="20"/>
              </w:rPr>
              <w:t>.ip_add</w:t>
            </w:r>
            <w:proofErr w:type="spellEnd"/>
            <w:r w:rsidRPr="008C3C96">
              <w:rPr>
                <w:rFonts w:ascii="CiscoSansTT" w:hAnsi="CiscoSansTT" w:cs="CiscoSansTT"/>
                <w:sz w:val="20"/>
              </w:rPr>
              <w:t xml:space="preserve"> }}"</w:t>
            </w:r>
          </w:p>
          <w:p w14:paraId="01C690C4" w14:textId="77777777" w:rsidR="001F368A" w:rsidRPr="008C3C96" w:rsidRDefault="001F368A" w:rsidP="00DC489A">
            <w:pPr>
              <w:pStyle w:val="dC-CommandLine"/>
              <w:rPr>
                <w:rFonts w:ascii="CiscoSansTT" w:hAnsi="CiscoSansTT" w:cs="CiscoSansTT"/>
                <w:sz w:val="20"/>
              </w:rPr>
            </w:pPr>
            <w:r w:rsidRPr="008C3C96">
              <w:rPr>
                <w:rFonts w:ascii="CiscoSansTT" w:hAnsi="CiscoSansTT" w:cs="CiscoSansTT"/>
                <w:sz w:val="20"/>
              </w:rPr>
              <w:t xml:space="preserve">           mask: "</w:t>
            </w:r>
            <w:proofErr w:type="gramStart"/>
            <w:r w:rsidRPr="008C3C96">
              <w:rPr>
                <w:rFonts w:ascii="CiscoSansTT" w:hAnsi="CiscoSansTT" w:cs="CiscoSansTT"/>
                <w:sz w:val="20"/>
              </w:rPr>
              <w:t xml:space="preserve">{{ </w:t>
            </w:r>
            <w:proofErr w:type="spellStart"/>
            <w:r w:rsidRPr="008C3C96">
              <w:rPr>
                <w:rFonts w:ascii="CiscoSansTT" w:hAnsi="CiscoSansTT" w:cs="CiscoSansTT"/>
                <w:sz w:val="20"/>
              </w:rPr>
              <w:t>item</w:t>
            </w:r>
            <w:proofErr w:type="gramEnd"/>
            <w:r w:rsidRPr="008C3C96">
              <w:rPr>
                <w:rFonts w:ascii="CiscoSansTT" w:hAnsi="CiscoSansTT" w:cs="CiscoSansTT"/>
                <w:sz w:val="20"/>
              </w:rPr>
              <w:t>.mask</w:t>
            </w:r>
            <w:proofErr w:type="spellEnd"/>
            <w:r w:rsidRPr="008C3C96">
              <w:rPr>
                <w:rFonts w:ascii="CiscoSansTT" w:hAnsi="CiscoSansTT" w:cs="CiscoSansTT"/>
                <w:sz w:val="20"/>
              </w:rPr>
              <w:t xml:space="preserve"> }}"</w:t>
            </w:r>
          </w:p>
          <w:p w14:paraId="39AC5E7C" w14:textId="77777777" w:rsidR="001F368A" w:rsidRPr="008C3C96" w:rsidRDefault="001F368A" w:rsidP="00DC489A">
            <w:pPr>
              <w:pStyle w:val="dC-CommandLine"/>
              <w:rPr>
                <w:rFonts w:ascii="CiscoSansTT" w:hAnsi="CiscoSansTT" w:cs="CiscoSansTT"/>
                <w:sz w:val="20"/>
              </w:rPr>
            </w:pPr>
            <w:r w:rsidRPr="008C3C96">
              <w:rPr>
                <w:rFonts w:ascii="CiscoSansTT" w:hAnsi="CiscoSansTT" w:cs="CiscoSansTT"/>
                <w:sz w:val="20"/>
              </w:rPr>
              <w:t xml:space="preserve">           provider: "</w:t>
            </w:r>
            <w:proofErr w:type="gramStart"/>
            <w:r w:rsidRPr="008C3C96">
              <w:rPr>
                <w:rFonts w:ascii="CiscoSansTT" w:hAnsi="CiscoSansTT" w:cs="CiscoSansTT"/>
                <w:sz w:val="20"/>
              </w:rPr>
              <w:t xml:space="preserve">{{ </w:t>
            </w:r>
            <w:proofErr w:type="spellStart"/>
            <w:r w:rsidRPr="008C3C96">
              <w:rPr>
                <w:rFonts w:ascii="CiscoSansTT" w:hAnsi="CiscoSansTT" w:cs="CiscoSansTT"/>
                <w:sz w:val="20"/>
              </w:rPr>
              <w:t>nxos</w:t>
            </w:r>
            <w:proofErr w:type="gramEnd"/>
            <w:r w:rsidRPr="008C3C96">
              <w:rPr>
                <w:rFonts w:ascii="CiscoSansTT" w:hAnsi="CiscoSansTT" w:cs="CiscoSansTT"/>
                <w:sz w:val="20"/>
              </w:rPr>
              <w:t>_provider</w:t>
            </w:r>
            <w:proofErr w:type="spellEnd"/>
            <w:r w:rsidRPr="008C3C96">
              <w:rPr>
                <w:rFonts w:ascii="CiscoSansTT" w:hAnsi="CiscoSansTT" w:cs="CiscoSansTT"/>
                <w:sz w:val="20"/>
              </w:rPr>
              <w:t xml:space="preserve"> }}"</w:t>
            </w:r>
          </w:p>
          <w:p w14:paraId="24B18621" w14:textId="77777777" w:rsidR="001F368A" w:rsidRPr="008C3C96" w:rsidRDefault="001F368A" w:rsidP="00DC489A">
            <w:pPr>
              <w:pStyle w:val="dC-CommandLine"/>
              <w:rPr>
                <w:rFonts w:ascii="CiscoSansTT" w:hAnsi="CiscoSansTT" w:cs="CiscoSansTT"/>
                <w:sz w:val="20"/>
              </w:rPr>
            </w:pPr>
            <w:r w:rsidRPr="008C3C96">
              <w:rPr>
                <w:rFonts w:ascii="CiscoSansTT" w:hAnsi="CiscoSansTT" w:cs="CiscoSansTT"/>
                <w:sz w:val="20"/>
              </w:rPr>
              <w:t xml:space="preserve">         </w:t>
            </w:r>
            <w:proofErr w:type="spellStart"/>
            <w:r w:rsidRPr="008C3C96">
              <w:rPr>
                <w:rFonts w:ascii="CiscoSansTT" w:hAnsi="CiscoSansTT" w:cs="CiscoSansTT"/>
                <w:sz w:val="20"/>
              </w:rPr>
              <w:t>with_items</w:t>
            </w:r>
            <w:proofErr w:type="spellEnd"/>
            <w:r w:rsidRPr="008C3C96">
              <w:rPr>
                <w:rFonts w:ascii="CiscoSansTT" w:hAnsi="CiscoSansTT" w:cs="CiscoSansTT"/>
                <w:sz w:val="20"/>
              </w:rPr>
              <w:t>: "</w:t>
            </w:r>
            <w:proofErr w:type="gramStart"/>
            <w:r w:rsidRPr="008C3C96">
              <w:rPr>
                <w:rFonts w:ascii="CiscoSansTT" w:hAnsi="CiscoSansTT" w:cs="CiscoSansTT"/>
                <w:sz w:val="20"/>
              </w:rPr>
              <w:t>{{ L</w:t>
            </w:r>
            <w:proofErr w:type="gramEnd"/>
            <w:r w:rsidRPr="008C3C96">
              <w:rPr>
                <w:rFonts w:ascii="CiscoSansTT" w:hAnsi="CiscoSansTT" w:cs="CiscoSansTT"/>
                <w:sz w:val="20"/>
              </w:rPr>
              <w:t>2VNI }}"</w:t>
            </w:r>
          </w:p>
          <w:p w14:paraId="49736A9E" w14:textId="77777777" w:rsidR="001F368A" w:rsidRPr="008C3C96" w:rsidRDefault="001F368A" w:rsidP="00DC489A">
            <w:pPr>
              <w:pStyle w:val="dC-CommandLine"/>
              <w:rPr>
                <w:rFonts w:ascii="CiscoSansTT" w:hAnsi="CiscoSansTT" w:cs="CiscoSansTT"/>
                <w:sz w:val="20"/>
              </w:rPr>
            </w:pPr>
            <w:r w:rsidRPr="008C3C96">
              <w:rPr>
                <w:rFonts w:ascii="CiscoSansTT" w:hAnsi="CiscoSansTT" w:cs="CiscoSansTT"/>
                <w:sz w:val="20"/>
              </w:rPr>
              <w:t xml:space="preserve">         tags: </w:t>
            </w:r>
            <w:proofErr w:type="spellStart"/>
            <w:r w:rsidRPr="008C3C96">
              <w:rPr>
                <w:rFonts w:ascii="CiscoSansTT" w:hAnsi="CiscoSansTT" w:cs="CiscoSansTT"/>
                <w:sz w:val="20"/>
              </w:rPr>
              <w:t>vxlan</w:t>
            </w:r>
            <w:proofErr w:type="spellEnd"/>
          </w:p>
          <w:p w14:paraId="6BCE05F0" w14:textId="77777777" w:rsidR="001F368A" w:rsidRPr="008C3C96" w:rsidRDefault="001F368A" w:rsidP="00DC489A">
            <w:pPr>
              <w:pStyle w:val="dC-CommandLine"/>
              <w:rPr>
                <w:rFonts w:ascii="CiscoSansTT" w:hAnsi="CiscoSansTT" w:cs="CiscoSansTT"/>
                <w:sz w:val="20"/>
              </w:rPr>
            </w:pPr>
            <w:r w:rsidRPr="008C3C96">
              <w:rPr>
                <w:rFonts w:ascii="CiscoSansTT" w:hAnsi="CiscoSansTT" w:cs="CiscoSansTT"/>
                <w:sz w:val="20"/>
              </w:rPr>
              <w:t xml:space="preserve">       - name: Configure L2VNI SVI</w:t>
            </w:r>
          </w:p>
          <w:p w14:paraId="59C6C085" w14:textId="77777777" w:rsidR="001F368A" w:rsidRPr="008C3C96" w:rsidRDefault="001F368A" w:rsidP="00DC489A">
            <w:pPr>
              <w:pStyle w:val="dC-CommandLine"/>
              <w:rPr>
                <w:rFonts w:ascii="CiscoSansTT" w:hAnsi="CiscoSansTT" w:cs="CiscoSansTT"/>
                <w:sz w:val="20"/>
              </w:rPr>
            </w:pPr>
            <w:r w:rsidRPr="008C3C96">
              <w:rPr>
                <w:rFonts w:ascii="CiscoSansTT" w:hAnsi="CiscoSansTT" w:cs="CiscoSansTT"/>
                <w:sz w:val="20"/>
              </w:rPr>
              <w:t xml:space="preserve">         </w:t>
            </w:r>
            <w:proofErr w:type="spellStart"/>
            <w:r w:rsidRPr="008C3C96">
              <w:rPr>
                <w:rFonts w:ascii="CiscoSansTT" w:hAnsi="CiscoSansTT" w:cs="CiscoSansTT"/>
                <w:sz w:val="20"/>
              </w:rPr>
              <w:t>nxos_interface</w:t>
            </w:r>
            <w:proofErr w:type="spellEnd"/>
            <w:r w:rsidRPr="008C3C96">
              <w:rPr>
                <w:rFonts w:ascii="CiscoSansTT" w:hAnsi="CiscoSansTT" w:cs="CiscoSansTT"/>
                <w:sz w:val="20"/>
              </w:rPr>
              <w:t>:</w:t>
            </w:r>
          </w:p>
          <w:p w14:paraId="38D4A3BB" w14:textId="77777777" w:rsidR="001F368A" w:rsidRPr="008C3C96" w:rsidRDefault="001F368A" w:rsidP="00DC489A">
            <w:pPr>
              <w:pStyle w:val="dC-CommandLine"/>
              <w:rPr>
                <w:rFonts w:ascii="CiscoSansTT" w:hAnsi="CiscoSansTT" w:cs="CiscoSansTT"/>
                <w:sz w:val="20"/>
              </w:rPr>
            </w:pPr>
            <w:r w:rsidRPr="008C3C96">
              <w:rPr>
                <w:rFonts w:ascii="CiscoSansTT" w:hAnsi="CiscoSansTT" w:cs="CiscoSansTT"/>
                <w:sz w:val="20"/>
              </w:rPr>
              <w:t xml:space="preserve">           interface: </w:t>
            </w:r>
            <w:proofErr w:type="spellStart"/>
            <w:r w:rsidRPr="008C3C96">
              <w:rPr>
                <w:rFonts w:ascii="CiscoSansTT" w:hAnsi="CiscoSansTT" w:cs="CiscoSansTT"/>
                <w:sz w:val="20"/>
              </w:rPr>
              <w:t>vlan</w:t>
            </w:r>
            <w:proofErr w:type="spellEnd"/>
            <w:r w:rsidRPr="008C3C96">
              <w:rPr>
                <w:rFonts w:ascii="CiscoSansTT" w:hAnsi="CiscoSansTT" w:cs="CiscoSansTT"/>
                <w:sz w:val="20"/>
              </w:rPr>
              <w:t>"</w:t>
            </w:r>
            <w:proofErr w:type="gramStart"/>
            <w:r w:rsidRPr="008C3C96">
              <w:rPr>
                <w:rFonts w:ascii="CiscoSansTT" w:hAnsi="CiscoSansTT" w:cs="CiscoSansTT"/>
                <w:sz w:val="20"/>
              </w:rPr>
              <w:t xml:space="preserve">{{ </w:t>
            </w:r>
            <w:proofErr w:type="spellStart"/>
            <w:r w:rsidRPr="008C3C96">
              <w:rPr>
                <w:rFonts w:ascii="CiscoSansTT" w:hAnsi="CiscoSansTT" w:cs="CiscoSansTT"/>
                <w:sz w:val="20"/>
              </w:rPr>
              <w:t>item</w:t>
            </w:r>
            <w:proofErr w:type="gramEnd"/>
            <w:r w:rsidRPr="008C3C96">
              <w:rPr>
                <w:rFonts w:ascii="CiscoSansTT" w:hAnsi="CiscoSansTT" w:cs="CiscoSansTT"/>
                <w:sz w:val="20"/>
              </w:rPr>
              <w:t>.vlan_id</w:t>
            </w:r>
            <w:proofErr w:type="spellEnd"/>
            <w:r w:rsidRPr="008C3C96">
              <w:rPr>
                <w:rFonts w:ascii="CiscoSansTT" w:hAnsi="CiscoSansTT" w:cs="CiscoSansTT"/>
                <w:sz w:val="20"/>
              </w:rPr>
              <w:t xml:space="preserve"> }}"</w:t>
            </w:r>
          </w:p>
          <w:p w14:paraId="509A089C" w14:textId="77777777" w:rsidR="001F368A" w:rsidRPr="008C3C96" w:rsidRDefault="001F368A" w:rsidP="00DC489A">
            <w:pPr>
              <w:pStyle w:val="dC-CommandLine"/>
              <w:rPr>
                <w:rFonts w:ascii="CiscoSansTT" w:hAnsi="CiscoSansTT" w:cs="CiscoSansTT"/>
                <w:sz w:val="20"/>
              </w:rPr>
            </w:pPr>
            <w:r w:rsidRPr="008C3C96">
              <w:rPr>
                <w:rFonts w:ascii="CiscoSansTT" w:hAnsi="CiscoSansTT" w:cs="CiscoSansTT"/>
                <w:sz w:val="20"/>
              </w:rPr>
              <w:t xml:space="preserve">           </w:t>
            </w:r>
            <w:proofErr w:type="spellStart"/>
            <w:r w:rsidRPr="008C3C96">
              <w:rPr>
                <w:rFonts w:ascii="CiscoSansTT" w:hAnsi="CiscoSansTT" w:cs="CiscoSansTT"/>
                <w:sz w:val="20"/>
              </w:rPr>
              <w:t>fabric_forwarding_anycast_gateway</w:t>
            </w:r>
            <w:proofErr w:type="spellEnd"/>
            <w:r w:rsidRPr="008C3C96">
              <w:rPr>
                <w:rFonts w:ascii="CiscoSansTT" w:hAnsi="CiscoSansTT" w:cs="CiscoSansTT"/>
                <w:sz w:val="20"/>
              </w:rPr>
              <w:t>: true</w:t>
            </w:r>
          </w:p>
          <w:p w14:paraId="4049340B" w14:textId="77777777" w:rsidR="001F368A" w:rsidRPr="008C3C96" w:rsidRDefault="001F368A" w:rsidP="00DC489A">
            <w:pPr>
              <w:pStyle w:val="dC-CommandLine"/>
              <w:rPr>
                <w:rFonts w:ascii="CiscoSansTT" w:hAnsi="CiscoSansTT" w:cs="CiscoSansTT"/>
                <w:sz w:val="20"/>
              </w:rPr>
            </w:pPr>
            <w:r w:rsidRPr="008C3C96">
              <w:rPr>
                <w:rFonts w:ascii="CiscoSansTT" w:hAnsi="CiscoSansTT" w:cs="CiscoSansTT"/>
                <w:sz w:val="20"/>
              </w:rPr>
              <w:t xml:space="preserve">           provider: "</w:t>
            </w:r>
            <w:proofErr w:type="gramStart"/>
            <w:r w:rsidRPr="008C3C96">
              <w:rPr>
                <w:rFonts w:ascii="CiscoSansTT" w:hAnsi="CiscoSansTT" w:cs="CiscoSansTT"/>
                <w:sz w:val="20"/>
              </w:rPr>
              <w:t xml:space="preserve">{{ </w:t>
            </w:r>
            <w:proofErr w:type="spellStart"/>
            <w:r w:rsidRPr="008C3C96">
              <w:rPr>
                <w:rFonts w:ascii="CiscoSansTT" w:hAnsi="CiscoSansTT" w:cs="CiscoSansTT"/>
                <w:sz w:val="20"/>
              </w:rPr>
              <w:t>nxos</w:t>
            </w:r>
            <w:proofErr w:type="gramEnd"/>
            <w:r w:rsidRPr="008C3C96">
              <w:rPr>
                <w:rFonts w:ascii="CiscoSansTT" w:hAnsi="CiscoSansTT" w:cs="CiscoSansTT"/>
                <w:sz w:val="20"/>
              </w:rPr>
              <w:t>_provider</w:t>
            </w:r>
            <w:proofErr w:type="spellEnd"/>
            <w:r w:rsidRPr="008C3C96">
              <w:rPr>
                <w:rFonts w:ascii="CiscoSansTT" w:hAnsi="CiscoSansTT" w:cs="CiscoSansTT"/>
                <w:sz w:val="20"/>
              </w:rPr>
              <w:t xml:space="preserve"> }}"</w:t>
            </w:r>
          </w:p>
          <w:p w14:paraId="535E6F00" w14:textId="77777777" w:rsidR="001F368A" w:rsidRPr="008C3C96" w:rsidRDefault="001F368A" w:rsidP="00DC489A">
            <w:pPr>
              <w:pStyle w:val="dC-CommandLine"/>
              <w:rPr>
                <w:rFonts w:ascii="CiscoSansTT" w:hAnsi="CiscoSansTT" w:cs="CiscoSansTT"/>
                <w:sz w:val="20"/>
              </w:rPr>
            </w:pPr>
            <w:r w:rsidRPr="008C3C96">
              <w:rPr>
                <w:rFonts w:ascii="CiscoSansTT" w:hAnsi="CiscoSansTT" w:cs="CiscoSansTT"/>
                <w:sz w:val="20"/>
              </w:rPr>
              <w:t xml:space="preserve">         </w:t>
            </w:r>
            <w:proofErr w:type="spellStart"/>
            <w:r w:rsidRPr="008C3C96">
              <w:rPr>
                <w:rFonts w:ascii="CiscoSansTT" w:hAnsi="CiscoSansTT" w:cs="CiscoSansTT"/>
                <w:sz w:val="20"/>
              </w:rPr>
              <w:t>with_items</w:t>
            </w:r>
            <w:proofErr w:type="spellEnd"/>
            <w:r w:rsidRPr="008C3C96">
              <w:rPr>
                <w:rFonts w:ascii="CiscoSansTT" w:hAnsi="CiscoSansTT" w:cs="CiscoSansTT"/>
                <w:sz w:val="20"/>
              </w:rPr>
              <w:t>: "</w:t>
            </w:r>
            <w:proofErr w:type="gramStart"/>
            <w:r w:rsidRPr="008C3C96">
              <w:rPr>
                <w:rFonts w:ascii="CiscoSansTT" w:hAnsi="CiscoSansTT" w:cs="CiscoSansTT"/>
                <w:sz w:val="20"/>
              </w:rPr>
              <w:t>{{ L</w:t>
            </w:r>
            <w:proofErr w:type="gramEnd"/>
            <w:r w:rsidRPr="008C3C96">
              <w:rPr>
                <w:rFonts w:ascii="CiscoSansTT" w:hAnsi="CiscoSansTT" w:cs="CiscoSansTT"/>
                <w:sz w:val="20"/>
              </w:rPr>
              <w:t>2VNI }}"</w:t>
            </w:r>
          </w:p>
          <w:p w14:paraId="68D52724" w14:textId="77777777" w:rsidR="001F368A" w:rsidRPr="008C3C96" w:rsidRDefault="001F368A" w:rsidP="00DC489A">
            <w:pPr>
              <w:pStyle w:val="dC-CommandLine"/>
              <w:rPr>
                <w:rFonts w:ascii="CiscoSansTT" w:hAnsi="CiscoSansTT" w:cs="CiscoSansTT"/>
                <w:sz w:val="20"/>
              </w:rPr>
            </w:pPr>
            <w:r w:rsidRPr="008C3C96">
              <w:rPr>
                <w:rFonts w:ascii="CiscoSansTT" w:hAnsi="CiscoSansTT" w:cs="CiscoSansTT"/>
                <w:sz w:val="20"/>
              </w:rPr>
              <w:t xml:space="preserve">         tags: </w:t>
            </w:r>
            <w:proofErr w:type="spellStart"/>
            <w:r w:rsidRPr="008C3C96">
              <w:rPr>
                <w:rFonts w:ascii="CiscoSansTT" w:hAnsi="CiscoSansTT" w:cs="CiscoSansTT"/>
                <w:sz w:val="20"/>
              </w:rPr>
              <w:t>vxlan</w:t>
            </w:r>
            <w:proofErr w:type="spellEnd"/>
          </w:p>
          <w:p w14:paraId="544B8F9B" w14:textId="77777777" w:rsidR="001F368A" w:rsidRPr="008C3C96" w:rsidRDefault="001F368A" w:rsidP="00DC489A">
            <w:pPr>
              <w:pStyle w:val="dC-CommandLine"/>
              <w:rPr>
                <w:rFonts w:ascii="CiscoSansTT" w:hAnsi="CiscoSansTT" w:cs="CiscoSansTT"/>
                <w:sz w:val="20"/>
              </w:rPr>
            </w:pPr>
            <w:r w:rsidRPr="008C3C96">
              <w:rPr>
                <w:rFonts w:ascii="CiscoSansTT" w:hAnsi="CiscoSansTT" w:cs="CiscoSansTT"/>
                <w:sz w:val="20"/>
              </w:rPr>
              <w:t xml:space="preserve">       - name: Configure L3VNI SVI</w:t>
            </w:r>
          </w:p>
          <w:p w14:paraId="71D10CFD" w14:textId="77777777" w:rsidR="001F368A" w:rsidRPr="008C3C96" w:rsidRDefault="001F368A" w:rsidP="00DC489A">
            <w:pPr>
              <w:pStyle w:val="dC-CommandLine"/>
              <w:rPr>
                <w:rFonts w:ascii="CiscoSansTT" w:hAnsi="CiscoSansTT" w:cs="CiscoSansTT"/>
                <w:sz w:val="20"/>
              </w:rPr>
            </w:pPr>
            <w:r w:rsidRPr="008C3C96">
              <w:rPr>
                <w:rFonts w:ascii="CiscoSansTT" w:hAnsi="CiscoSansTT" w:cs="CiscoSansTT"/>
                <w:sz w:val="20"/>
              </w:rPr>
              <w:t xml:space="preserve">         </w:t>
            </w:r>
            <w:proofErr w:type="spellStart"/>
            <w:r w:rsidRPr="008C3C96">
              <w:rPr>
                <w:rFonts w:ascii="CiscoSansTT" w:hAnsi="CiscoSansTT" w:cs="CiscoSansTT"/>
                <w:sz w:val="20"/>
              </w:rPr>
              <w:t>nxos_interface</w:t>
            </w:r>
            <w:proofErr w:type="spellEnd"/>
            <w:r w:rsidRPr="008C3C96">
              <w:rPr>
                <w:rFonts w:ascii="CiscoSansTT" w:hAnsi="CiscoSansTT" w:cs="CiscoSansTT"/>
                <w:sz w:val="20"/>
              </w:rPr>
              <w:t>:</w:t>
            </w:r>
          </w:p>
          <w:p w14:paraId="7BEC4463" w14:textId="77777777" w:rsidR="001F368A" w:rsidRPr="008C3C96" w:rsidRDefault="001F368A" w:rsidP="00DC489A">
            <w:pPr>
              <w:pStyle w:val="dC-CommandLine"/>
              <w:rPr>
                <w:rFonts w:ascii="CiscoSansTT" w:hAnsi="CiscoSansTT" w:cs="CiscoSansTT"/>
                <w:sz w:val="20"/>
              </w:rPr>
            </w:pPr>
            <w:r w:rsidRPr="008C3C96">
              <w:rPr>
                <w:rFonts w:ascii="CiscoSansTT" w:hAnsi="CiscoSansTT" w:cs="CiscoSansTT"/>
                <w:sz w:val="20"/>
              </w:rPr>
              <w:t xml:space="preserve">           interface: </w:t>
            </w:r>
            <w:proofErr w:type="spellStart"/>
            <w:r w:rsidRPr="008C3C96">
              <w:rPr>
                <w:rFonts w:ascii="CiscoSansTT" w:hAnsi="CiscoSansTT" w:cs="CiscoSansTT"/>
                <w:sz w:val="20"/>
              </w:rPr>
              <w:t>vlan</w:t>
            </w:r>
            <w:proofErr w:type="spellEnd"/>
            <w:r w:rsidRPr="008C3C96">
              <w:rPr>
                <w:rFonts w:ascii="CiscoSansTT" w:hAnsi="CiscoSansTT" w:cs="CiscoSansTT"/>
                <w:sz w:val="20"/>
              </w:rPr>
              <w:t>"</w:t>
            </w:r>
            <w:proofErr w:type="gramStart"/>
            <w:r w:rsidRPr="008C3C96">
              <w:rPr>
                <w:rFonts w:ascii="CiscoSansTT" w:hAnsi="CiscoSansTT" w:cs="CiscoSansTT"/>
                <w:sz w:val="20"/>
              </w:rPr>
              <w:t>{{ L</w:t>
            </w:r>
            <w:proofErr w:type="gramEnd"/>
            <w:r w:rsidRPr="008C3C96">
              <w:rPr>
                <w:rFonts w:ascii="CiscoSansTT" w:hAnsi="CiscoSansTT" w:cs="CiscoSansTT"/>
                <w:sz w:val="20"/>
              </w:rPr>
              <w:t>3VNI[0].</w:t>
            </w:r>
            <w:proofErr w:type="spellStart"/>
            <w:r w:rsidRPr="008C3C96">
              <w:rPr>
                <w:rFonts w:ascii="CiscoSansTT" w:hAnsi="CiscoSansTT" w:cs="CiscoSansTT"/>
                <w:sz w:val="20"/>
              </w:rPr>
              <w:t>vlan_id</w:t>
            </w:r>
            <w:proofErr w:type="spellEnd"/>
            <w:r w:rsidRPr="008C3C96">
              <w:rPr>
                <w:rFonts w:ascii="CiscoSansTT" w:hAnsi="CiscoSansTT" w:cs="CiscoSansTT"/>
                <w:sz w:val="20"/>
              </w:rPr>
              <w:t xml:space="preserve"> }}"</w:t>
            </w:r>
          </w:p>
          <w:p w14:paraId="32087B2F" w14:textId="77777777" w:rsidR="001F368A" w:rsidRPr="008C3C96" w:rsidRDefault="001F368A" w:rsidP="00DC489A">
            <w:pPr>
              <w:pStyle w:val="dC-CommandLine"/>
              <w:rPr>
                <w:rFonts w:ascii="CiscoSansTT" w:hAnsi="CiscoSansTT" w:cs="CiscoSansTT"/>
                <w:sz w:val="20"/>
              </w:rPr>
            </w:pPr>
            <w:r w:rsidRPr="008C3C96">
              <w:rPr>
                <w:rFonts w:ascii="CiscoSansTT" w:hAnsi="CiscoSansTT" w:cs="CiscoSansTT"/>
                <w:sz w:val="20"/>
              </w:rPr>
              <w:t xml:space="preserve">           </w:t>
            </w:r>
            <w:proofErr w:type="spellStart"/>
            <w:r w:rsidRPr="008C3C96">
              <w:rPr>
                <w:rFonts w:ascii="CiscoSansTT" w:hAnsi="CiscoSansTT" w:cs="CiscoSansTT"/>
                <w:sz w:val="20"/>
              </w:rPr>
              <w:t>ip_forward</w:t>
            </w:r>
            <w:proofErr w:type="spellEnd"/>
            <w:r w:rsidRPr="008C3C96">
              <w:rPr>
                <w:rFonts w:ascii="CiscoSansTT" w:hAnsi="CiscoSansTT" w:cs="CiscoSansTT"/>
                <w:sz w:val="20"/>
              </w:rPr>
              <w:t>: enable</w:t>
            </w:r>
          </w:p>
          <w:p w14:paraId="0A6A7F3D" w14:textId="77777777" w:rsidR="001F368A" w:rsidRPr="008C3C96" w:rsidRDefault="001F368A" w:rsidP="00DC489A">
            <w:pPr>
              <w:pStyle w:val="dC-CommandLine"/>
              <w:rPr>
                <w:rFonts w:ascii="CiscoSansTT" w:hAnsi="CiscoSansTT" w:cs="CiscoSansTT"/>
                <w:sz w:val="20"/>
              </w:rPr>
            </w:pPr>
            <w:r w:rsidRPr="008C3C96">
              <w:rPr>
                <w:rFonts w:ascii="CiscoSansTT" w:hAnsi="CiscoSansTT" w:cs="CiscoSansTT"/>
                <w:sz w:val="20"/>
              </w:rPr>
              <w:t xml:space="preserve">           provider: "</w:t>
            </w:r>
            <w:proofErr w:type="gramStart"/>
            <w:r w:rsidRPr="008C3C96">
              <w:rPr>
                <w:rFonts w:ascii="CiscoSansTT" w:hAnsi="CiscoSansTT" w:cs="CiscoSansTT"/>
                <w:sz w:val="20"/>
              </w:rPr>
              <w:t xml:space="preserve">{{ </w:t>
            </w:r>
            <w:proofErr w:type="spellStart"/>
            <w:r w:rsidRPr="008C3C96">
              <w:rPr>
                <w:rFonts w:ascii="CiscoSansTT" w:hAnsi="CiscoSansTT" w:cs="CiscoSansTT"/>
                <w:sz w:val="20"/>
              </w:rPr>
              <w:t>nxos</w:t>
            </w:r>
            <w:proofErr w:type="gramEnd"/>
            <w:r w:rsidRPr="008C3C96">
              <w:rPr>
                <w:rFonts w:ascii="CiscoSansTT" w:hAnsi="CiscoSansTT" w:cs="CiscoSansTT"/>
                <w:sz w:val="20"/>
              </w:rPr>
              <w:t>_provider</w:t>
            </w:r>
            <w:proofErr w:type="spellEnd"/>
            <w:r w:rsidRPr="008C3C96">
              <w:rPr>
                <w:rFonts w:ascii="CiscoSansTT" w:hAnsi="CiscoSansTT" w:cs="CiscoSansTT"/>
                <w:sz w:val="20"/>
              </w:rPr>
              <w:t xml:space="preserve"> }}"</w:t>
            </w:r>
          </w:p>
          <w:p w14:paraId="329FED60" w14:textId="77777777" w:rsidR="001F368A" w:rsidRPr="008C3C96" w:rsidRDefault="001F368A" w:rsidP="00DC489A">
            <w:pPr>
              <w:pStyle w:val="dC-CommandLine"/>
              <w:rPr>
                <w:rFonts w:ascii="CiscoSansTT" w:hAnsi="CiscoSansTT" w:cs="CiscoSansTT"/>
                <w:sz w:val="20"/>
              </w:rPr>
            </w:pPr>
            <w:r w:rsidRPr="008C3C96">
              <w:rPr>
                <w:rFonts w:ascii="CiscoSansTT" w:hAnsi="CiscoSansTT" w:cs="CiscoSansTT"/>
                <w:sz w:val="20"/>
              </w:rPr>
              <w:t xml:space="preserve">         tags: </w:t>
            </w:r>
            <w:proofErr w:type="spellStart"/>
            <w:r w:rsidRPr="008C3C96">
              <w:rPr>
                <w:rFonts w:ascii="CiscoSansTT" w:hAnsi="CiscoSansTT" w:cs="CiscoSansTT"/>
                <w:sz w:val="20"/>
              </w:rPr>
              <w:t>vxlan</w:t>
            </w:r>
            <w:proofErr w:type="spellEnd"/>
          </w:p>
          <w:p w14:paraId="3C6247C7" w14:textId="77777777" w:rsidR="001F368A" w:rsidRPr="008C3C96" w:rsidRDefault="001F368A" w:rsidP="00DC489A">
            <w:pPr>
              <w:pStyle w:val="dC-CommandLine"/>
              <w:rPr>
                <w:rFonts w:ascii="CiscoSansTT" w:hAnsi="CiscoSansTT" w:cs="CiscoSansTT"/>
                <w:sz w:val="20"/>
              </w:rPr>
            </w:pPr>
            <w:r w:rsidRPr="008C3C96">
              <w:rPr>
                <w:rFonts w:ascii="CiscoSansTT" w:hAnsi="CiscoSansTT" w:cs="CiscoSansTT"/>
                <w:sz w:val="20"/>
              </w:rPr>
              <w:t xml:space="preserve">       - name: Configure VTEP Tunnel</w:t>
            </w:r>
          </w:p>
          <w:p w14:paraId="21687736" w14:textId="77777777" w:rsidR="001F368A" w:rsidRPr="008C3C96" w:rsidRDefault="001F368A" w:rsidP="00DC489A">
            <w:pPr>
              <w:pStyle w:val="dC-CommandLine"/>
              <w:rPr>
                <w:rFonts w:ascii="CiscoSansTT" w:hAnsi="CiscoSansTT" w:cs="CiscoSansTT"/>
                <w:sz w:val="20"/>
              </w:rPr>
            </w:pPr>
            <w:r w:rsidRPr="008C3C96">
              <w:rPr>
                <w:rFonts w:ascii="CiscoSansTT" w:hAnsi="CiscoSansTT" w:cs="CiscoSansTT"/>
                <w:sz w:val="20"/>
              </w:rPr>
              <w:t xml:space="preserve">         </w:t>
            </w:r>
            <w:proofErr w:type="spellStart"/>
            <w:r w:rsidRPr="008C3C96">
              <w:rPr>
                <w:rFonts w:ascii="CiscoSansTT" w:hAnsi="CiscoSansTT" w:cs="CiscoSansTT"/>
                <w:sz w:val="20"/>
              </w:rPr>
              <w:t>nxos_vxlan_vtep</w:t>
            </w:r>
            <w:proofErr w:type="spellEnd"/>
            <w:r w:rsidRPr="008C3C96">
              <w:rPr>
                <w:rFonts w:ascii="CiscoSansTT" w:hAnsi="CiscoSansTT" w:cs="CiscoSansTT"/>
                <w:sz w:val="20"/>
              </w:rPr>
              <w:t>:</w:t>
            </w:r>
          </w:p>
          <w:p w14:paraId="3FB204E5" w14:textId="77777777" w:rsidR="001F368A" w:rsidRPr="008C3C96" w:rsidRDefault="001F368A" w:rsidP="00DC489A">
            <w:pPr>
              <w:pStyle w:val="dC-CommandLine"/>
              <w:rPr>
                <w:rFonts w:ascii="CiscoSansTT" w:hAnsi="CiscoSansTT" w:cs="CiscoSansTT"/>
                <w:sz w:val="20"/>
              </w:rPr>
            </w:pPr>
            <w:r w:rsidRPr="008C3C96">
              <w:rPr>
                <w:rFonts w:ascii="CiscoSansTT" w:hAnsi="CiscoSansTT" w:cs="CiscoSansTT"/>
                <w:sz w:val="20"/>
              </w:rPr>
              <w:t xml:space="preserve">            interface: nve1</w:t>
            </w:r>
          </w:p>
          <w:p w14:paraId="2B729A76" w14:textId="77777777" w:rsidR="001F368A" w:rsidRPr="008C3C96" w:rsidRDefault="001F368A" w:rsidP="00DC489A">
            <w:pPr>
              <w:pStyle w:val="dC-CommandLine"/>
              <w:rPr>
                <w:rFonts w:ascii="CiscoSansTT" w:hAnsi="CiscoSansTT" w:cs="CiscoSansTT"/>
                <w:sz w:val="20"/>
              </w:rPr>
            </w:pPr>
            <w:r w:rsidRPr="008C3C96">
              <w:rPr>
                <w:rFonts w:ascii="CiscoSansTT" w:hAnsi="CiscoSansTT" w:cs="CiscoSansTT"/>
                <w:sz w:val="20"/>
              </w:rPr>
              <w:t xml:space="preserve">            shutdown: "false"</w:t>
            </w:r>
          </w:p>
          <w:p w14:paraId="669C6F77" w14:textId="77777777" w:rsidR="001F368A" w:rsidRPr="008C3C96" w:rsidRDefault="001F368A" w:rsidP="00DC489A">
            <w:pPr>
              <w:pStyle w:val="dC-CommandLine"/>
              <w:rPr>
                <w:rFonts w:ascii="CiscoSansTT" w:hAnsi="CiscoSansTT" w:cs="CiscoSansTT"/>
                <w:sz w:val="20"/>
              </w:rPr>
            </w:pPr>
            <w:r w:rsidRPr="008C3C96">
              <w:rPr>
                <w:rFonts w:ascii="CiscoSansTT" w:hAnsi="CiscoSansTT" w:cs="CiscoSansTT"/>
                <w:sz w:val="20"/>
              </w:rPr>
              <w:t xml:space="preserve">            </w:t>
            </w:r>
            <w:proofErr w:type="spellStart"/>
            <w:r w:rsidRPr="008C3C96">
              <w:rPr>
                <w:rFonts w:ascii="CiscoSansTT" w:hAnsi="CiscoSansTT" w:cs="CiscoSansTT"/>
                <w:sz w:val="20"/>
              </w:rPr>
              <w:t>source_interface</w:t>
            </w:r>
            <w:proofErr w:type="spellEnd"/>
            <w:r w:rsidRPr="008C3C96">
              <w:rPr>
                <w:rFonts w:ascii="CiscoSansTT" w:hAnsi="CiscoSansTT" w:cs="CiscoSansTT"/>
                <w:sz w:val="20"/>
              </w:rPr>
              <w:t>: Loopback1</w:t>
            </w:r>
          </w:p>
          <w:p w14:paraId="1A6D16D4" w14:textId="77777777" w:rsidR="001F368A" w:rsidRPr="008C3C96" w:rsidRDefault="001F368A" w:rsidP="00DC489A">
            <w:pPr>
              <w:pStyle w:val="dC-CommandLine"/>
              <w:rPr>
                <w:rFonts w:ascii="CiscoSansTT" w:hAnsi="CiscoSansTT" w:cs="CiscoSansTT"/>
                <w:sz w:val="20"/>
              </w:rPr>
            </w:pPr>
            <w:r w:rsidRPr="008C3C96">
              <w:rPr>
                <w:rFonts w:ascii="CiscoSansTT" w:hAnsi="CiscoSansTT" w:cs="CiscoSansTT"/>
                <w:sz w:val="20"/>
              </w:rPr>
              <w:t xml:space="preserve">            </w:t>
            </w:r>
            <w:proofErr w:type="spellStart"/>
            <w:r w:rsidRPr="008C3C96">
              <w:rPr>
                <w:rFonts w:ascii="CiscoSansTT" w:hAnsi="CiscoSansTT" w:cs="CiscoSansTT"/>
                <w:sz w:val="20"/>
              </w:rPr>
              <w:t>host_reachability</w:t>
            </w:r>
            <w:proofErr w:type="spellEnd"/>
            <w:r w:rsidRPr="008C3C96">
              <w:rPr>
                <w:rFonts w:ascii="CiscoSansTT" w:hAnsi="CiscoSansTT" w:cs="CiscoSansTT"/>
                <w:sz w:val="20"/>
              </w:rPr>
              <w:t>: "true"</w:t>
            </w:r>
          </w:p>
          <w:p w14:paraId="66117A63" w14:textId="77777777" w:rsidR="001F368A" w:rsidRPr="008C3C96" w:rsidRDefault="001F368A" w:rsidP="00DC489A">
            <w:pPr>
              <w:pStyle w:val="dC-CommandLine"/>
              <w:rPr>
                <w:rFonts w:ascii="CiscoSansTT" w:hAnsi="CiscoSansTT" w:cs="CiscoSansTT"/>
                <w:sz w:val="20"/>
              </w:rPr>
            </w:pPr>
            <w:r w:rsidRPr="008C3C96">
              <w:rPr>
                <w:rFonts w:ascii="CiscoSansTT" w:hAnsi="CiscoSansTT" w:cs="CiscoSansTT"/>
                <w:sz w:val="20"/>
              </w:rPr>
              <w:t xml:space="preserve">            provider: "</w:t>
            </w:r>
            <w:proofErr w:type="gramStart"/>
            <w:r w:rsidRPr="008C3C96">
              <w:rPr>
                <w:rFonts w:ascii="CiscoSansTT" w:hAnsi="CiscoSansTT" w:cs="CiscoSansTT"/>
                <w:sz w:val="20"/>
              </w:rPr>
              <w:t xml:space="preserve">{{ </w:t>
            </w:r>
            <w:proofErr w:type="spellStart"/>
            <w:r w:rsidRPr="008C3C96">
              <w:rPr>
                <w:rFonts w:ascii="CiscoSansTT" w:hAnsi="CiscoSansTT" w:cs="CiscoSansTT"/>
                <w:sz w:val="20"/>
              </w:rPr>
              <w:t>nxos</w:t>
            </w:r>
            <w:proofErr w:type="gramEnd"/>
            <w:r w:rsidRPr="008C3C96">
              <w:rPr>
                <w:rFonts w:ascii="CiscoSansTT" w:hAnsi="CiscoSansTT" w:cs="CiscoSansTT"/>
                <w:sz w:val="20"/>
              </w:rPr>
              <w:t>_provider</w:t>
            </w:r>
            <w:proofErr w:type="spellEnd"/>
            <w:r w:rsidRPr="008C3C96">
              <w:rPr>
                <w:rFonts w:ascii="CiscoSansTT" w:hAnsi="CiscoSansTT" w:cs="CiscoSansTT"/>
                <w:sz w:val="20"/>
              </w:rPr>
              <w:t xml:space="preserve"> }}"</w:t>
            </w:r>
          </w:p>
          <w:p w14:paraId="47910AB8" w14:textId="77777777" w:rsidR="001F368A" w:rsidRPr="008C3C96" w:rsidRDefault="001F368A" w:rsidP="00DC489A">
            <w:pPr>
              <w:pStyle w:val="dC-CommandLine"/>
              <w:rPr>
                <w:rFonts w:ascii="CiscoSansTT" w:hAnsi="CiscoSansTT" w:cs="CiscoSansTT"/>
                <w:sz w:val="20"/>
              </w:rPr>
            </w:pPr>
            <w:r w:rsidRPr="008C3C96">
              <w:rPr>
                <w:rFonts w:ascii="CiscoSansTT" w:hAnsi="CiscoSansTT" w:cs="CiscoSansTT"/>
                <w:sz w:val="20"/>
              </w:rPr>
              <w:t xml:space="preserve">         tags: </w:t>
            </w:r>
            <w:proofErr w:type="spellStart"/>
            <w:r w:rsidRPr="008C3C96">
              <w:rPr>
                <w:rFonts w:ascii="CiscoSansTT" w:hAnsi="CiscoSansTT" w:cs="CiscoSansTT"/>
                <w:sz w:val="20"/>
              </w:rPr>
              <w:t>vxlan</w:t>
            </w:r>
            <w:proofErr w:type="spellEnd"/>
          </w:p>
          <w:p w14:paraId="22551E1F" w14:textId="77777777" w:rsidR="001F368A" w:rsidRPr="008C3C96" w:rsidRDefault="001F368A" w:rsidP="00DC489A">
            <w:pPr>
              <w:pStyle w:val="dC-CommandLine"/>
              <w:rPr>
                <w:rFonts w:ascii="CiscoSansTT" w:hAnsi="CiscoSansTT" w:cs="CiscoSansTT"/>
                <w:sz w:val="20"/>
              </w:rPr>
            </w:pPr>
            <w:r w:rsidRPr="008C3C96">
              <w:rPr>
                <w:rFonts w:ascii="CiscoSansTT" w:hAnsi="CiscoSansTT" w:cs="CiscoSansTT"/>
                <w:sz w:val="20"/>
              </w:rPr>
              <w:t xml:space="preserve">       - name: Configure L2VNI to VTEP</w:t>
            </w:r>
          </w:p>
          <w:p w14:paraId="3671469B" w14:textId="77777777" w:rsidR="001F368A" w:rsidRPr="008C3C96" w:rsidRDefault="001F368A" w:rsidP="00DC489A">
            <w:pPr>
              <w:pStyle w:val="dC-CommandLine"/>
              <w:rPr>
                <w:rFonts w:ascii="CiscoSansTT" w:hAnsi="CiscoSansTT" w:cs="CiscoSansTT"/>
                <w:sz w:val="20"/>
              </w:rPr>
            </w:pPr>
            <w:r w:rsidRPr="008C3C96">
              <w:rPr>
                <w:rFonts w:ascii="CiscoSansTT" w:hAnsi="CiscoSansTT" w:cs="CiscoSansTT"/>
                <w:sz w:val="20"/>
              </w:rPr>
              <w:t xml:space="preserve">         </w:t>
            </w:r>
            <w:proofErr w:type="spellStart"/>
            <w:r w:rsidRPr="008C3C96">
              <w:rPr>
                <w:rFonts w:ascii="CiscoSansTT" w:hAnsi="CiscoSansTT" w:cs="CiscoSansTT"/>
                <w:sz w:val="20"/>
              </w:rPr>
              <w:t>nxos_vxlan_vtep_vni</w:t>
            </w:r>
            <w:proofErr w:type="spellEnd"/>
            <w:r w:rsidRPr="008C3C96">
              <w:rPr>
                <w:rFonts w:ascii="CiscoSansTT" w:hAnsi="CiscoSansTT" w:cs="CiscoSansTT"/>
                <w:sz w:val="20"/>
              </w:rPr>
              <w:t>:</w:t>
            </w:r>
          </w:p>
          <w:p w14:paraId="32AE7CC1" w14:textId="77777777" w:rsidR="001F368A" w:rsidRPr="008C3C96" w:rsidRDefault="001F368A" w:rsidP="00DC489A">
            <w:pPr>
              <w:pStyle w:val="dC-CommandLine"/>
              <w:rPr>
                <w:rFonts w:ascii="CiscoSansTT" w:hAnsi="CiscoSansTT" w:cs="CiscoSansTT"/>
                <w:sz w:val="20"/>
              </w:rPr>
            </w:pPr>
            <w:r w:rsidRPr="008C3C96">
              <w:rPr>
                <w:rFonts w:ascii="CiscoSansTT" w:hAnsi="CiscoSansTT" w:cs="CiscoSansTT"/>
                <w:sz w:val="20"/>
              </w:rPr>
              <w:t xml:space="preserve">            interface: nve1</w:t>
            </w:r>
          </w:p>
          <w:p w14:paraId="6AF4C6C9" w14:textId="77777777" w:rsidR="001F368A" w:rsidRPr="008C3C96" w:rsidRDefault="001F368A" w:rsidP="00DC489A">
            <w:pPr>
              <w:pStyle w:val="dC-CommandLine"/>
              <w:rPr>
                <w:rFonts w:ascii="CiscoSansTT" w:hAnsi="CiscoSansTT" w:cs="CiscoSansTT"/>
                <w:sz w:val="20"/>
              </w:rPr>
            </w:pPr>
            <w:r w:rsidRPr="008C3C96">
              <w:rPr>
                <w:rFonts w:ascii="CiscoSansTT" w:hAnsi="CiscoSansTT" w:cs="CiscoSansTT"/>
                <w:sz w:val="20"/>
              </w:rPr>
              <w:t xml:space="preserve">            </w:t>
            </w:r>
            <w:proofErr w:type="spellStart"/>
            <w:r w:rsidRPr="008C3C96">
              <w:rPr>
                <w:rFonts w:ascii="CiscoSansTT" w:hAnsi="CiscoSansTT" w:cs="CiscoSansTT"/>
                <w:sz w:val="20"/>
              </w:rPr>
              <w:t>vni</w:t>
            </w:r>
            <w:proofErr w:type="spellEnd"/>
            <w:r w:rsidRPr="008C3C96">
              <w:rPr>
                <w:rFonts w:ascii="CiscoSansTT" w:hAnsi="CiscoSansTT" w:cs="CiscoSansTT"/>
                <w:sz w:val="20"/>
              </w:rPr>
              <w:t>: "</w:t>
            </w:r>
            <w:proofErr w:type="gramStart"/>
            <w:r w:rsidRPr="008C3C96">
              <w:rPr>
                <w:rFonts w:ascii="CiscoSansTT" w:hAnsi="CiscoSansTT" w:cs="CiscoSansTT"/>
                <w:sz w:val="20"/>
              </w:rPr>
              <w:t xml:space="preserve">{{ </w:t>
            </w:r>
            <w:proofErr w:type="spellStart"/>
            <w:r w:rsidRPr="008C3C96">
              <w:rPr>
                <w:rFonts w:ascii="CiscoSansTT" w:hAnsi="CiscoSansTT" w:cs="CiscoSansTT"/>
                <w:sz w:val="20"/>
              </w:rPr>
              <w:t>item.vni</w:t>
            </w:r>
            <w:proofErr w:type="spellEnd"/>
            <w:proofErr w:type="gramEnd"/>
            <w:r w:rsidRPr="008C3C96">
              <w:rPr>
                <w:rFonts w:ascii="CiscoSansTT" w:hAnsi="CiscoSansTT" w:cs="CiscoSansTT"/>
                <w:sz w:val="20"/>
              </w:rPr>
              <w:t xml:space="preserve"> }}"</w:t>
            </w:r>
          </w:p>
          <w:p w14:paraId="4B7B0295" w14:textId="77777777" w:rsidR="001F368A" w:rsidRPr="008C3C96" w:rsidRDefault="001F368A" w:rsidP="00DC489A">
            <w:pPr>
              <w:pStyle w:val="dC-CommandLine"/>
              <w:rPr>
                <w:rFonts w:ascii="CiscoSansTT" w:hAnsi="CiscoSansTT" w:cs="CiscoSansTT"/>
                <w:sz w:val="20"/>
              </w:rPr>
            </w:pPr>
            <w:r w:rsidRPr="008C3C96">
              <w:rPr>
                <w:rFonts w:ascii="CiscoSansTT" w:hAnsi="CiscoSansTT" w:cs="CiscoSansTT"/>
                <w:sz w:val="20"/>
              </w:rPr>
              <w:t xml:space="preserve">            </w:t>
            </w:r>
            <w:proofErr w:type="spellStart"/>
            <w:r w:rsidRPr="008C3C96">
              <w:rPr>
                <w:rFonts w:ascii="CiscoSansTT" w:hAnsi="CiscoSansTT" w:cs="CiscoSansTT"/>
                <w:sz w:val="20"/>
              </w:rPr>
              <w:t>multicast_group</w:t>
            </w:r>
            <w:proofErr w:type="spellEnd"/>
            <w:r w:rsidRPr="008C3C96">
              <w:rPr>
                <w:rFonts w:ascii="CiscoSansTT" w:hAnsi="CiscoSansTT" w:cs="CiscoSansTT"/>
                <w:sz w:val="20"/>
              </w:rPr>
              <w:t>: "</w:t>
            </w:r>
            <w:proofErr w:type="gramStart"/>
            <w:r w:rsidRPr="008C3C96">
              <w:rPr>
                <w:rFonts w:ascii="CiscoSansTT" w:hAnsi="CiscoSansTT" w:cs="CiscoSansTT"/>
                <w:sz w:val="20"/>
              </w:rPr>
              <w:t xml:space="preserve">{{ </w:t>
            </w:r>
            <w:proofErr w:type="spellStart"/>
            <w:r w:rsidRPr="008C3C96">
              <w:rPr>
                <w:rFonts w:ascii="CiscoSansTT" w:hAnsi="CiscoSansTT" w:cs="CiscoSansTT"/>
                <w:sz w:val="20"/>
              </w:rPr>
              <w:t>item</w:t>
            </w:r>
            <w:proofErr w:type="gramEnd"/>
            <w:r w:rsidRPr="008C3C96">
              <w:rPr>
                <w:rFonts w:ascii="CiscoSansTT" w:hAnsi="CiscoSansTT" w:cs="CiscoSansTT"/>
                <w:sz w:val="20"/>
              </w:rPr>
              <w:t>.mcast</w:t>
            </w:r>
            <w:proofErr w:type="spellEnd"/>
            <w:r w:rsidRPr="008C3C96">
              <w:rPr>
                <w:rFonts w:ascii="CiscoSansTT" w:hAnsi="CiscoSansTT" w:cs="CiscoSansTT"/>
                <w:sz w:val="20"/>
              </w:rPr>
              <w:t xml:space="preserve"> }}"</w:t>
            </w:r>
          </w:p>
          <w:p w14:paraId="491EE7D1" w14:textId="77777777" w:rsidR="001F368A" w:rsidRPr="008C3C96" w:rsidRDefault="001F368A" w:rsidP="00DC489A">
            <w:pPr>
              <w:pStyle w:val="dC-CommandLine"/>
              <w:rPr>
                <w:rFonts w:ascii="CiscoSansTT" w:hAnsi="CiscoSansTT" w:cs="CiscoSansTT"/>
                <w:sz w:val="20"/>
              </w:rPr>
            </w:pPr>
            <w:r w:rsidRPr="008C3C96">
              <w:rPr>
                <w:rFonts w:ascii="CiscoSansTT" w:hAnsi="CiscoSansTT" w:cs="CiscoSansTT"/>
                <w:sz w:val="20"/>
              </w:rPr>
              <w:t xml:space="preserve">            provider: "</w:t>
            </w:r>
            <w:proofErr w:type="gramStart"/>
            <w:r w:rsidRPr="008C3C96">
              <w:rPr>
                <w:rFonts w:ascii="CiscoSansTT" w:hAnsi="CiscoSansTT" w:cs="CiscoSansTT"/>
                <w:sz w:val="20"/>
              </w:rPr>
              <w:t xml:space="preserve">{{ </w:t>
            </w:r>
            <w:proofErr w:type="spellStart"/>
            <w:r w:rsidRPr="008C3C96">
              <w:rPr>
                <w:rFonts w:ascii="CiscoSansTT" w:hAnsi="CiscoSansTT" w:cs="CiscoSansTT"/>
                <w:sz w:val="20"/>
              </w:rPr>
              <w:t>nxos</w:t>
            </w:r>
            <w:proofErr w:type="gramEnd"/>
            <w:r w:rsidRPr="008C3C96">
              <w:rPr>
                <w:rFonts w:ascii="CiscoSansTT" w:hAnsi="CiscoSansTT" w:cs="CiscoSansTT"/>
                <w:sz w:val="20"/>
              </w:rPr>
              <w:t>_provider</w:t>
            </w:r>
            <w:proofErr w:type="spellEnd"/>
            <w:r w:rsidRPr="008C3C96">
              <w:rPr>
                <w:rFonts w:ascii="CiscoSansTT" w:hAnsi="CiscoSansTT" w:cs="CiscoSansTT"/>
                <w:sz w:val="20"/>
              </w:rPr>
              <w:t xml:space="preserve"> }}"</w:t>
            </w:r>
          </w:p>
          <w:p w14:paraId="41B02706" w14:textId="77777777" w:rsidR="001F368A" w:rsidRPr="008C3C96" w:rsidRDefault="001F368A" w:rsidP="00DC489A">
            <w:pPr>
              <w:pStyle w:val="dC-CommandLine"/>
              <w:rPr>
                <w:rFonts w:ascii="CiscoSansTT" w:hAnsi="CiscoSansTT" w:cs="CiscoSansTT"/>
                <w:sz w:val="20"/>
              </w:rPr>
            </w:pPr>
            <w:r w:rsidRPr="008C3C96">
              <w:rPr>
                <w:rFonts w:ascii="CiscoSansTT" w:hAnsi="CiscoSansTT" w:cs="CiscoSansTT"/>
                <w:sz w:val="20"/>
              </w:rPr>
              <w:t xml:space="preserve">         </w:t>
            </w:r>
            <w:proofErr w:type="spellStart"/>
            <w:r w:rsidRPr="008C3C96">
              <w:rPr>
                <w:rFonts w:ascii="CiscoSansTT" w:hAnsi="CiscoSansTT" w:cs="CiscoSansTT"/>
                <w:sz w:val="20"/>
              </w:rPr>
              <w:t>with_items</w:t>
            </w:r>
            <w:proofErr w:type="spellEnd"/>
            <w:r w:rsidRPr="008C3C96">
              <w:rPr>
                <w:rFonts w:ascii="CiscoSansTT" w:hAnsi="CiscoSansTT" w:cs="CiscoSansTT"/>
                <w:sz w:val="20"/>
              </w:rPr>
              <w:t>: "</w:t>
            </w:r>
            <w:proofErr w:type="gramStart"/>
            <w:r w:rsidRPr="008C3C96">
              <w:rPr>
                <w:rFonts w:ascii="CiscoSansTT" w:hAnsi="CiscoSansTT" w:cs="CiscoSansTT"/>
                <w:sz w:val="20"/>
              </w:rPr>
              <w:t>{{ L</w:t>
            </w:r>
            <w:proofErr w:type="gramEnd"/>
            <w:r w:rsidRPr="008C3C96">
              <w:rPr>
                <w:rFonts w:ascii="CiscoSansTT" w:hAnsi="CiscoSansTT" w:cs="CiscoSansTT"/>
                <w:sz w:val="20"/>
              </w:rPr>
              <w:t>2VNI }}"</w:t>
            </w:r>
          </w:p>
          <w:p w14:paraId="1DD5F2D0" w14:textId="77777777" w:rsidR="001F368A" w:rsidRPr="008C3C96" w:rsidRDefault="001F368A" w:rsidP="00DC489A">
            <w:pPr>
              <w:pStyle w:val="dC-CommandLine"/>
              <w:rPr>
                <w:rFonts w:ascii="CiscoSansTT" w:hAnsi="CiscoSansTT" w:cs="CiscoSansTT"/>
                <w:sz w:val="20"/>
              </w:rPr>
            </w:pPr>
            <w:r w:rsidRPr="008C3C96">
              <w:rPr>
                <w:rFonts w:ascii="CiscoSansTT" w:hAnsi="CiscoSansTT" w:cs="CiscoSansTT"/>
                <w:sz w:val="20"/>
              </w:rPr>
              <w:lastRenderedPageBreak/>
              <w:t xml:space="preserve">         tags: </w:t>
            </w:r>
            <w:proofErr w:type="spellStart"/>
            <w:r w:rsidRPr="008C3C96">
              <w:rPr>
                <w:rFonts w:ascii="CiscoSansTT" w:hAnsi="CiscoSansTT" w:cs="CiscoSansTT"/>
                <w:sz w:val="20"/>
              </w:rPr>
              <w:t>vxlan</w:t>
            </w:r>
            <w:proofErr w:type="spellEnd"/>
          </w:p>
          <w:p w14:paraId="33D0E30A" w14:textId="77777777" w:rsidR="001F368A" w:rsidRPr="008C3C96" w:rsidRDefault="001F368A" w:rsidP="00DC489A">
            <w:pPr>
              <w:pStyle w:val="dC-CommandLine"/>
              <w:rPr>
                <w:rFonts w:ascii="CiscoSansTT" w:hAnsi="CiscoSansTT" w:cs="CiscoSansTT"/>
                <w:sz w:val="20"/>
              </w:rPr>
            </w:pPr>
            <w:r w:rsidRPr="008C3C96">
              <w:rPr>
                <w:rFonts w:ascii="CiscoSansTT" w:hAnsi="CiscoSansTT" w:cs="CiscoSansTT"/>
                <w:sz w:val="20"/>
              </w:rPr>
              <w:t xml:space="preserve">       - name: Configure L3VNI to VTEP</w:t>
            </w:r>
          </w:p>
          <w:p w14:paraId="6FA2C96D" w14:textId="77777777" w:rsidR="001F368A" w:rsidRPr="008C3C96" w:rsidRDefault="001F368A" w:rsidP="00DC489A">
            <w:pPr>
              <w:pStyle w:val="dC-CommandLine"/>
              <w:rPr>
                <w:rFonts w:ascii="CiscoSansTT" w:hAnsi="CiscoSansTT" w:cs="CiscoSansTT"/>
                <w:sz w:val="20"/>
              </w:rPr>
            </w:pPr>
            <w:r w:rsidRPr="008C3C96">
              <w:rPr>
                <w:rFonts w:ascii="CiscoSansTT" w:hAnsi="CiscoSansTT" w:cs="CiscoSansTT"/>
                <w:sz w:val="20"/>
              </w:rPr>
              <w:t xml:space="preserve">         </w:t>
            </w:r>
            <w:proofErr w:type="spellStart"/>
            <w:r w:rsidRPr="008C3C96">
              <w:rPr>
                <w:rFonts w:ascii="CiscoSansTT" w:hAnsi="CiscoSansTT" w:cs="CiscoSansTT"/>
                <w:sz w:val="20"/>
              </w:rPr>
              <w:t>nxos_vxlan_vtep_vni</w:t>
            </w:r>
            <w:proofErr w:type="spellEnd"/>
            <w:r w:rsidRPr="008C3C96">
              <w:rPr>
                <w:rFonts w:ascii="CiscoSansTT" w:hAnsi="CiscoSansTT" w:cs="CiscoSansTT"/>
                <w:sz w:val="20"/>
              </w:rPr>
              <w:t>:</w:t>
            </w:r>
          </w:p>
          <w:p w14:paraId="53164FC9" w14:textId="77777777" w:rsidR="001F368A" w:rsidRPr="008C3C96" w:rsidRDefault="001F368A" w:rsidP="00DC489A">
            <w:pPr>
              <w:pStyle w:val="dC-CommandLine"/>
              <w:rPr>
                <w:rFonts w:ascii="CiscoSansTT" w:hAnsi="CiscoSansTT" w:cs="CiscoSansTT"/>
                <w:sz w:val="20"/>
              </w:rPr>
            </w:pPr>
            <w:r w:rsidRPr="008C3C96">
              <w:rPr>
                <w:rFonts w:ascii="CiscoSansTT" w:hAnsi="CiscoSansTT" w:cs="CiscoSansTT"/>
                <w:sz w:val="20"/>
              </w:rPr>
              <w:t xml:space="preserve">            interface: nve1</w:t>
            </w:r>
          </w:p>
          <w:p w14:paraId="19FFAF28" w14:textId="77777777" w:rsidR="001F368A" w:rsidRPr="008C3C96" w:rsidRDefault="001F368A" w:rsidP="00DC489A">
            <w:pPr>
              <w:pStyle w:val="dC-CommandLine"/>
              <w:rPr>
                <w:rFonts w:ascii="CiscoSansTT" w:hAnsi="CiscoSansTT" w:cs="CiscoSansTT"/>
                <w:sz w:val="20"/>
              </w:rPr>
            </w:pPr>
            <w:r w:rsidRPr="008C3C96">
              <w:rPr>
                <w:rFonts w:ascii="CiscoSansTT" w:hAnsi="CiscoSansTT" w:cs="CiscoSansTT"/>
                <w:sz w:val="20"/>
              </w:rPr>
              <w:t xml:space="preserve">            </w:t>
            </w:r>
            <w:proofErr w:type="spellStart"/>
            <w:r w:rsidRPr="008C3C96">
              <w:rPr>
                <w:rFonts w:ascii="CiscoSansTT" w:hAnsi="CiscoSansTT" w:cs="CiscoSansTT"/>
                <w:sz w:val="20"/>
              </w:rPr>
              <w:t>vni</w:t>
            </w:r>
            <w:proofErr w:type="spellEnd"/>
            <w:r w:rsidRPr="008C3C96">
              <w:rPr>
                <w:rFonts w:ascii="CiscoSansTT" w:hAnsi="CiscoSansTT" w:cs="CiscoSansTT"/>
                <w:sz w:val="20"/>
              </w:rPr>
              <w:t>: "</w:t>
            </w:r>
            <w:proofErr w:type="gramStart"/>
            <w:r w:rsidRPr="008C3C96">
              <w:rPr>
                <w:rFonts w:ascii="CiscoSansTT" w:hAnsi="CiscoSansTT" w:cs="CiscoSansTT"/>
                <w:sz w:val="20"/>
              </w:rPr>
              <w:t>{{ L</w:t>
            </w:r>
            <w:proofErr w:type="gramEnd"/>
            <w:r w:rsidRPr="008C3C96">
              <w:rPr>
                <w:rFonts w:ascii="CiscoSansTT" w:hAnsi="CiscoSansTT" w:cs="CiscoSansTT"/>
                <w:sz w:val="20"/>
              </w:rPr>
              <w:t>3VNI[0].</w:t>
            </w:r>
            <w:proofErr w:type="spellStart"/>
            <w:r w:rsidRPr="008C3C96">
              <w:rPr>
                <w:rFonts w:ascii="CiscoSansTT" w:hAnsi="CiscoSansTT" w:cs="CiscoSansTT"/>
                <w:sz w:val="20"/>
              </w:rPr>
              <w:t>vni</w:t>
            </w:r>
            <w:proofErr w:type="spellEnd"/>
            <w:r w:rsidRPr="008C3C96">
              <w:rPr>
                <w:rFonts w:ascii="CiscoSansTT" w:hAnsi="CiscoSansTT" w:cs="CiscoSansTT"/>
                <w:sz w:val="20"/>
              </w:rPr>
              <w:t xml:space="preserve"> }}"</w:t>
            </w:r>
          </w:p>
          <w:p w14:paraId="00EF62E8" w14:textId="77777777" w:rsidR="001F368A" w:rsidRPr="008C3C96" w:rsidRDefault="001F368A" w:rsidP="00DC489A">
            <w:pPr>
              <w:pStyle w:val="dC-CommandLine"/>
              <w:rPr>
                <w:rFonts w:ascii="CiscoSansTT" w:hAnsi="CiscoSansTT" w:cs="CiscoSansTT"/>
                <w:sz w:val="20"/>
              </w:rPr>
            </w:pPr>
            <w:r w:rsidRPr="008C3C96">
              <w:rPr>
                <w:rFonts w:ascii="CiscoSansTT" w:hAnsi="CiscoSansTT" w:cs="CiscoSansTT"/>
                <w:sz w:val="20"/>
              </w:rPr>
              <w:t xml:space="preserve">            </w:t>
            </w:r>
            <w:proofErr w:type="spellStart"/>
            <w:r w:rsidRPr="008C3C96">
              <w:rPr>
                <w:rFonts w:ascii="CiscoSansTT" w:hAnsi="CiscoSansTT" w:cs="CiscoSansTT"/>
                <w:sz w:val="20"/>
              </w:rPr>
              <w:t>assoc_vrf</w:t>
            </w:r>
            <w:proofErr w:type="spellEnd"/>
            <w:r w:rsidRPr="008C3C96">
              <w:rPr>
                <w:rFonts w:ascii="CiscoSansTT" w:hAnsi="CiscoSansTT" w:cs="CiscoSansTT"/>
                <w:sz w:val="20"/>
              </w:rPr>
              <w:t>: true</w:t>
            </w:r>
          </w:p>
          <w:p w14:paraId="7AB21BCB" w14:textId="77777777" w:rsidR="001F368A" w:rsidRPr="008C3C96" w:rsidRDefault="001F368A" w:rsidP="00DC489A">
            <w:pPr>
              <w:pStyle w:val="dC-CommandLine"/>
              <w:rPr>
                <w:rFonts w:ascii="CiscoSansTT" w:hAnsi="CiscoSansTT" w:cs="CiscoSansTT"/>
                <w:sz w:val="20"/>
              </w:rPr>
            </w:pPr>
            <w:r w:rsidRPr="008C3C96">
              <w:rPr>
                <w:rFonts w:ascii="CiscoSansTT" w:hAnsi="CiscoSansTT" w:cs="CiscoSansTT"/>
                <w:sz w:val="20"/>
              </w:rPr>
              <w:t xml:space="preserve">            provider: "</w:t>
            </w:r>
            <w:proofErr w:type="gramStart"/>
            <w:r w:rsidRPr="008C3C96">
              <w:rPr>
                <w:rFonts w:ascii="CiscoSansTT" w:hAnsi="CiscoSansTT" w:cs="CiscoSansTT"/>
                <w:sz w:val="20"/>
              </w:rPr>
              <w:t xml:space="preserve">{{ </w:t>
            </w:r>
            <w:proofErr w:type="spellStart"/>
            <w:r w:rsidRPr="008C3C96">
              <w:rPr>
                <w:rFonts w:ascii="CiscoSansTT" w:hAnsi="CiscoSansTT" w:cs="CiscoSansTT"/>
                <w:sz w:val="20"/>
              </w:rPr>
              <w:t>nxos</w:t>
            </w:r>
            <w:proofErr w:type="gramEnd"/>
            <w:r w:rsidRPr="008C3C96">
              <w:rPr>
                <w:rFonts w:ascii="CiscoSansTT" w:hAnsi="CiscoSansTT" w:cs="CiscoSansTT"/>
                <w:sz w:val="20"/>
              </w:rPr>
              <w:t>_provider</w:t>
            </w:r>
            <w:proofErr w:type="spellEnd"/>
            <w:r w:rsidRPr="008C3C96">
              <w:rPr>
                <w:rFonts w:ascii="CiscoSansTT" w:hAnsi="CiscoSansTT" w:cs="CiscoSansTT"/>
                <w:sz w:val="20"/>
              </w:rPr>
              <w:t xml:space="preserve"> }}"</w:t>
            </w:r>
          </w:p>
          <w:p w14:paraId="1DE13FD3" w14:textId="77777777" w:rsidR="001F368A" w:rsidRPr="008C3C96" w:rsidRDefault="001F368A" w:rsidP="00DC489A">
            <w:pPr>
              <w:pStyle w:val="dC-CommandLine"/>
              <w:rPr>
                <w:rFonts w:ascii="CiscoSansTT" w:hAnsi="CiscoSansTT" w:cs="CiscoSansTT"/>
                <w:sz w:val="20"/>
              </w:rPr>
            </w:pPr>
            <w:r w:rsidRPr="008C3C96">
              <w:rPr>
                <w:rFonts w:ascii="CiscoSansTT" w:hAnsi="CiscoSansTT" w:cs="CiscoSansTT"/>
                <w:sz w:val="20"/>
              </w:rPr>
              <w:t xml:space="preserve">         tags: </w:t>
            </w:r>
            <w:proofErr w:type="spellStart"/>
            <w:r w:rsidRPr="008C3C96">
              <w:rPr>
                <w:rFonts w:ascii="CiscoSansTT" w:hAnsi="CiscoSansTT" w:cs="CiscoSansTT"/>
                <w:sz w:val="20"/>
              </w:rPr>
              <w:t>vxlan</w:t>
            </w:r>
            <w:proofErr w:type="spellEnd"/>
          </w:p>
        </w:tc>
      </w:tr>
    </w:tbl>
    <w:p w14:paraId="5019CBA5" w14:textId="77777777" w:rsidR="001F368A" w:rsidRPr="008C3C96" w:rsidRDefault="001F368A" w:rsidP="001F368A">
      <w:pPr>
        <w:rPr>
          <w:rFonts w:ascii="CiscoSansTT" w:hAnsi="CiscoSansTT" w:cs="CiscoSansTT"/>
        </w:rPr>
      </w:pPr>
    </w:p>
    <w:p w14:paraId="08A64AB1" w14:textId="77777777" w:rsidR="001F368A" w:rsidRPr="008C3C96" w:rsidRDefault="001F368A" w:rsidP="001F368A">
      <w:pPr>
        <w:pStyle w:val="Heading3"/>
        <w:rPr>
          <w:rFonts w:ascii="CiscoSansTT" w:hAnsi="CiscoSansTT" w:cs="CiscoSansTT"/>
          <w:sz w:val="24"/>
          <w:szCs w:val="24"/>
        </w:rPr>
      </w:pPr>
      <w:r w:rsidRPr="008C3C96">
        <w:rPr>
          <w:rFonts w:ascii="CiscoSansTT" w:hAnsi="CiscoSansTT" w:cs="CiscoSansTT"/>
          <w:sz w:val="24"/>
          <w:szCs w:val="24"/>
        </w:rPr>
        <w:t xml:space="preserve">Edit variable file for leaf role </w:t>
      </w:r>
    </w:p>
    <w:p w14:paraId="6E8C224B" w14:textId="77777777" w:rsidR="001F368A" w:rsidRPr="008C3C96" w:rsidRDefault="001F368A" w:rsidP="001F368A">
      <w:pPr>
        <w:pStyle w:val="dC-Normal"/>
        <w:rPr>
          <w:rFonts w:ascii="CiscoSansTT" w:hAnsi="CiscoSansTT" w:cs="CiscoSansTT"/>
          <w:b/>
          <w:sz w:val="24"/>
          <w:szCs w:val="24"/>
        </w:rPr>
      </w:pPr>
      <w:r w:rsidRPr="008C3C96">
        <w:rPr>
          <w:rFonts w:ascii="CiscoSansTT" w:hAnsi="CiscoSansTT" w:cs="CiscoSansTT"/>
          <w:sz w:val="24"/>
          <w:szCs w:val="24"/>
        </w:rPr>
        <w:t>Use “</w:t>
      </w:r>
      <w:r w:rsidRPr="008C3C96">
        <w:rPr>
          <w:rFonts w:ascii="CiscoSansTT" w:hAnsi="CiscoSansTT" w:cs="CiscoSansTT"/>
          <w:b/>
          <w:sz w:val="24"/>
          <w:szCs w:val="24"/>
        </w:rPr>
        <w:t xml:space="preserve">Atom” </w:t>
      </w:r>
      <w:r w:rsidRPr="008C3C96">
        <w:rPr>
          <w:rFonts w:ascii="CiscoSansTT" w:hAnsi="CiscoSansTT" w:cs="CiscoSansTT"/>
          <w:sz w:val="24"/>
          <w:szCs w:val="24"/>
        </w:rPr>
        <w:t xml:space="preserve">to edit the </w:t>
      </w:r>
      <w:proofErr w:type="spellStart"/>
      <w:r w:rsidRPr="008C3C96">
        <w:rPr>
          <w:rFonts w:ascii="CiscoSansTT" w:hAnsi="CiscoSansTT" w:cs="CiscoSansTT"/>
          <w:b/>
          <w:sz w:val="24"/>
          <w:szCs w:val="24"/>
        </w:rPr>
        <w:t>main.yml</w:t>
      </w:r>
      <w:proofErr w:type="spellEnd"/>
      <w:r w:rsidRPr="008C3C96">
        <w:rPr>
          <w:rFonts w:ascii="CiscoSansTT" w:hAnsi="CiscoSansTT" w:cs="CiscoSansTT"/>
          <w:sz w:val="24"/>
          <w:szCs w:val="24"/>
        </w:rPr>
        <w:t xml:space="preserve"> file. Open up the project folder </w:t>
      </w:r>
      <w:r w:rsidRPr="008C3C96">
        <w:rPr>
          <w:rFonts w:ascii="CiscoSansTT" w:hAnsi="CiscoSansTT" w:cs="CiscoSansTT"/>
          <w:b/>
          <w:sz w:val="24"/>
          <w:szCs w:val="24"/>
        </w:rPr>
        <w:t xml:space="preserve">“LTRDCN-1572” </w:t>
      </w:r>
      <w:r w:rsidRPr="008C3C96">
        <w:rPr>
          <w:rFonts w:ascii="CiscoSansTT" w:hAnsi="CiscoSansTT" w:cs="CiscoSansTT"/>
          <w:sz w:val="24"/>
          <w:szCs w:val="24"/>
        </w:rPr>
        <w:t xml:space="preserve">and open </w:t>
      </w:r>
      <w:proofErr w:type="spellStart"/>
      <w:r w:rsidRPr="008C3C96">
        <w:rPr>
          <w:rFonts w:ascii="CiscoSansTT" w:hAnsi="CiscoSansTT" w:cs="CiscoSansTT"/>
          <w:b/>
          <w:sz w:val="24"/>
          <w:szCs w:val="24"/>
        </w:rPr>
        <w:t>main.yml</w:t>
      </w:r>
      <w:proofErr w:type="spellEnd"/>
      <w:r w:rsidRPr="008C3C96">
        <w:rPr>
          <w:rFonts w:ascii="CiscoSansTT" w:hAnsi="CiscoSansTT" w:cs="CiscoSansTT"/>
          <w:sz w:val="24"/>
          <w:szCs w:val="24"/>
        </w:rPr>
        <w:t xml:space="preserve"> file under </w:t>
      </w:r>
      <w:r w:rsidRPr="008C3C96">
        <w:rPr>
          <w:rFonts w:ascii="CiscoSansTT" w:hAnsi="CiscoSansTT" w:cs="CiscoSansTT"/>
          <w:b/>
          <w:sz w:val="24"/>
          <w:szCs w:val="24"/>
        </w:rPr>
        <w:t xml:space="preserve">“roles/leaf/vars/”.  </w:t>
      </w:r>
      <w:r w:rsidRPr="008C3C96">
        <w:rPr>
          <w:rFonts w:ascii="CiscoSansTT" w:hAnsi="CiscoSansTT" w:cs="CiscoSansTT"/>
          <w:sz w:val="24"/>
          <w:szCs w:val="24"/>
        </w:rPr>
        <w:t>Add the below content in the file in addition to existing content, and then make sure to click “</w:t>
      </w:r>
      <w:r w:rsidRPr="008C3C96">
        <w:rPr>
          <w:rFonts w:ascii="CiscoSansTT" w:hAnsi="CiscoSansTT" w:cs="CiscoSansTT"/>
          <w:b/>
          <w:sz w:val="24"/>
          <w:szCs w:val="24"/>
        </w:rPr>
        <w:t>File</w:t>
      </w:r>
      <w:r w:rsidRPr="008C3C96">
        <w:rPr>
          <w:rFonts w:ascii="CiscoSansTT" w:hAnsi="CiscoSansTT" w:cs="CiscoSansTT"/>
          <w:sz w:val="24"/>
          <w:szCs w:val="24"/>
        </w:rPr>
        <w:t xml:space="preserve">” </w:t>
      </w:r>
      <w:r w:rsidRPr="008C3C96">
        <w:rPr>
          <w:rFonts w:ascii="CiscoSansTT" w:hAnsi="CiscoSansTT" w:cs="CiscoSansTT"/>
          <w:sz w:val="24"/>
          <w:szCs w:val="24"/>
        </w:rPr>
        <w:sym w:font="Wingdings" w:char="F0E0"/>
      </w:r>
      <w:r w:rsidRPr="008C3C96">
        <w:rPr>
          <w:rFonts w:ascii="CiscoSansTT" w:hAnsi="CiscoSansTT" w:cs="CiscoSansTT"/>
          <w:sz w:val="24"/>
          <w:szCs w:val="24"/>
        </w:rPr>
        <w:t xml:space="preserve"> “</w:t>
      </w:r>
      <w:r w:rsidRPr="008C3C96">
        <w:rPr>
          <w:rFonts w:ascii="CiscoSansTT" w:hAnsi="CiscoSansTT" w:cs="CiscoSansTT"/>
          <w:b/>
          <w:sz w:val="24"/>
          <w:szCs w:val="24"/>
        </w:rPr>
        <w:t>Save</w:t>
      </w:r>
      <w:r w:rsidRPr="008C3C96">
        <w:rPr>
          <w:rFonts w:ascii="CiscoSansTT" w:hAnsi="CiscoSansTT" w:cs="CiscoSansTT"/>
          <w:sz w:val="24"/>
          <w:szCs w:val="24"/>
        </w:rPr>
        <w:t>” on Atom, so that the updated file is pushed to Ansible server.</w:t>
      </w:r>
    </w:p>
    <w:p w14:paraId="110C87B7" w14:textId="77777777" w:rsidR="001F368A" w:rsidRPr="008C3C96" w:rsidRDefault="001F368A" w:rsidP="001F368A">
      <w:pPr>
        <w:pStyle w:val="dC-Normal"/>
        <w:rPr>
          <w:rFonts w:ascii="CiscoSansTT" w:hAnsi="CiscoSansTT" w:cs="CiscoSansTT"/>
          <w:b/>
        </w:rPr>
      </w:pPr>
    </w:p>
    <w:tbl>
      <w:tblPr>
        <w:tblStyle w:val="TableGrid"/>
        <w:tblW w:w="0" w:type="auto"/>
        <w:tblLook w:val="04A0" w:firstRow="1" w:lastRow="0" w:firstColumn="1" w:lastColumn="0" w:noHBand="0" w:noVBand="1"/>
      </w:tblPr>
      <w:tblGrid>
        <w:gridCol w:w="9016"/>
      </w:tblGrid>
      <w:tr w:rsidR="001F368A" w:rsidRPr="008C3C96" w14:paraId="3540A4B0" w14:textId="77777777" w:rsidTr="00DC489A">
        <w:trPr>
          <w:trHeight w:val="1295"/>
        </w:trPr>
        <w:tc>
          <w:tcPr>
            <w:tcW w:w="10416" w:type="dxa"/>
          </w:tcPr>
          <w:p w14:paraId="28BF43AF" w14:textId="77777777" w:rsidR="001F368A" w:rsidRPr="008C3C96" w:rsidRDefault="001F368A" w:rsidP="00DC489A">
            <w:pPr>
              <w:pStyle w:val="dC-Normal"/>
              <w:rPr>
                <w:rFonts w:ascii="CiscoSansTT" w:hAnsi="CiscoSansTT" w:cs="CiscoSansTT"/>
              </w:rPr>
            </w:pPr>
            <w:r w:rsidRPr="008C3C96">
              <w:rPr>
                <w:rFonts w:ascii="CiscoSansTT" w:hAnsi="CiscoSansTT" w:cs="CiscoSansTT"/>
              </w:rPr>
              <w:t xml:space="preserve">  L2VNI:</w:t>
            </w:r>
          </w:p>
          <w:p w14:paraId="4C945FFF" w14:textId="77777777" w:rsidR="001F368A" w:rsidRPr="008C3C96" w:rsidRDefault="001F368A" w:rsidP="00DC489A">
            <w:pPr>
              <w:pStyle w:val="dC-Normal"/>
              <w:rPr>
                <w:rFonts w:ascii="CiscoSansTT" w:hAnsi="CiscoSansTT" w:cs="CiscoSansTT"/>
              </w:rPr>
            </w:pPr>
            <w:r w:rsidRPr="008C3C96">
              <w:rPr>
                <w:rFonts w:ascii="CiscoSansTT" w:hAnsi="CiscoSansTT" w:cs="CiscoSansTT"/>
              </w:rPr>
              <w:t xml:space="preserve">  - </w:t>
            </w:r>
            <w:proofErr w:type="gramStart"/>
            <w:r w:rsidRPr="008C3C96">
              <w:rPr>
                <w:rFonts w:ascii="CiscoSansTT" w:hAnsi="CiscoSansTT" w:cs="CiscoSansTT"/>
              </w:rPr>
              <w:t xml:space="preserve">{ </w:t>
            </w:r>
            <w:proofErr w:type="spellStart"/>
            <w:r w:rsidRPr="008C3C96">
              <w:rPr>
                <w:rFonts w:ascii="CiscoSansTT" w:hAnsi="CiscoSansTT" w:cs="CiscoSansTT"/>
              </w:rPr>
              <w:t>vlan</w:t>
            </w:r>
            <w:proofErr w:type="gramEnd"/>
            <w:r w:rsidRPr="008C3C96">
              <w:rPr>
                <w:rFonts w:ascii="CiscoSansTT" w:hAnsi="CiscoSansTT" w:cs="CiscoSansTT"/>
              </w:rPr>
              <w:t>_id</w:t>
            </w:r>
            <w:proofErr w:type="spellEnd"/>
            <w:r w:rsidRPr="008C3C96">
              <w:rPr>
                <w:rFonts w:ascii="CiscoSansTT" w:hAnsi="CiscoSansTT" w:cs="CiscoSansTT"/>
              </w:rPr>
              <w:t xml:space="preserve">: 140, </w:t>
            </w:r>
            <w:proofErr w:type="spellStart"/>
            <w:r w:rsidRPr="008C3C96">
              <w:rPr>
                <w:rFonts w:ascii="CiscoSansTT" w:hAnsi="CiscoSansTT" w:cs="CiscoSansTT"/>
              </w:rPr>
              <w:t>vni</w:t>
            </w:r>
            <w:proofErr w:type="spellEnd"/>
            <w:r w:rsidRPr="008C3C96">
              <w:rPr>
                <w:rFonts w:ascii="CiscoSansTT" w:hAnsi="CiscoSansTT" w:cs="CiscoSansTT"/>
              </w:rPr>
              <w:t xml:space="preserve">: 50140, </w:t>
            </w:r>
            <w:proofErr w:type="spellStart"/>
            <w:r w:rsidRPr="008C3C96">
              <w:rPr>
                <w:rFonts w:ascii="CiscoSansTT" w:hAnsi="CiscoSansTT" w:cs="CiscoSansTT"/>
              </w:rPr>
              <w:t>ip_add</w:t>
            </w:r>
            <w:proofErr w:type="spellEnd"/>
            <w:r w:rsidRPr="008C3C96">
              <w:rPr>
                <w:rFonts w:ascii="CiscoSansTT" w:hAnsi="CiscoSansTT" w:cs="CiscoSansTT"/>
              </w:rPr>
              <w:t xml:space="preserve">: 172.21.140.1, mask: 24, </w:t>
            </w:r>
            <w:proofErr w:type="spellStart"/>
            <w:r w:rsidRPr="008C3C96">
              <w:rPr>
                <w:rFonts w:ascii="CiscoSansTT" w:hAnsi="CiscoSansTT" w:cs="CiscoSansTT"/>
              </w:rPr>
              <w:t>vlan_name</w:t>
            </w:r>
            <w:proofErr w:type="spellEnd"/>
            <w:r w:rsidRPr="008C3C96">
              <w:rPr>
                <w:rFonts w:ascii="CiscoSansTT" w:hAnsi="CiscoSansTT" w:cs="CiscoSansTT"/>
              </w:rPr>
              <w:t xml:space="preserve">: L2-VNI-140-Tenant1, </w:t>
            </w:r>
            <w:proofErr w:type="spellStart"/>
            <w:r w:rsidRPr="008C3C96">
              <w:rPr>
                <w:rFonts w:ascii="CiscoSansTT" w:hAnsi="CiscoSansTT" w:cs="CiscoSansTT"/>
              </w:rPr>
              <w:t>mcast</w:t>
            </w:r>
            <w:proofErr w:type="spellEnd"/>
            <w:r w:rsidRPr="008C3C96">
              <w:rPr>
                <w:rFonts w:ascii="CiscoSansTT" w:hAnsi="CiscoSansTT" w:cs="CiscoSansTT"/>
              </w:rPr>
              <w:t>: 239.0.0.140 }</w:t>
            </w:r>
          </w:p>
          <w:p w14:paraId="7333A827" w14:textId="77777777" w:rsidR="001F368A" w:rsidRPr="008C3C96" w:rsidRDefault="001F368A" w:rsidP="00DC489A">
            <w:pPr>
              <w:pStyle w:val="dC-Normal"/>
              <w:rPr>
                <w:rFonts w:ascii="CiscoSansTT" w:hAnsi="CiscoSansTT" w:cs="CiscoSansTT"/>
              </w:rPr>
            </w:pPr>
            <w:r w:rsidRPr="008C3C96">
              <w:rPr>
                <w:rFonts w:ascii="CiscoSansTT" w:hAnsi="CiscoSansTT" w:cs="CiscoSansTT"/>
              </w:rPr>
              <w:t xml:space="preserve">  - </w:t>
            </w:r>
            <w:proofErr w:type="gramStart"/>
            <w:r w:rsidRPr="008C3C96">
              <w:rPr>
                <w:rFonts w:ascii="CiscoSansTT" w:hAnsi="CiscoSansTT" w:cs="CiscoSansTT"/>
              </w:rPr>
              <w:t xml:space="preserve">{ </w:t>
            </w:r>
            <w:proofErr w:type="spellStart"/>
            <w:r w:rsidRPr="008C3C96">
              <w:rPr>
                <w:rFonts w:ascii="CiscoSansTT" w:hAnsi="CiscoSansTT" w:cs="CiscoSansTT"/>
              </w:rPr>
              <w:t>vlan</w:t>
            </w:r>
            <w:proofErr w:type="gramEnd"/>
            <w:r w:rsidRPr="008C3C96">
              <w:rPr>
                <w:rFonts w:ascii="CiscoSansTT" w:hAnsi="CiscoSansTT" w:cs="CiscoSansTT"/>
              </w:rPr>
              <w:t>_id</w:t>
            </w:r>
            <w:proofErr w:type="spellEnd"/>
            <w:r w:rsidRPr="008C3C96">
              <w:rPr>
                <w:rFonts w:ascii="CiscoSansTT" w:hAnsi="CiscoSansTT" w:cs="CiscoSansTT"/>
              </w:rPr>
              <w:t xml:space="preserve">: 141, </w:t>
            </w:r>
            <w:proofErr w:type="spellStart"/>
            <w:r w:rsidRPr="008C3C96">
              <w:rPr>
                <w:rFonts w:ascii="CiscoSansTT" w:hAnsi="CiscoSansTT" w:cs="CiscoSansTT"/>
              </w:rPr>
              <w:t>vni</w:t>
            </w:r>
            <w:proofErr w:type="spellEnd"/>
            <w:r w:rsidRPr="008C3C96">
              <w:rPr>
                <w:rFonts w:ascii="CiscoSansTT" w:hAnsi="CiscoSansTT" w:cs="CiscoSansTT"/>
              </w:rPr>
              <w:t xml:space="preserve">: 50141, </w:t>
            </w:r>
            <w:proofErr w:type="spellStart"/>
            <w:r w:rsidRPr="008C3C96">
              <w:rPr>
                <w:rFonts w:ascii="CiscoSansTT" w:hAnsi="CiscoSansTT" w:cs="CiscoSansTT"/>
              </w:rPr>
              <w:t>ip_add</w:t>
            </w:r>
            <w:proofErr w:type="spellEnd"/>
            <w:r w:rsidRPr="008C3C96">
              <w:rPr>
                <w:rFonts w:ascii="CiscoSansTT" w:hAnsi="CiscoSansTT" w:cs="CiscoSansTT"/>
              </w:rPr>
              <w:t xml:space="preserve">: 172.21.141.1, mask: 24, </w:t>
            </w:r>
            <w:proofErr w:type="spellStart"/>
            <w:r w:rsidRPr="008C3C96">
              <w:rPr>
                <w:rFonts w:ascii="CiscoSansTT" w:hAnsi="CiscoSansTT" w:cs="CiscoSansTT"/>
              </w:rPr>
              <w:t>vlan_name</w:t>
            </w:r>
            <w:proofErr w:type="spellEnd"/>
            <w:r w:rsidRPr="008C3C96">
              <w:rPr>
                <w:rFonts w:ascii="CiscoSansTT" w:hAnsi="CiscoSansTT" w:cs="CiscoSansTT"/>
              </w:rPr>
              <w:t xml:space="preserve">: L2-VNI-141-Tenant1, </w:t>
            </w:r>
            <w:proofErr w:type="spellStart"/>
            <w:r w:rsidRPr="008C3C96">
              <w:rPr>
                <w:rFonts w:ascii="CiscoSansTT" w:hAnsi="CiscoSansTT" w:cs="CiscoSansTT"/>
              </w:rPr>
              <w:t>mcast</w:t>
            </w:r>
            <w:proofErr w:type="spellEnd"/>
            <w:r w:rsidRPr="008C3C96">
              <w:rPr>
                <w:rFonts w:ascii="CiscoSansTT" w:hAnsi="CiscoSansTT" w:cs="CiscoSansTT"/>
              </w:rPr>
              <w:t>: 239.0.0.141 }</w:t>
            </w:r>
          </w:p>
          <w:p w14:paraId="1FC6DD4D" w14:textId="77777777" w:rsidR="001F368A" w:rsidRPr="008C3C96" w:rsidRDefault="001F368A" w:rsidP="00DC489A">
            <w:pPr>
              <w:pStyle w:val="dC-Normal"/>
              <w:rPr>
                <w:rFonts w:ascii="CiscoSansTT" w:hAnsi="CiscoSansTT" w:cs="CiscoSansTT"/>
              </w:rPr>
            </w:pPr>
            <w:r w:rsidRPr="008C3C96">
              <w:rPr>
                <w:rFonts w:ascii="CiscoSansTT" w:hAnsi="CiscoSansTT" w:cs="CiscoSansTT"/>
              </w:rPr>
              <w:t xml:space="preserve">  L3VNI:</w:t>
            </w:r>
          </w:p>
          <w:p w14:paraId="2B2493A3" w14:textId="77777777" w:rsidR="001F368A" w:rsidRPr="008C3C96" w:rsidRDefault="001F368A" w:rsidP="00DC489A">
            <w:pPr>
              <w:pStyle w:val="dC-Normal"/>
              <w:rPr>
                <w:rFonts w:ascii="CiscoSansTT" w:hAnsi="CiscoSansTT" w:cs="CiscoSansTT"/>
              </w:rPr>
            </w:pPr>
            <w:r w:rsidRPr="008C3C96">
              <w:rPr>
                <w:rFonts w:ascii="CiscoSansTT" w:hAnsi="CiscoSansTT" w:cs="CiscoSansTT"/>
              </w:rPr>
              <w:t xml:space="preserve">  - </w:t>
            </w:r>
            <w:proofErr w:type="gramStart"/>
            <w:r w:rsidRPr="008C3C96">
              <w:rPr>
                <w:rFonts w:ascii="CiscoSansTT" w:hAnsi="CiscoSansTT" w:cs="CiscoSansTT"/>
              </w:rPr>
              <w:t xml:space="preserve">{ </w:t>
            </w:r>
            <w:proofErr w:type="spellStart"/>
            <w:r w:rsidRPr="008C3C96">
              <w:rPr>
                <w:rFonts w:ascii="CiscoSansTT" w:hAnsi="CiscoSansTT" w:cs="CiscoSansTT"/>
              </w:rPr>
              <w:t>vlan</w:t>
            </w:r>
            <w:proofErr w:type="gramEnd"/>
            <w:r w:rsidRPr="008C3C96">
              <w:rPr>
                <w:rFonts w:ascii="CiscoSansTT" w:hAnsi="CiscoSansTT" w:cs="CiscoSansTT"/>
              </w:rPr>
              <w:t>_id</w:t>
            </w:r>
            <w:proofErr w:type="spellEnd"/>
            <w:r w:rsidRPr="008C3C96">
              <w:rPr>
                <w:rFonts w:ascii="CiscoSansTT" w:hAnsi="CiscoSansTT" w:cs="CiscoSansTT"/>
              </w:rPr>
              <w:t xml:space="preserve">: 999, </w:t>
            </w:r>
            <w:proofErr w:type="spellStart"/>
            <w:r w:rsidRPr="008C3C96">
              <w:rPr>
                <w:rFonts w:ascii="CiscoSansTT" w:hAnsi="CiscoSansTT" w:cs="CiscoSansTT"/>
              </w:rPr>
              <w:t>vlan_name</w:t>
            </w:r>
            <w:proofErr w:type="spellEnd"/>
            <w:r w:rsidRPr="008C3C96">
              <w:rPr>
                <w:rFonts w:ascii="CiscoSansTT" w:hAnsi="CiscoSansTT" w:cs="CiscoSansTT"/>
              </w:rPr>
              <w:t xml:space="preserve">: L3-VNI-999-Tenant1, </w:t>
            </w:r>
            <w:proofErr w:type="spellStart"/>
            <w:r w:rsidRPr="008C3C96">
              <w:rPr>
                <w:rFonts w:ascii="CiscoSansTT" w:hAnsi="CiscoSansTT" w:cs="CiscoSansTT"/>
              </w:rPr>
              <w:t>vni</w:t>
            </w:r>
            <w:proofErr w:type="spellEnd"/>
            <w:r w:rsidRPr="008C3C96">
              <w:rPr>
                <w:rFonts w:ascii="CiscoSansTT" w:hAnsi="CiscoSansTT" w:cs="CiscoSansTT"/>
              </w:rPr>
              <w:t>: 50999 }</w:t>
            </w:r>
          </w:p>
        </w:tc>
      </w:tr>
    </w:tbl>
    <w:p w14:paraId="0BFAD0ED" w14:textId="77777777" w:rsidR="001F368A" w:rsidRPr="008C3C96" w:rsidRDefault="001F368A" w:rsidP="001F368A">
      <w:pPr>
        <w:rPr>
          <w:rFonts w:ascii="CiscoSansTT" w:hAnsi="CiscoSansTT" w:cs="CiscoSansTT"/>
        </w:rPr>
      </w:pPr>
    </w:p>
    <w:p w14:paraId="302DD789" w14:textId="77777777" w:rsidR="001F368A" w:rsidRPr="008C3C96" w:rsidRDefault="001F368A" w:rsidP="001F368A">
      <w:pPr>
        <w:pStyle w:val="Heading3"/>
        <w:rPr>
          <w:rFonts w:ascii="CiscoSansTT" w:hAnsi="CiscoSansTT" w:cs="CiscoSansTT"/>
          <w:sz w:val="24"/>
          <w:szCs w:val="24"/>
        </w:rPr>
      </w:pPr>
      <w:r w:rsidRPr="008C3C96">
        <w:rPr>
          <w:rFonts w:ascii="CiscoSansTT" w:hAnsi="CiscoSansTT" w:cs="CiscoSansTT"/>
          <w:sz w:val="24"/>
          <w:szCs w:val="24"/>
        </w:rPr>
        <w:t xml:space="preserve">Run the playbook and verify configuration changes </w:t>
      </w:r>
    </w:p>
    <w:tbl>
      <w:tblPr>
        <w:tblStyle w:val="TableGrid"/>
        <w:tblW w:w="0" w:type="auto"/>
        <w:tblLook w:val="04A0" w:firstRow="1" w:lastRow="0" w:firstColumn="1" w:lastColumn="0" w:noHBand="0" w:noVBand="1"/>
      </w:tblPr>
      <w:tblGrid>
        <w:gridCol w:w="9016"/>
      </w:tblGrid>
      <w:tr w:rsidR="001F368A" w:rsidRPr="008C3C96" w14:paraId="7C60E100" w14:textId="77777777" w:rsidTr="00DC489A">
        <w:tc>
          <w:tcPr>
            <w:tcW w:w="10416" w:type="dxa"/>
          </w:tcPr>
          <w:p w14:paraId="69B26887" w14:textId="77777777" w:rsidR="001F368A" w:rsidRPr="008C3C96" w:rsidRDefault="001F368A" w:rsidP="00DC489A">
            <w:pPr>
              <w:pStyle w:val="dC-CommandLine"/>
              <w:rPr>
                <w:rFonts w:ascii="CiscoSansTT" w:hAnsi="CiscoSansTT" w:cs="CiscoSansTT"/>
              </w:rPr>
            </w:pPr>
            <w:r w:rsidRPr="008C3C96">
              <w:rPr>
                <w:rFonts w:ascii="CiscoSansTT" w:hAnsi="CiscoSansTT" w:cs="CiscoSansTT"/>
                <w:sz w:val="20"/>
              </w:rPr>
              <w:t>[root@rhel7-tools LTRDCN-</w:t>
            </w:r>
            <w:proofErr w:type="gramStart"/>
            <w:r w:rsidRPr="008C3C96">
              <w:rPr>
                <w:rFonts w:ascii="CiscoSansTT" w:hAnsi="CiscoSansTT" w:cs="CiscoSansTT"/>
                <w:sz w:val="20"/>
              </w:rPr>
              <w:t>1572]#</w:t>
            </w:r>
            <w:proofErr w:type="gramEnd"/>
            <w:r w:rsidRPr="008C3C96">
              <w:rPr>
                <w:rFonts w:ascii="CiscoSansTT" w:hAnsi="CiscoSansTT" w:cs="CiscoSansTT"/>
                <w:sz w:val="20"/>
              </w:rPr>
              <w:t xml:space="preserve"> ansible-playbook </w:t>
            </w:r>
            <w:proofErr w:type="spellStart"/>
            <w:r w:rsidRPr="008C3C96">
              <w:rPr>
                <w:rFonts w:ascii="CiscoSansTT" w:hAnsi="CiscoSansTT" w:cs="CiscoSansTT"/>
                <w:sz w:val="20"/>
              </w:rPr>
              <w:t>nxos_fabric.yml</w:t>
            </w:r>
            <w:proofErr w:type="spellEnd"/>
            <w:r w:rsidRPr="008C3C96">
              <w:rPr>
                <w:rFonts w:ascii="CiscoSansTT" w:hAnsi="CiscoSansTT" w:cs="CiscoSansTT"/>
                <w:sz w:val="20"/>
              </w:rPr>
              <w:t xml:space="preserve"> --tags “</w:t>
            </w:r>
            <w:proofErr w:type="spellStart"/>
            <w:r w:rsidRPr="008C3C96">
              <w:rPr>
                <w:rFonts w:ascii="CiscoSansTT" w:hAnsi="CiscoSansTT" w:cs="CiscoSansTT"/>
                <w:sz w:val="20"/>
              </w:rPr>
              <w:t>vxlan</w:t>
            </w:r>
            <w:proofErr w:type="spellEnd"/>
            <w:r w:rsidRPr="008C3C96">
              <w:rPr>
                <w:rFonts w:ascii="CiscoSansTT" w:hAnsi="CiscoSansTT" w:cs="CiscoSansTT"/>
                <w:sz w:val="20"/>
              </w:rPr>
              <w:t>”</w:t>
            </w:r>
          </w:p>
        </w:tc>
      </w:tr>
    </w:tbl>
    <w:p w14:paraId="2BA4B4A9" w14:textId="77777777" w:rsidR="001F368A" w:rsidRPr="008C3C96" w:rsidRDefault="001F368A" w:rsidP="001F368A">
      <w:pPr>
        <w:pStyle w:val="dC-CommandLine"/>
        <w:rPr>
          <w:rFonts w:ascii="CiscoSansTT" w:hAnsi="CiscoSansTT" w:cs="CiscoSansTT"/>
        </w:rPr>
      </w:pPr>
    </w:p>
    <w:p w14:paraId="68B39461" w14:textId="77777777" w:rsidR="001F368A" w:rsidRPr="008C3C96" w:rsidRDefault="001F368A" w:rsidP="001F368A">
      <w:pPr>
        <w:ind w:left="720"/>
        <w:rPr>
          <w:rFonts w:ascii="CiscoSansTT" w:hAnsi="CiscoSansTT" w:cs="CiscoSansTT"/>
        </w:rPr>
      </w:pPr>
    </w:p>
    <w:p w14:paraId="4C503709" w14:textId="77777777" w:rsidR="001F368A" w:rsidRPr="008C3C96" w:rsidRDefault="001F368A" w:rsidP="001F368A">
      <w:pPr>
        <w:pStyle w:val="dC-Normal"/>
        <w:rPr>
          <w:rFonts w:ascii="CiscoSansTT" w:hAnsi="CiscoSansTT" w:cs="CiscoSansTT"/>
          <w:sz w:val="24"/>
          <w:szCs w:val="24"/>
        </w:rPr>
      </w:pPr>
      <w:r w:rsidRPr="008C3C96">
        <w:rPr>
          <w:rFonts w:ascii="CiscoSansTT" w:hAnsi="CiscoSansTT" w:cs="CiscoSansTT"/>
          <w:sz w:val="24"/>
          <w:szCs w:val="24"/>
        </w:rPr>
        <w:t>Below is a partial screenshot for the output of above command:</w:t>
      </w:r>
    </w:p>
    <w:p w14:paraId="3C5C4064" w14:textId="77777777" w:rsidR="001F368A" w:rsidRPr="008C3C96" w:rsidRDefault="001F368A" w:rsidP="001F368A">
      <w:pPr>
        <w:ind w:left="720"/>
        <w:rPr>
          <w:rFonts w:ascii="CiscoSansTT" w:hAnsi="CiscoSansTT" w:cs="CiscoSansTT"/>
        </w:rPr>
      </w:pPr>
    </w:p>
    <w:p w14:paraId="3A1F1A4A" w14:textId="77777777" w:rsidR="001F368A" w:rsidRPr="008C3C96" w:rsidRDefault="001F368A" w:rsidP="001F368A">
      <w:pPr>
        <w:pStyle w:val="dC-Normal"/>
        <w:rPr>
          <w:rFonts w:ascii="CiscoSansTT" w:hAnsi="CiscoSansTT" w:cs="CiscoSansTT"/>
        </w:rPr>
      </w:pPr>
      <w:r w:rsidRPr="008C3C96">
        <w:rPr>
          <w:rFonts w:ascii="CiscoSansTT" w:hAnsi="CiscoSansTT" w:cs="CiscoSansTT"/>
          <w:noProof/>
          <w:lang w:eastAsia="zh-CN"/>
        </w:rPr>
        <w:lastRenderedPageBreak/>
        <w:drawing>
          <wp:inline distT="0" distB="0" distL="0" distR="0" wp14:anchorId="21EB2C73" wp14:editId="5614ED93">
            <wp:extent cx="6620510" cy="3950970"/>
            <wp:effectExtent l="0" t="0" r="8890" b="1143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Screen Shot 2018-01-26 at 12.11.17 PM.png"/>
                    <pic:cNvPicPr/>
                  </pic:nvPicPr>
                  <pic:blipFill>
                    <a:blip r:embed="rId82">
                      <a:extLst>
                        <a:ext uri="{28A0092B-C50C-407E-A947-70E740481C1C}">
                          <a14:useLocalDpi xmlns:a14="http://schemas.microsoft.com/office/drawing/2010/main" val="0"/>
                        </a:ext>
                      </a:extLst>
                    </a:blip>
                    <a:stretch>
                      <a:fillRect/>
                    </a:stretch>
                  </pic:blipFill>
                  <pic:spPr>
                    <a:xfrm>
                      <a:off x="0" y="0"/>
                      <a:ext cx="6620510" cy="3950970"/>
                    </a:xfrm>
                    <a:prstGeom prst="rect">
                      <a:avLst/>
                    </a:prstGeom>
                  </pic:spPr>
                </pic:pic>
              </a:graphicData>
            </a:graphic>
          </wp:inline>
        </w:drawing>
      </w:r>
    </w:p>
    <w:p w14:paraId="56405A2E" w14:textId="77777777" w:rsidR="001F368A" w:rsidRPr="008C3C96" w:rsidRDefault="001F368A" w:rsidP="001F368A">
      <w:pPr>
        <w:jc w:val="center"/>
        <w:rPr>
          <w:rFonts w:ascii="CiscoSansTT" w:hAnsi="CiscoSansTT" w:cs="CiscoSansTT"/>
        </w:rPr>
      </w:pPr>
    </w:p>
    <w:p w14:paraId="7DD0739E" w14:textId="77777777" w:rsidR="001F368A" w:rsidRPr="008C3C96" w:rsidRDefault="001F368A" w:rsidP="001F368A">
      <w:pPr>
        <w:pStyle w:val="dC-Normal"/>
        <w:rPr>
          <w:rFonts w:ascii="CiscoSansTT" w:hAnsi="CiscoSansTT" w:cs="CiscoSansTT"/>
          <w:sz w:val="24"/>
          <w:szCs w:val="24"/>
        </w:rPr>
      </w:pPr>
      <w:r w:rsidRPr="008C3C96">
        <w:rPr>
          <w:rFonts w:ascii="CiscoSansTT" w:hAnsi="CiscoSansTT" w:cs="CiscoSansTT"/>
          <w:sz w:val="24"/>
          <w:szCs w:val="24"/>
        </w:rPr>
        <w:t>After finishing this task:</w:t>
      </w:r>
    </w:p>
    <w:p w14:paraId="40F07D98" w14:textId="77777777" w:rsidR="001F368A" w:rsidRPr="008C3C96" w:rsidRDefault="001F368A" w:rsidP="001F368A">
      <w:pPr>
        <w:pStyle w:val="dC-Normal"/>
        <w:rPr>
          <w:rFonts w:ascii="CiscoSansTT" w:hAnsi="CiscoSansTT" w:cs="CiscoSansTT"/>
          <w:b/>
          <w:sz w:val="24"/>
          <w:szCs w:val="24"/>
        </w:rPr>
      </w:pPr>
      <w:r w:rsidRPr="008C3C96">
        <w:rPr>
          <w:rFonts w:ascii="CiscoSansTT" w:hAnsi="CiscoSansTT" w:cs="CiscoSansTT"/>
          <w:b/>
          <w:sz w:val="24"/>
          <w:szCs w:val="24"/>
        </w:rPr>
        <w:t xml:space="preserve">Note: login to any leaf switch to verify </w:t>
      </w:r>
      <w:proofErr w:type="spellStart"/>
      <w:r w:rsidRPr="008C3C96">
        <w:rPr>
          <w:rFonts w:ascii="CiscoSansTT" w:hAnsi="CiscoSansTT" w:cs="CiscoSansTT"/>
          <w:b/>
          <w:sz w:val="24"/>
          <w:szCs w:val="24"/>
        </w:rPr>
        <w:t>vxlan</w:t>
      </w:r>
      <w:proofErr w:type="spellEnd"/>
      <w:r w:rsidRPr="008C3C96">
        <w:rPr>
          <w:rFonts w:ascii="CiscoSansTT" w:hAnsi="CiscoSansTT" w:cs="CiscoSansTT"/>
          <w:b/>
          <w:sz w:val="24"/>
          <w:szCs w:val="24"/>
        </w:rPr>
        <w:t xml:space="preserve"> configuration and </w:t>
      </w:r>
      <w:proofErr w:type="spellStart"/>
      <w:r w:rsidRPr="008C3C96">
        <w:rPr>
          <w:rFonts w:ascii="CiscoSansTT" w:hAnsi="CiscoSansTT" w:cs="CiscoSansTT"/>
          <w:b/>
          <w:sz w:val="24"/>
          <w:szCs w:val="24"/>
        </w:rPr>
        <w:t>vni</w:t>
      </w:r>
      <w:proofErr w:type="spellEnd"/>
      <w:r w:rsidRPr="008C3C96">
        <w:rPr>
          <w:rFonts w:ascii="CiscoSansTT" w:hAnsi="CiscoSansTT" w:cs="CiscoSansTT"/>
          <w:b/>
          <w:sz w:val="24"/>
          <w:szCs w:val="24"/>
        </w:rPr>
        <w:t xml:space="preserve"> from ‘show </w:t>
      </w:r>
      <w:proofErr w:type="spellStart"/>
      <w:r w:rsidRPr="008C3C96">
        <w:rPr>
          <w:rFonts w:ascii="CiscoSansTT" w:hAnsi="CiscoSansTT" w:cs="CiscoSansTT"/>
          <w:b/>
          <w:sz w:val="24"/>
          <w:szCs w:val="24"/>
        </w:rPr>
        <w:t>nve</w:t>
      </w:r>
      <w:proofErr w:type="spellEnd"/>
      <w:r w:rsidRPr="008C3C96">
        <w:rPr>
          <w:rFonts w:ascii="CiscoSansTT" w:hAnsi="CiscoSansTT" w:cs="CiscoSansTT"/>
          <w:b/>
          <w:sz w:val="24"/>
          <w:szCs w:val="24"/>
        </w:rPr>
        <w:t xml:space="preserve"> </w:t>
      </w:r>
      <w:proofErr w:type="spellStart"/>
      <w:r w:rsidRPr="008C3C96">
        <w:rPr>
          <w:rFonts w:ascii="CiscoSansTT" w:hAnsi="CiscoSansTT" w:cs="CiscoSansTT"/>
          <w:b/>
          <w:sz w:val="24"/>
          <w:szCs w:val="24"/>
        </w:rPr>
        <w:t>vni</w:t>
      </w:r>
      <w:proofErr w:type="spellEnd"/>
      <w:r w:rsidRPr="008C3C96">
        <w:rPr>
          <w:rFonts w:ascii="CiscoSansTT" w:hAnsi="CiscoSansTT" w:cs="CiscoSansTT"/>
          <w:b/>
          <w:sz w:val="24"/>
          <w:szCs w:val="24"/>
        </w:rPr>
        <w:t xml:space="preserve">’ </w:t>
      </w:r>
    </w:p>
    <w:p w14:paraId="650EFA2C" w14:textId="77777777" w:rsidR="001F368A" w:rsidRPr="008C3C96" w:rsidRDefault="001F368A" w:rsidP="001F368A">
      <w:pPr>
        <w:pStyle w:val="dC-Normal"/>
        <w:rPr>
          <w:rFonts w:ascii="CiscoSansTT" w:hAnsi="CiscoSansTT" w:cs="CiscoSansTT"/>
          <w:sz w:val="24"/>
          <w:szCs w:val="24"/>
        </w:rPr>
      </w:pPr>
      <w:r w:rsidRPr="008C3C96">
        <w:rPr>
          <w:rFonts w:ascii="CiscoSansTT" w:hAnsi="CiscoSansTT" w:cs="CiscoSansTT"/>
          <w:sz w:val="24"/>
          <w:szCs w:val="24"/>
        </w:rPr>
        <w:t>Below screenshot is shown from Leaf-4:</w:t>
      </w:r>
    </w:p>
    <w:p w14:paraId="0AA04E8B" w14:textId="77777777" w:rsidR="001F368A" w:rsidRPr="008C3C96" w:rsidRDefault="001F368A" w:rsidP="001F368A">
      <w:pPr>
        <w:pStyle w:val="dC-Normal"/>
        <w:jc w:val="center"/>
        <w:rPr>
          <w:rFonts w:ascii="CiscoSansTT" w:hAnsi="CiscoSansTT" w:cs="CiscoSansTT"/>
        </w:rPr>
      </w:pPr>
      <w:r w:rsidRPr="008C3C96">
        <w:rPr>
          <w:rFonts w:ascii="CiscoSansTT" w:hAnsi="CiscoSansTT" w:cs="CiscoSansTT"/>
          <w:noProof/>
          <w:lang w:eastAsia="zh-CN"/>
        </w:rPr>
        <w:drawing>
          <wp:inline distT="0" distB="0" distL="0" distR="0" wp14:anchorId="7BEB0A46" wp14:editId="02F61286">
            <wp:extent cx="6620510" cy="2082165"/>
            <wp:effectExtent l="0" t="0" r="889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620510" cy="2082165"/>
                    </a:xfrm>
                    <a:prstGeom prst="rect">
                      <a:avLst/>
                    </a:prstGeom>
                  </pic:spPr>
                </pic:pic>
              </a:graphicData>
            </a:graphic>
          </wp:inline>
        </w:drawing>
      </w:r>
    </w:p>
    <w:p w14:paraId="42F1D4D5" w14:textId="77777777" w:rsidR="001F368A" w:rsidRPr="008C3C96" w:rsidRDefault="001F368A" w:rsidP="001F368A">
      <w:pPr>
        <w:pStyle w:val="dC-H3"/>
        <w:rPr>
          <w:rFonts w:ascii="CiscoSansTT" w:hAnsi="CiscoSansTT" w:cs="CiscoSansTT"/>
          <w:sz w:val="24"/>
          <w:szCs w:val="24"/>
        </w:rPr>
      </w:pPr>
      <w:r w:rsidRPr="008C3C96">
        <w:rPr>
          <w:rFonts w:ascii="CiscoSansTT" w:hAnsi="CiscoSansTT" w:cs="CiscoSansTT"/>
          <w:sz w:val="24"/>
          <w:szCs w:val="24"/>
        </w:rPr>
        <w:t xml:space="preserve">Step 6: Configure EVPN using Ansible </w:t>
      </w:r>
    </w:p>
    <w:p w14:paraId="527EBAE8" w14:textId="77777777" w:rsidR="001F368A" w:rsidRPr="008C3C96" w:rsidRDefault="001F368A" w:rsidP="001F368A">
      <w:pPr>
        <w:rPr>
          <w:rFonts w:ascii="CiscoSansTT" w:hAnsi="CiscoSansTT" w:cs="CiscoSansTT"/>
          <w:lang w:eastAsia="zh-CN"/>
        </w:rPr>
      </w:pPr>
      <w:r w:rsidRPr="008C3C96">
        <w:rPr>
          <w:rFonts w:ascii="CiscoSansTT" w:hAnsi="CiscoSansTT" w:cs="CiscoSansTT"/>
          <w:lang w:eastAsia="zh-CN"/>
        </w:rPr>
        <w:t xml:space="preserve">In this section, we will be configuring BGP EVPN on leaf and spine switches. The NXOS modules we will be using in this section are </w:t>
      </w:r>
    </w:p>
    <w:tbl>
      <w:tblPr>
        <w:tblStyle w:val="TableGrid"/>
        <w:tblW w:w="0" w:type="auto"/>
        <w:tblLook w:val="04A0" w:firstRow="1" w:lastRow="0" w:firstColumn="1" w:lastColumn="0" w:noHBand="0" w:noVBand="1"/>
      </w:tblPr>
      <w:tblGrid>
        <w:gridCol w:w="2596"/>
        <w:gridCol w:w="6420"/>
      </w:tblGrid>
      <w:tr w:rsidR="001F368A" w:rsidRPr="008C3C96" w14:paraId="031312F8" w14:textId="77777777" w:rsidTr="00DC489A">
        <w:tc>
          <w:tcPr>
            <w:tcW w:w="2483" w:type="dxa"/>
          </w:tcPr>
          <w:p w14:paraId="62D533B7" w14:textId="77777777" w:rsidR="001F368A" w:rsidRPr="008C3C96" w:rsidRDefault="001F368A" w:rsidP="00DC489A">
            <w:pPr>
              <w:rPr>
                <w:rFonts w:ascii="CiscoSansTT" w:hAnsi="CiscoSansTT" w:cs="CiscoSansTT"/>
                <w:lang w:eastAsia="zh-CN"/>
              </w:rPr>
            </w:pPr>
            <w:proofErr w:type="spellStart"/>
            <w:r w:rsidRPr="008C3C96">
              <w:rPr>
                <w:rFonts w:ascii="CiscoSansTT" w:hAnsi="CiscoSansTT" w:cs="CiscoSansTT"/>
              </w:rPr>
              <w:t>nxos_bgp_af</w:t>
            </w:r>
            <w:proofErr w:type="spellEnd"/>
          </w:p>
        </w:tc>
        <w:tc>
          <w:tcPr>
            <w:tcW w:w="6861" w:type="dxa"/>
          </w:tcPr>
          <w:p w14:paraId="282DE0BA" w14:textId="77777777" w:rsidR="001F368A" w:rsidRPr="008C3C96" w:rsidRDefault="001F368A" w:rsidP="00DC489A">
            <w:pPr>
              <w:rPr>
                <w:rFonts w:ascii="CiscoSansTT" w:hAnsi="CiscoSansTT" w:cs="CiscoSansTT"/>
                <w:lang w:eastAsia="zh-CN"/>
              </w:rPr>
            </w:pPr>
            <w:r w:rsidRPr="008C3C96">
              <w:rPr>
                <w:rFonts w:ascii="CiscoSansTT" w:hAnsi="CiscoSansTT" w:cs="CiscoSansTT"/>
                <w:lang w:eastAsia="zh-CN"/>
              </w:rPr>
              <w:t>Manage BGP address-</w:t>
            </w:r>
            <w:proofErr w:type="spellStart"/>
            <w:r w:rsidRPr="008C3C96">
              <w:rPr>
                <w:rFonts w:ascii="CiscoSansTT" w:hAnsi="CiscoSansTT" w:cs="CiscoSansTT"/>
                <w:lang w:eastAsia="zh-CN"/>
              </w:rPr>
              <w:t>famility</w:t>
            </w:r>
            <w:proofErr w:type="spellEnd"/>
            <w:r w:rsidRPr="008C3C96">
              <w:rPr>
                <w:rFonts w:ascii="CiscoSansTT" w:hAnsi="CiscoSansTT" w:cs="CiscoSansTT"/>
                <w:lang w:eastAsia="zh-CN"/>
              </w:rPr>
              <w:t xml:space="preserve"> config</w:t>
            </w:r>
          </w:p>
        </w:tc>
      </w:tr>
      <w:tr w:rsidR="001F368A" w:rsidRPr="008C3C96" w14:paraId="134EE838" w14:textId="77777777" w:rsidTr="00DC489A">
        <w:tc>
          <w:tcPr>
            <w:tcW w:w="2483" w:type="dxa"/>
          </w:tcPr>
          <w:p w14:paraId="0DCB6DF1" w14:textId="77777777" w:rsidR="001F368A" w:rsidRPr="008C3C96" w:rsidRDefault="001F368A" w:rsidP="00DC489A">
            <w:pPr>
              <w:rPr>
                <w:rFonts w:ascii="CiscoSansTT" w:hAnsi="CiscoSansTT" w:cs="CiscoSansTT"/>
                <w:lang w:eastAsia="zh-CN"/>
              </w:rPr>
            </w:pPr>
            <w:proofErr w:type="spellStart"/>
            <w:r w:rsidRPr="008C3C96">
              <w:rPr>
                <w:rFonts w:ascii="CiscoSansTT" w:hAnsi="CiscoSansTT" w:cs="CiscoSansTT"/>
              </w:rPr>
              <w:t>nxos_bgp_neighbor_af</w:t>
            </w:r>
            <w:proofErr w:type="spellEnd"/>
          </w:p>
        </w:tc>
        <w:tc>
          <w:tcPr>
            <w:tcW w:w="6861" w:type="dxa"/>
          </w:tcPr>
          <w:p w14:paraId="504572B8" w14:textId="77777777" w:rsidR="001F368A" w:rsidRPr="008C3C96" w:rsidRDefault="001F368A" w:rsidP="00DC489A">
            <w:pPr>
              <w:rPr>
                <w:rFonts w:ascii="CiscoSansTT" w:hAnsi="CiscoSansTT" w:cs="CiscoSansTT"/>
                <w:lang w:eastAsia="zh-CN"/>
              </w:rPr>
            </w:pPr>
            <w:r w:rsidRPr="008C3C96">
              <w:rPr>
                <w:rFonts w:ascii="CiscoSansTT" w:hAnsi="CiscoSansTT" w:cs="CiscoSansTT"/>
                <w:lang w:eastAsia="zh-CN"/>
              </w:rPr>
              <w:t xml:space="preserve">Manage BGP </w:t>
            </w:r>
            <w:proofErr w:type="spellStart"/>
            <w:r w:rsidRPr="008C3C96">
              <w:rPr>
                <w:rFonts w:ascii="CiscoSansTT" w:hAnsi="CiscoSansTT" w:cs="CiscoSansTT"/>
                <w:lang w:eastAsia="zh-CN"/>
              </w:rPr>
              <w:t>neighbor</w:t>
            </w:r>
            <w:proofErr w:type="spellEnd"/>
            <w:r w:rsidRPr="008C3C96">
              <w:rPr>
                <w:rFonts w:ascii="CiscoSansTT" w:hAnsi="CiscoSansTT" w:cs="CiscoSansTT"/>
                <w:lang w:eastAsia="zh-CN"/>
              </w:rPr>
              <w:t xml:space="preserve"> address-</w:t>
            </w:r>
            <w:proofErr w:type="spellStart"/>
            <w:r w:rsidRPr="008C3C96">
              <w:rPr>
                <w:rFonts w:ascii="CiscoSansTT" w:hAnsi="CiscoSansTT" w:cs="CiscoSansTT"/>
                <w:lang w:eastAsia="zh-CN"/>
              </w:rPr>
              <w:t>famility</w:t>
            </w:r>
            <w:proofErr w:type="spellEnd"/>
            <w:r w:rsidRPr="008C3C96">
              <w:rPr>
                <w:rFonts w:ascii="CiscoSansTT" w:hAnsi="CiscoSansTT" w:cs="CiscoSansTT"/>
                <w:lang w:eastAsia="zh-CN"/>
              </w:rPr>
              <w:t xml:space="preserve"> config</w:t>
            </w:r>
          </w:p>
        </w:tc>
      </w:tr>
      <w:tr w:rsidR="001F368A" w:rsidRPr="008C3C96" w14:paraId="786E7476" w14:textId="77777777" w:rsidTr="00DC489A">
        <w:tc>
          <w:tcPr>
            <w:tcW w:w="2483" w:type="dxa"/>
          </w:tcPr>
          <w:p w14:paraId="552F6AFC" w14:textId="77777777" w:rsidR="001F368A" w:rsidRPr="008C3C96" w:rsidRDefault="001F368A" w:rsidP="00DC489A">
            <w:pPr>
              <w:rPr>
                <w:rFonts w:ascii="CiscoSansTT" w:hAnsi="CiscoSansTT" w:cs="CiscoSansTT"/>
                <w:lang w:eastAsia="zh-CN"/>
              </w:rPr>
            </w:pPr>
            <w:proofErr w:type="spellStart"/>
            <w:r w:rsidRPr="008C3C96">
              <w:rPr>
                <w:rFonts w:ascii="CiscoSansTT" w:hAnsi="CiscoSansTT" w:cs="CiscoSansTT"/>
              </w:rPr>
              <w:t>nxos_evpn_vni</w:t>
            </w:r>
            <w:proofErr w:type="spellEnd"/>
          </w:p>
        </w:tc>
        <w:tc>
          <w:tcPr>
            <w:tcW w:w="6861" w:type="dxa"/>
          </w:tcPr>
          <w:p w14:paraId="172819B2" w14:textId="77777777" w:rsidR="001F368A" w:rsidRPr="008C3C96" w:rsidRDefault="001F368A" w:rsidP="00DC489A">
            <w:pPr>
              <w:rPr>
                <w:rFonts w:ascii="CiscoSansTT" w:hAnsi="CiscoSansTT" w:cs="CiscoSansTT"/>
                <w:lang w:eastAsia="zh-CN"/>
              </w:rPr>
            </w:pPr>
            <w:r w:rsidRPr="008C3C96">
              <w:rPr>
                <w:rFonts w:ascii="CiscoSansTT" w:hAnsi="CiscoSansTT" w:cs="CiscoSansTT"/>
                <w:lang w:eastAsia="zh-CN"/>
              </w:rPr>
              <w:t xml:space="preserve">Manage Cisco EVPN VXLAN Network Identifier </w:t>
            </w:r>
          </w:p>
        </w:tc>
      </w:tr>
    </w:tbl>
    <w:p w14:paraId="4076D8EA" w14:textId="77777777" w:rsidR="001F368A" w:rsidRPr="008C3C96" w:rsidRDefault="001F368A" w:rsidP="001F368A">
      <w:pPr>
        <w:pStyle w:val="Heading3"/>
        <w:rPr>
          <w:rFonts w:ascii="CiscoSansTT" w:hAnsi="CiscoSansTT" w:cs="CiscoSansTT"/>
          <w:sz w:val="24"/>
          <w:szCs w:val="24"/>
        </w:rPr>
      </w:pPr>
      <w:r w:rsidRPr="008C3C96">
        <w:rPr>
          <w:rFonts w:ascii="CiscoSansTT" w:hAnsi="CiscoSansTT" w:cs="CiscoSansTT"/>
          <w:sz w:val="24"/>
          <w:szCs w:val="24"/>
        </w:rPr>
        <w:lastRenderedPageBreak/>
        <w:t>Edit playbook for spine role</w:t>
      </w:r>
    </w:p>
    <w:p w14:paraId="2A6C6133" w14:textId="77777777" w:rsidR="001F368A" w:rsidRPr="008C3C96" w:rsidRDefault="001F368A" w:rsidP="001F368A">
      <w:pPr>
        <w:pStyle w:val="dC-Normal"/>
        <w:rPr>
          <w:rFonts w:ascii="CiscoSansTT" w:hAnsi="CiscoSansTT" w:cs="CiscoSansTT"/>
          <w:b/>
          <w:sz w:val="24"/>
          <w:szCs w:val="24"/>
        </w:rPr>
      </w:pPr>
      <w:r w:rsidRPr="008C3C96">
        <w:rPr>
          <w:rFonts w:ascii="CiscoSansTT" w:hAnsi="CiscoSansTT" w:cs="CiscoSansTT"/>
          <w:sz w:val="24"/>
          <w:szCs w:val="24"/>
        </w:rPr>
        <w:t>Use “</w:t>
      </w:r>
      <w:r w:rsidRPr="008C3C96">
        <w:rPr>
          <w:rFonts w:ascii="CiscoSansTT" w:hAnsi="CiscoSansTT" w:cs="CiscoSansTT"/>
          <w:b/>
          <w:sz w:val="24"/>
          <w:szCs w:val="24"/>
        </w:rPr>
        <w:t xml:space="preserve">Atom” </w:t>
      </w:r>
      <w:r w:rsidRPr="008C3C96">
        <w:rPr>
          <w:rFonts w:ascii="CiscoSansTT" w:hAnsi="CiscoSansTT" w:cs="CiscoSansTT"/>
          <w:sz w:val="24"/>
          <w:szCs w:val="24"/>
        </w:rPr>
        <w:t xml:space="preserve">to edit the </w:t>
      </w:r>
      <w:proofErr w:type="spellStart"/>
      <w:r w:rsidRPr="008C3C96">
        <w:rPr>
          <w:rFonts w:ascii="CiscoSansTT" w:hAnsi="CiscoSansTT" w:cs="CiscoSansTT"/>
          <w:b/>
          <w:sz w:val="24"/>
          <w:szCs w:val="24"/>
        </w:rPr>
        <w:t>main.yml</w:t>
      </w:r>
      <w:proofErr w:type="spellEnd"/>
      <w:r w:rsidRPr="008C3C96">
        <w:rPr>
          <w:rFonts w:ascii="CiscoSansTT" w:hAnsi="CiscoSansTT" w:cs="CiscoSansTT"/>
          <w:sz w:val="24"/>
          <w:szCs w:val="24"/>
        </w:rPr>
        <w:t xml:space="preserve"> file. Open up the project folder </w:t>
      </w:r>
      <w:r w:rsidRPr="008C3C96">
        <w:rPr>
          <w:rFonts w:ascii="CiscoSansTT" w:hAnsi="CiscoSansTT" w:cs="CiscoSansTT"/>
          <w:b/>
          <w:sz w:val="24"/>
          <w:szCs w:val="24"/>
        </w:rPr>
        <w:t xml:space="preserve">“LTRDCN-1572” </w:t>
      </w:r>
      <w:r w:rsidRPr="008C3C96">
        <w:rPr>
          <w:rFonts w:ascii="CiscoSansTT" w:hAnsi="CiscoSansTT" w:cs="CiscoSansTT"/>
          <w:sz w:val="24"/>
          <w:szCs w:val="24"/>
        </w:rPr>
        <w:t>and open “</w:t>
      </w:r>
      <w:proofErr w:type="spellStart"/>
      <w:r w:rsidRPr="008C3C96">
        <w:rPr>
          <w:rFonts w:ascii="CiscoSansTT" w:hAnsi="CiscoSansTT" w:cs="CiscoSansTT"/>
          <w:b/>
          <w:sz w:val="24"/>
          <w:szCs w:val="24"/>
        </w:rPr>
        <w:t>main.yml</w:t>
      </w:r>
      <w:proofErr w:type="spellEnd"/>
      <w:r w:rsidRPr="008C3C96">
        <w:rPr>
          <w:rFonts w:ascii="CiscoSansTT" w:hAnsi="CiscoSansTT" w:cs="CiscoSansTT"/>
          <w:sz w:val="24"/>
          <w:szCs w:val="24"/>
        </w:rPr>
        <w:t xml:space="preserve">” file under </w:t>
      </w:r>
      <w:r w:rsidRPr="008C3C96">
        <w:rPr>
          <w:rFonts w:ascii="CiscoSansTT" w:hAnsi="CiscoSansTT" w:cs="CiscoSansTT"/>
          <w:b/>
          <w:sz w:val="24"/>
          <w:szCs w:val="24"/>
        </w:rPr>
        <w:t xml:space="preserve">“roles/spine/tasks/”.  </w:t>
      </w:r>
      <w:r w:rsidRPr="008C3C96">
        <w:rPr>
          <w:rFonts w:ascii="CiscoSansTT" w:hAnsi="CiscoSansTT" w:cs="CiscoSansTT"/>
          <w:sz w:val="24"/>
          <w:szCs w:val="24"/>
        </w:rPr>
        <w:t>Add the below content in the file in addition to existing content, and then make sure to click “</w:t>
      </w:r>
      <w:r w:rsidRPr="008C3C96">
        <w:rPr>
          <w:rFonts w:ascii="CiscoSansTT" w:hAnsi="CiscoSansTT" w:cs="CiscoSansTT"/>
          <w:b/>
          <w:sz w:val="24"/>
          <w:szCs w:val="24"/>
        </w:rPr>
        <w:t>File</w:t>
      </w:r>
      <w:r w:rsidRPr="008C3C96">
        <w:rPr>
          <w:rFonts w:ascii="CiscoSansTT" w:hAnsi="CiscoSansTT" w:cs="CiscoSansTT"/>
          <w:sz w:val="24"/>
          <w:szCs w:val="24"/>
        </w:rPr>
        <w:t xml:space="preserve">” </w:t>
      </w:r>
      <w:r w:rsidRPr="008C3C96">
        <w:rPr>
          <w:rFonts w:ascii="CiscoSansTT" w:hAnsi="CiscoSansTT" w:cs="CiscoSansTT"/>
          <w:sz w:val="24"/>
          <w:szCs w:val="24"/>
        </w:rPr>
        <w:sym w:font="Wingdings" w:char="F0E0"/>
      </w:r>
      <w:r w:rsidRPr="008C3C96">
        <w:rPr>
          <w:rFonts w:ascii="CiscoSansTT" w:hAnsi="CiscoSansTT" w:cs="CiscoSansTT"/>
          <w:sz w:val="24"/>
          <w:szCs w:val="24"/>
        </w:rPr>
        <w:t xml:space="preserve"> “</w:t>
      </w:r>
      <w:r w:rsidRPr="008C3C96">
        <w:rPr>
          <w:rFonts w:ascii="CiscoSansTT" w:hAnsi="CiscoSansTT" w:cs="CiscoSansTT"/>
          <w:b/>
          <w:sz w:val="24"/>
          <w:szCs w:val="24"/>
        </w:rPr>
        <w:t>Save</w:t>
      </w:r>
      <w:r w:rsidRPr="008C3C96">
        <w:rPr>
          <w:rFonts w:ascii="CiscoSansTT" w:hAnsi="CiscoSansTT" w:cs="CiscoSansTT"/>
          <w:sz w:val="24"/>
          <w:szCs w:val="24"/>
        </w:rPr>
        <w:t>” on Atom, so that the updated file is pushed to Ansible server.</w:t>
      </w:r>
      <w:r w:rsidRPr="008C3C96">
        <w:rPr>
          <w:rFonts w:ascii="CiscoSansTT" w:hAnsi="CiscoSansTT" w:cs="CiscoSansTT"/>
          <w:b/>
          <w:sz w:val="24"/>
          <w:szCs w:val="24"/>
        </w:rPr>
        <w:t xml:space="preserve"> </w:t>
      </w:r>
    </w:p>
    <w:p w14:paraId="1AD9B35A" w14:textId="77777777" w:rsidR="001F368A" w:rsidRPr="008C3C96" w:rsidRDefault="001F368A" w:rsidP="001F368A">
      <w:pPr>
        <w:pStyle w:val="dC-Note"/>
        <w:rPr>
          <w:rFonts w:ascii="CiscoSansTT" w:hAnsi="CiscoSansTT" w:cs="CiscoSansTT"/>
          <w:b/>
          <w:sz w:val="24"/>
          <w:szCs w:val="24"/>
        </w:rPr>
      </w:pPr>
      <w:r w:rsidRPr="008C3C96">
        <w:rPr>
          <w:rFonts w:ascii="CiscoSansTT" w:hAnsi="CiscoSansTT" w:cs="CiscoSansTT"/>
          <w:b/>
          <w:sz w:val="24"/>
          <w:szCs w:val="24"/>
        </w:rPr>
        <w:t xml:space="preserve">Note: It is recommended to write your playbook and learn from mistakes, but file is also available in the box folder if you prefer to reuse. </w:t>
      </w:r>
    </w:p>
    <w:p w14:paraId="2CC244A9" w14:textId="77777777" w:rsidR="001F368A" w:rsidRPr="008C3C96" w:rsidRDefault="001F368A" w:rsidP="001F368A">
      <w:pPr>
        <w:pStyle w:val="dC-Normal"/>
        <w:rPr>
          <w:rFonts w:ascii="CiscoSansTT" w:hAnsi="CiscoSansTT" w:cs="CiscoSansTT"/>
          <w:b/>
        </w:rPr>
      </w:pPr>
    </w:p>
    <w:tbl>
      <w:tblPr>
        <w:tblStyle w:val="TableGrid"/>
        <w:tblW w:w="0" w:type="auto"/>
        <w:tblLook w:val="04A0" w:firstRow="1" w:lastRow="0" w:firstColumn="1" w:lastColumn="0" w:noHBand="0" w:noVBand="1"/>
      </w:tblPr>
      <w:tblGrid>
        <w:gridCol w:w="9016"/>
      </w:tblGrid>
      <w:tr w:rsidR="001F368A" w:rsidRPr="008C3C96" w14:paraId="0971D59F" w14:textId="77777777" w:rsidTr="00DC489A">
        <w:tc>
          <w:tcPr>
            <w:tcW w:w="10416" w:type="dxa"/>
          </w:tcPr>
          <w:p w14:paraId="33D0CD61" w14:textId="77777777" w:rsidR="001F368A" w:rsidRPr="008C3C96" w:rsidRDefault="001F368A" w:rsidP="00DC489A">
            <w:pPr>
              <w:pStyle w:val="dC-CommandLine"/>
              <w:rPr>
                <w:rFonts w:ascii="CiscoSansTT" w:hAnsi="CiscoSansTT" w:cs="CiscoSansTT"/>
                <w:sz w:val="22"/>
              </w:rPr>
            </w:pPr>
            <w:r w:rsidRPr="008C3C96">
              <w:rPr>
                <w:rFonts w:ascii="CiscoSansTT" w:hAnsi="CiscoSansTT" w:cs="CiscoSansTT"/>
                <w:sz w:val="22"/>
              </w:rPr>
              <w:t># task to configure BGP EVPN</w:t>
            </w:r>
          </w:p>
          <w:p w14:paraId="6C63CEBD" w14:textId="77777777" w:rsidR="001F368A" w:rsidRPr="008C3C96" w:rsidRDefault="001F368A" w:rsidP="00DC489A">
            <w:pPr>
              <w:pStyle w:val="dC-CommandLine"/>
              <w:rPr>
                <w:rFonts w:ascii="CiscoSansTT" w:hAnsi="CiscoSansTT" w:cs="CiscoSansTT"/>
                <w:sz w:val="22"/>
              </w:rPr>
            </w:pPr>
            <w:r w:rsidRPr="008C3C96">
              <w:rPr>
                <w:rFonts w:ascii="CiscoSansTT" w:hAnsi="CiscoSansTT" w:cs="CiscoSansTT"/>
                <w:sz w:val="22"/>
              </w:rPr>
              <w:t xml:space="preserve">       - name: Configure BGP EVPN</w:t>
            </w:r>
          </w:p>
          <w:p w14:paraId="4BFF13F5" w14:textId="77777777" w:rsidR="001F368A" w:rsidRPr="008C3C96" w:rsidRDefault="001F368A" w:rsidP="00DC489A">
            <w:pPr>
              <w:pStyle w:val="dC-CommandLine"/>
              <w:rPr>
                <w:rFonts w:ascii="CiscoSansTT" w:hAnsi="CiscoSansTT" w:cs="CiscoSansTT"/>
                <w:sz w:val="22"/>
              </w:rPr>
            </w:pPr>
            <w:r w:rsidRPr="008C3C96">
              <w:rPr>
                <w:rFonts w:ascii="CiscoSansTT" w:hAnsi="CiscoSansTT" w:cs="CiscoSansTT"/>
                <w:sz w:val="22"/>
              </w:rPr>
              <w:t xml:space="preserve">         </w:t>
            </w:r>
            <w:proofErr w:type="spellStart"/>
            <w:r w:rsidRPr="008C3C96">
              <w:rPr>
                <w:rFonts w:ascii="CiscoSansTT" w:hAnsi="CiscoSansTT" w:cs="CiscoSansTT"/>
                <w:sz w:val="22"/>
              </w:rPr>
              <w:t>nxos_bgp_af</w:t>
            </w:r>
            <w:proofErr w:type="spellEnd"/>
            <w:r w:rsidRPr="008C3C96">
              <w:rPr>
                <w:rFonts w:ascii="CiscoSansTT" w:hAnsi="CiscoSansTT" w:cs="CiscoSansTT"/>
                <w:sz w:val="22"/>
              </w:rPr>
              <w:t>:</w:t>
            </w:r>
          </w:p>
          <w:p w14:paraId="13AD7C0B" w14:textId="77777777" w:rsidR="001F368A" w:rsidRPr="008C3C96" w:rsidRDefault="001F368A" w:rsidP="00DC489A">
            <w:pPr>
              <w:pStyle w:val="dC-CommandLine"/>
              <w:rPr>
                <w:rFonts w:ascii="CiscoSansTT" w:hAnsi="CiscoSansTT" w:cs="CiscoSansTT"/>
                <w:sz w:val="22"/>
              </w:rPr>
            </w:pPr>
            <w:r w:rsidRPr="008C3C96">
              <w:rPr>
                <w:rFonts w:ascii="CiscoSansTT" w:hAnsi="CiscoSansTT" w:cs="CiscoSansTT"/>
                <w:sz w:val="22"/>
              </w:rPr>
              <w:t xml:space="preserve">           </w:t>
            </w:r>
            <w:proofErr w:type="spellStart"/>
            <w:r w:rsidRPr="008C3C96">
              <w:rPr>
                <w:rFonts w:ascii="CiscoSansTT" w:hAnsi="CiscoSansTT" w:cs="CiscoSansTT"/>
                <w:sz w:val="22"/>
              </w:rPr>
              <w:t>asn</w:t>
            </w:r>
            <w:proofErr w:type="spellEnd"/>
            <w:r w:rsidRPr="008C3C96">
              <w:rPr>
                <w:rFonts w:ascii="CiscoSansTT" w:hAnsi="CiscoSansTT" w:cs="CiscoSansTT"/>
                <w:sz w:val="22"/>
              </w:rPr>
              <w:t>: "</w:t>
            </w:r>
            <w:proofErr w:type="gramStart"/>
            <w:r w:rsidRPr="008C3C96">
              <w:rPr>
                <w:rFonts w:ascii="CiscoSansTT" w:hAnsi="CiscoSansTT" w:cs="CiscoSansTT"/>
                <w:sz w:val="22"/>
              </w:rPr>
              <w:t xml:space="preserve">{{ </w:t>
            </w:r>
            <w:proofErr w:type="spellStart"/>
            <w:r w:rsidRPr="008C3C96">
              <w:rPr>
                <w:rFonts w:ascii="CiscoSansTT" w:hAnsi="CiscoSansTT" w:cs="CiscoSansTT"/>
                <w:sz w:val="22"/>
              </w:rPr>
              <w:t>asn</w:t>
            </w:r>
            <w:proofErr w:type="spellEnd"/>
            <w:proofErr w:type="gramEnd"/>
            <w:r w:rsidRPr="008C3C96">
              <w:rPr>
                <w:rFonts w:ascii="CiscoSansTT" w:hAnsi="CiscoSansTT" w:cs="CiscoSansTT"/>
                <w:sz w:val="22"/>
              </w:rPr>
              <w:t xml:space="preserve"> }}"</w:t>
            </w:r>
          </w:p>
          <w:p w14:paraId="017C63E7" w14:textId="77777777" w:rsidR="001F368A" w:rsidRPr="008C3C96" w:rsidRDefault="001F368A" w:rsidP="00DC489A">
            <w:pPr>
              <w:pStyle w:val="dC-CommandLine"/>
              <w:rPr>
                <w:rFonts w:ascii="CiscoSansTT" w:hAnsi="CiscoSansTT" w:cs="CiscoSansTT"/>
                <w:sz w:val="22"/>
              </w:rPr>
            </w:pPr>
            <w:r w:rsidRPr="008C3C96">
              <w:rPr>
                <w:rFonts w:ascii="CiscoSansTT" w:hAnsi="CiscoSansTT" w:cs="CiscoSansTT"/>
                <w:sz w:val="22"/>
              </w:rPr>
              <w:t xml:space="preserve">           </w:t>
            </w:r>
            <w:proofErr w:type="spellStart"/>
            <w:r w:rsidRPr="008C3C96">
              <w:rPr>
                <w:rFonts w:ascii="CiscoSansTT" w:hAnsi="CiscoSansTT" w:cs="CiscoSansTT"/>
                <w:sz w:val="22"/>
              </w:rPr>
              <w:t>afi</w:t>
            </w:r>
            <w:proofErr w:type="spellEnd"/>
            <w:r w:rsidRPr="008C3C96">
              <w:rPr>
                <w:rFonts w:ascii="CiscoSansTT" w:hAnsi="CiscoSansTT" w:cs="CiscoSansTT"/>
                <w:sz w:val="22"/>
              </w:rPr>
              <w:t>: l2vpn</w:t>
            </w:r>
          </w:p>
          <w:p w14:paraId="1C114759" w14:textId="77777777" w:rsidR="001F368A" w:rsidRPr="008C3C96" w:rsidRDefault="001F368A" w:rsidP="00DC489A">
            <w:pPr>
              <w:pStyle w:val="dC-CommandLine"/>
              <w:rPr>
                <w:rFonts w:ascii="CiscoSansTT" w:hAnsi="CiscoSansTT" w:cs="CiscoSansTT"/>
                <w:sz w:val="22"/>
              </w:rPr>
            </w:pPr>
            <w:r w:rsidRPr="008C3C96">
              <w:rPr>
                <w:rFonts w:ascii="CiscoSansTT" w:hAnsi="CiscoSansTT" w:cs="CiscoSansTT"/>
                <w:sz w:val="22"/>
              </w:rPr>
              <w:t xml:space="preserve">           </w:t>
            </w:r>
            <w:proofErr w:type="spellStart"/>
            <w:r w:rsidRPr="008C3C96">
              <w:rPr>
                <w:rFonts w:ascii="CiscoSansTT" w:hAnsi="CiscoSansTT" w:cs="CiscoSansTT"/>
                <w:sz w:val="22"/>
              </w:rPr>
              <w:t>safi</w:t>
            </w:r>
            <w:proofErr w:type="spellEnd"/>
            <w:r w:rsidRPr="008C3C96">
              <w:rPr>
                <w:rFonts w:ascii="CiscoSansTT" w:hAnsi="CiscoSansTT" w:cs="CiscoSansTT"/>
                <w:sz w:val="22"/>
              </w:rPr>
              <w:t xml:space="preserve">: </w:t>
            </w:r>
            <w:proofErr w:type="spellStart"/>
            <w:r w:rsidRPr="008C3C96">
              <w:rPr>
                <w:rFonts w:ascii="CiscoSansTT" w:hAnsi="CiscoSansTT" w:cs="CiscoSansTT"/>
                <w:sz w:val="22"/>
              </w:rPr>
              <w:t>evpn</w:t>
            </w:r>
            <w:proofErr w:type="spellEnd"/>
          </w:p>
          <w:p w14:paraId="5DEADE2C" w14:textId="77777777" w:rsidR="001F368A" w:rsidRPr="008C3C96" w:rsidRDefault="001F368A" w:rsidP="00DC489A">
            <w:pPr>
              <w:pStyle w:val="dC-CommandLine"/>
              <w:rPr>
                <w:rFonts w:ascii="CiscoSansTT" w:hAnsi="CiscoSansTT" w:cs="CiscoSansTT"/>
                <w:sz w:val="22"/>
              </w:rPr>
            </w:pPr>
            <w:r w:rsidRPr="008C3C96">
              <w:rPr>
                <w:rFonts w:ascii="CiscoSansTT" w:hAnsi="CiscoSansTT" w:cs="CiscoSansTT"/>
                <w:sz w:val="22"/>
              </w:rPr>
              <w:t xml:space="preserve">           provider: "</w:t>
            </w:r>
            <w:proofErr w:type="gramStart"/>
            <w:r w:rsidRPr="008C3C96">
              <w:rPr>
                <w:rFonts w:ascii="CiscoSansTT" w:hAnsi="CiscoSansTT" w:cs="CiscoSansTT"/>
                <w:sz w:val="22"/>
              </w:rPr>
              <w:t xml:space="preserve">{{ </w:t>
            </w:r>
            <w:proofErr w:type="spellStart"/>
            <w:r w:rsidRPr="008C3C96">
              <w:rPr>
                <w:rFonts w:ascii="CiscoSansTT" w:hAnsi="CiscoSansTT" w:cs="CiscoSansTT"/>
                <w:sz w:val="22"/>
              </w:rPr>
              <w:t>nxos</w:t>
            </w:r>
            <w:proofErr w:type="gramEnd"/>
            <w:r w:rsidRPr="008C3C96">
              <w:rPr>
                <w:rFonts w:ascii="CiscoSansTT" w:hAnsi="CiscoSansTT" w:cs="CiscoSansTT"/>
                <w:sz w:val="22"/>
              </w:rPr>
              <w:t>_provider</w:t>
            </w:r>
            <w:proofErr w:type="spellEnd"/>
            <w:r w:rsidRPr="008C3C96">
              <w:rPr>
                <w:rFonts w:ascii="CiscoSansTT" w:hAnsi="CiscoSansTT" w:cs="CiscoSansTT"/>
                <w:sz w:val="22"/>
              </w:rPr>
              <w:t xml:space="preserve"> }}"</w:t>
            </w:r>
          </w:p>
          <w:p w14:paraId="165A3636" w14:textId="77777777" w:rsidR="001F368A" w:rsidRPr="008C3C96" w:rsidRDefault="001F368A" w:rsidP="00DC489A">
            <w:pPr>
              <w:pStyle w:val="dC-CommandLine"/>
              <w:rPr>
                <w:rFonts w:ascii="CiscoSansTT" w:hAnsi="CiscoSansTT" w:cs="CiscoSansTT"/>
                <w:sz w:val="22"/>
              </w:rPr>
            </w:pPr>
            <w:r w:rsidRPr="008C3C96">
              <w:rPr>
                <w:rFonts w:ascii="CiscoSansTT" w:hAnsi="CiscoSansTT" w:cs="CiscoSansTT"/>
                <w:sz w:val="22"/>
              </w:rPr>
              <w:t xml:space="preserve">         tags: </w:t>
            </w:r>
            <w:proofErr w:type="spellStart"/>
            <w:r w:rsidRPr="008C3C96">
              <w:rPr>
                <w:rFonts w:ascii="CiscoSansTT" w:hAnsi="CiscoSansTT" w:cs="CiscoSansTT"/>
                <w:sz w:val="22"/>
              </w:rPr>
              <w:t>evpn</w:t>
            </w:r>
            <w:proofErr w:type="spellEnd"/>
          </w:p>
          <w:p w14:paraId="1DDE66EC" w14:textId="77777777" w:rsidR="001F368A" w:rsidRPr="008C3C96" w:rsidRDefault="001F368A" w:rsidP="00DC489A">
            <w:pPr>
              <w:pStyle w:val="dC-CommandLine"/>
              <w:rPr>
                <w:rFonts w:ascii="CiscoSansTT" w:hAnsi="CiscoSansTT" w:cs="CiscoSansTT"/>
                <w:sz w:val="22"/>
              </w:rPr>
            </w:pPr>
            <w:r w:rsidRPr="008C3C96">
              <w:rPr>
                <w:rFonts w:ascii="CiscoSansTT" w:hAnsi="CiscoSansTT" w:cs="CiscoSansTT"/>
                <w:sz w:val="22"/>
              </w:rPr>
              <w:t xml:space="preserve">       - name: Configure </w:t>
            </w:r>
            <w:proofErr w:type="spellStart"/>
            <w:r w:rsidRPr="008C3C96">
              <w:rPr>
                <w:rFonts w:ascii="CiscoSansTT" w:hAnsi="CiscoSansTT" w:cs="CiscoSansTT"/>
                <w:sz w:val="22"/>
              </w:rPr>
              <w:t>iBGP</w:t>
            </w:r>
            <w:proofErr w:type="spellEnd"/>
            <w:r w:rsidRPr="008C3C96">
              <w:rPr>
                <w:rFonts w:ascii="CiscoSansTT" w:hAnsi="CiscoSansTT" w:cs="CiscoSansTT"/>
                <w:sz w:val="22"/>
              </w:rPr>
              <w:t xml:space="preserve"> neighbor EVPN AF</w:t>
            </w:r>
          </w:p>
          <w:p w14:paraId="781F3323" w14:textId="77777777" w:rsidR="001F368A" w:rsidRPr="008C3C96" w:rsidRDefault="001F368A" w:rsidP="00DC489A">
            <w:pPr>
              <w:pStyle w:val="dC-CommandLine"/>
              <w:rPr>
                <w:rFonts w:ascii="CiscoSansTT" w:hAnsi="CiscoSansTT" w:cs="CiscoSansTT"/>
                <w:sz w:val="22"/>
              </w:rPr>
            </w:pPr>
            <w:r w:rsidRPr="008C3C96">
              <w:rPr>
                <w:rFonts w:ascii="CiscoSansTT" w:hAnsi="CiscoSansTT" w:cs="CiscoSansTT"/>
                <w:sz w:val="22"/>
              </w:rPr>
              <w:t xml:space="preserve">         </w:t>
            </w:r>
            <w:proofErr w:type="spellStart"/>
            <w:r w:rsidRPr="008C3C96">
              <w:rPr>
                <w:rFonts w:ascii="CiscoSansTT" w:hAnsi="CiscoSansTT" w:cs="CiscoSansTT"/>
                <w:sz w:val="22"/>
              </w:rPr>
              <w:t>nxos_bgp_neighbor_af</w:t>
            </w:r>
            <w:proofErr w:type="spellEnd"/>
            <w:r w:rsidRPr="008C3C96">
              <w:rPr>
                <w:rFonts w:ascii="CiscoSansTT" w:hAnsi="CiscoSansTT" w:cs="CiscoSansTT"/>
                <w:sz w:val="22"/>
              </w:rPr>
              <w:t>:</w:t>
            </w:r>
          </w:p>
          <w:p w14:paraId="5FF9C9E3" w14:textId="77777777" w:rsidR="001F368A" w:rsidRPr="008C3C96" w:rsidRDefault="001F368A" w:rsidP="00DC489A">
            <w:pPr>
              <w:pStyle w:val="dC-CommandLine"/>
              <w:rPr>
                <w:rFonts w:ascii="CiscoSansTT" w:hAnsi="CiscoSansTT" w:cs="CiscoSansTT"/>
                <w:sz w:val="22"/>
              </w:rPr>
            </w:pPr>
            <w:r w:rsidRPr="008C3C96">
              <w:rPr>
                <w:rFonts w:ascii="CiscoSansTT" w:hAnsi="CiscoSansTT" w:cs="CiscoSansTT"/>
                <w:sz w:val="22"/>
              </w:rPr>
              <w:t xml:space="preserve">           </w:t>
            </w:r>
            <w:proofErr w:type="spellStart"/>
            <w:r w:rsidRPr="008C3C96">
              <w:rPr>
                <w:rFonts w:ascii="CiscoSansTT" w:hAnsi="CiscoSansTT" w:cs="CiscoSansTT"/>
                <w:sz w:val="22"/>
              </w:rPr>
              <w:t>asn</w:t>
            </w:r>
            <w:proofErr w:type="spellEnd"/>
            <w:r w:rsidRPr="008C3C96">
              <w:rPr>
                <w:rFonts w:ascii="CiscoSansTT" w:hAnsi="CiscoSansTT" w:cs="CiscoSansTT"/>
                <w:sz w:val="22"/>
              </w:rPr>
              <w:t>: "</w:t>
            </w:r>
            <w:proofErr w:type="gramStart"/>
            <w:r w:rsidRPr="008C3C96">
              <w:rPr>
                <w:rFonts w:ascii="CiscoSansTT" w:hAnsi="CiscoSansTT" w:cs="CiscoSansTT"/>
                <w:sz w:val="22"/>
              </w:rPr>
              <w:t xml:space="preserve">{{ </w:t>
            </w:r>
            <w:proofErr w:type="spellStart"/>
            <w:r w:rsidRPr="008C3C96">
              <w:rPr>
                <w:rFonts w:ascii="CiscoSansTT" w:hAnsi="CiscoSansTT" w:cs="CiscoSansTT"/>
                <w:sz w:val="22"/>
              </w:rPr>
              <w:t>asn</w:t>
            </w:r>
            <w:proofErr w:type="spellEnd"/>
            <w:proofErr w:type="gramEnd"/>
            <w:r w:rsidRPr="008C3C96">
              <w:rPr>
                <w:rFonts w:ascii="CiscoSansTT" w:hAnsi="CiscoSansTT" w:cs="CiscoSansTT"/>
                <w:sz w:val="22"/>
              </w:rPr>
              <w:t xml:space="preserve"> }}"</w:t>
            </w:r>
          </w:p>
          <w:p w14:paraId="0CC2F331" w14:textId="77777777" w:rsidR="001F368A" w:rsidRPr="008C3C96" w:rsidRDefault="001F368A" w:rsidP="00DC489A">
            <w:pPr>
              <w:pStyle w:val="dC-CommandLine"/>
              <w:rPr>
                <w:rFonts w:ascii="CiscoSansTT" w:hAnsi="CiscoSansTT" w:cs="CiscoSansTT"/>
                <w:sz w:val="22"/>
              </w:rPr>
            </w:pPr>
            <w:r w:rsidRPr="008C3C96">
              <w:rPr>
                <w:rFonts w:ascii="CiscoSansTT" w:hAnsi="CiscoSansTT" w:cs="CiscoSansTT"/>
                <w:sz w:val="22"/>
              </w:rPr>
              <w:t xml:space="preserve">           neighbor: "</w:t>
            </w:r>
            <w:proofErr w:type="gramStart"/>
            <w:r w:rsidRPr="008C3C96">
              <w:rPr>
                <w:rFonts w:ascii="CiscoSansTT" w:hAnsi="CiscoSansTT" w:cs="CiscoSansTT"/>
                <w:sz w:val="22"/>
              </w:rPr>
              <w:t xml:space="preserve">{{ </w:t>
            </w:r>
            <w:proofErr w:type="spellStart"/>
            <w:r w:rsidRPr="008C3C96">
              <w:rPr>
                <w:rFonts w:ascii="CiscoSansTT" w:hAnsi="CiscoSansTT" w:cs="CiscoSansTT"/>
                <w:sz w:val="22"/>
              </w:rPr>
              <w:t>item</w:t>
            </w:r>
            <w:proofErr w:type="gramEnd"/>
            <w:r w:rsidRPr="008C3C96">
              <w:rPr>
                <w:rFonts w:ascii="CiscoSansTT" w:hAnsi="CiscoSansTT" w:cs="CiscoSansTT"/>
                <w:sz w:val="22"/>
              </w:rPr>
              <w:t>.neighbor</w:t>
            </w:r>
            <w:proofErr w:type="spellEnd"/>
            <w:r w:rsidRPr="008C3C96">
              <w:rPr>
                <w:rFonts w:ascii="CiscoSansTT" w:hAnsi="CiscoSansTT" w:cs="CiscoSansTT"/>
                <w:sz w:val="22"/>
              </w:rPr>
              <w:t xml:space="preserve"> }}"</w:t>
            </w:r>
          </w:p>
          <w:p w14:paraId="2DF85D98" w14:textId="77777777" w:rsidR="001F368A" w:rsidRPr="008C3C96" w:rsidRDefault="001F368A" w:rsidP="00DC489A">
            <w:pPr>
              <w:pStyle w:val="dC-CommandLine"/>
              <w:rPr>
                <w:rFonts w:ascii="CiscoSansTT" w:hAnsi="CiscoSansTT" w:cs="CiscoSansTT"/>
                <w:sz w:val="22"/>
              </w:rPr>
            </w:pPr>
            <w:r w:rsidRPr="008C3C96">
              <w:rPr>
                <w:rFonts w:ascii="CiscoSansTT" w:hAnsi="CiscoSansTT" w:cs="CiscoSansTT"/>
                <w:sz w:val="22"/>
              </w:rPr>
              <w:t xml:space="preserve">           </w:t>
            </w:r>
            <w:proofErr w:type="spellStart"/>
            <w:r w:rsidRPr="008C3C96">
              <w:rPr>
                <w:rFonts w:ascii="CiscoSansTT" w:hAnsi="CiscoSansTT" w:cs="CiscoSansTT"/>
                <w:sz w:val="22"/>
              </w:rPr>
              <w:t>afi</w:t>
            </w:r>
            <w:proofErr w:type="spellEnd"/>
            <w:r w:rsidRPr="008C3C96">
              <w:rPr>
                <w:rFonts w:ascii="CiscoSansTT" w:hAnsi="CiscoSansTT" w:cs="CiscoSansTT"/>
                <w:sz w:val="22"/>
              </w:rPr>
              <w:t>: l2vpn</w:t>
            </w:r>
          </w:p>
          <w:p w14:paraId="2C2B4BF0" w14:textId="77777777" w:rsidR="001F368A" w:rsidRPr="008C3C96" w:rsidRDefault="001F368A" w:rsidP="00DC489A">
            <w:pPr>
              <w:pStyle w:val="dC-CommandLine"/>
              <w:rPr>
                <w:rFonts w:ascii="CiscoSansTT" w:hAnsi="CiscoSansTT" w:cs="CiscoSansTT"/>
                <w:sz w:val="22"/>
              </w:rPr>
            </w:pPr>
            <w:r w:rsidRPr="008C3C96">
              <w:rPr>
                <w:rFonts w:ascii="CiscoSansTT" w:hAnsi="CiscoSansTT" w:cs="CiscoSansTT"/>
                <w:sz w:val="22"/>
              </w:rPr>
              <w:t xml:space="preserve">           </w:t>
            </w:r>
            <w:proofErr w:type="spellStart"/>
            <w:r w:rsidRPr="008C3C96">
              <w:rPr>
                <w:rFonts w:ascii="CiscoSansTT" w:hAnsi="CiscoSansTT" w:cs="CiscoSansTT"/>
                <w:sz w:val="22"/>
              </w:rPr>
              <w:t>safi</w:t>
            </w:r>
            <w:proofErr w:type="spellEnd"/>
            <w:r w:rsidRPr="008C3C96">
              <w:rPr>
                <w:rFonts w:ascii="CiscoSansTT" w:hAnsi="CiscoSansTT" w:cs="CiscoSansTT"/>
                <w:sz w:val="22"/>
              </w:rPr>
              <w:t xml:space="preserve">: </w:t>
            </w:r>
            <w:proofErr w:type="spellStart"/>
            <w:r w:rsidRPr="008C3C96">
              <w:rPr>
                <w:rFonts w:ascii="CiscoSansTT" w:hAnsi="CiscoSansTT" w:cs="CiscoSansTT"/>
                <w:sz w:val="22"/>
              </w:rPr>
              <w:t>evpn</w:t>
            </w:r>
            <w:proofErr w:type="spellEnd"/>
          </w:p>
          <w:p w14:paraId="140D071D" w14:textId="77777777" w:rsidR="001F368A" w:rsidRPr="008C3C96" w:rsidRDefault="001F368A" w:rsidP="00DC489A">
            <w:pPr>
              <w:pStyle w:val="dC-CommandLine"/>
              <w:rPr>
                <w:rFonts w:ascii="CiscoSansTT" w:hAnsi="CiscoSansTT" w:cs="CiscoSansTT"/>
                <w:sz w:val="22"/>
              </w:rPr>
            </w:pPr>
            <w:r w:rsidRPr="008C3C96">
              <w:rPr>
                <w:rFonts w:ascii="CiscoSansTT" w:hAnsi="CiscoSansTT" w:cs="CiscoSansTT"/>
                <w:sz w:val="22"/>
              </w:rPr>
              <w:t xml:space="preserve">           </w:t>
            </w:r>
            <w:proofErr w:type="spellStart"/>
            <w:r w:rsidRPr="008C3C96">
              <w:rPr>
                <w:rFonts w:ascii="CiscoSansTT" w:hAnsi="CiscoSansTT" w:cs="CiscoSansTT"/>
                <w:sz w:val="22"/>
              </w:rPr>
              <w:t>route_reflector_client</w:t>
            </w:r>
            <w:proofErr w:type="spellEnd"/>
            <w:r w:rsidRPr="008C3C96">
              <w:rPr>
                <w:rFonts w:ascii="CiscoSansTT" w:hAnsi="CiscoSansTT" w:cs="CiscoSansTT"/>
                <w:sz w:val="22"/>
              </w:rPr>
              <w:t>: "true"</w:t>
            </w:r>
          </w:p>
          <w:p w14:paraId="52D69D9B" w14:textId="77777777" w:rsidR="001F368A" w:rsidRPr="008C3C96" w:rsidRDefault="001F368A" w:rsidP="00DC489A">
            <w:pPr>
              <w:pStyle w:val="dC-CommandLine"/>
              <w:rPr>
                <w:rFonts w:ascii="CiscoSansTT" w:hAnsi="CiscoSansTT" w:cs="CiscoSansTT"/>
                <w:sz w:val="22"/>
              </w:rPr>
            </w:pPr>
            <w:r w:rsidRPr="008C3C96">
              <w:rPr>
                <w:rFonts w:ascii="CiscoSansTT" w:hAnsi="CiscoSansTT" w:cs="CiscoSansTT"/>
                <w:sz w:val="22"/>
              </w:rPr>
              <w:t xml:space="preserve">           </w:t>
            </w:r>
            <w:proofErr w:type="spellStart"/>
            <w:r w:rsidRPr="008C3C96">
              <w:rPr>
                <w:rFonts w:ascii="CiscoSansTT" w:hAnsi="CiscoSansTT" w:cs="CiscoSansTT"/>
                <w:sz w:val="22"/>
              </w:rPr>
              <w:t>send_community</w:t>
            </w:r>
            <w:proofErr w:type="spellEnd"/>
            <w:r w:rsidRPr="008C3C96">
              <w:rPr>
                <w:rFonts w:ascii="CiscoSansTT" w:hAnsi="CiscoSansTT" w:cs="CiscoSansTT"/>
                <w:sz w:val="22"/>
              </w:rPr>
              <w:t>: both</w:t>
            </w:r>
          </w:p>
          <w:p w14:paraId="0E691462" w14:textId="77777777" w:rsidR="001F368A" w:rsidRPr="008C3C96" w:rsidRDefault="001F368A" w:rsidP="00DC489A">
            <w:pPr>
              <w:pStyle w:val="dC-CommandLine"/>
              <w:rPr>
                <w:rFonts w:ascii="CiscoSansTT" w:hAnsi="CiscoSansTT" w:cs="CiscoSansTT"/>
                <w:sz w:val="22"/>
              </w:rPr>
            </w:pPr>
            <w:r w:rsidRPr="008C3C96">
              <w:rPr>
                <w:rFonts w:ascii="CiscoSansTT" w:hAnsi="CiscoSansTT" w:cs="CiscoSansTT"/>
                <w:sz w:val="22"/>
              </w:rPr>
              <w:t xml:space="preserve">           provider: "</w:t>
            </w:r>
            <w:proofErr w:type="gramStart"/>
            <w:r w:rsidRPr="008C3C96">
              <w:rPr>
                <w:rFonts w:ascii="CiscoSansTT" w:hAnsi="CiscoSansTT" w:cs="CiscoSansTT"/>
                <w:sz w:val="22"/>
              </w:rPr>
              <w:t xml:space="preserve">{{ </w:t>
            </w:r>
            <w:proofErr w:type="spellStart"/>
            <w:r w:rsidRPr="008C3C96">
              <w:rPr>
                <w:rFonts w:ascii="CiscoSansTT" w:hAnsi="CiscoSansTT" w:cs="CiscoSansTT"/>
                <w:sz w:val="22"/>
              </w:rPr>
              <w:t>nxos</w:t>
            </w:r>
            <w:proofErr w:type="gramEnd"/>
            <w:r w:rsidRPr="008C3C96">
              <w:rPr>
                <w:rFonts w:ascii="CiscoSansTT" w:hAnsi="CiscoSansTT" w:cs="CiscoSansTT"/>
                <w:sz w:val="22"/>
              </w:rPr>
              <w:t>_provider</w:t>
            </w:r>
            <w:proofErr w:type="spellEnd"/>
            <w:r w:rsidRPr="008C3C96">
              <w:rPr>
                <w:rFonts w:ascii="CiscoSansTT" w:hAnsi="CiscoSansTT" w:cs="CiscoSansTT"/>
                <w:sz w:val="22"/>
              </w:rPr>
              <w:t xml:space="preserve"> }}"</w:t>
            </w:r>
          </w:p>
          <w:p w14:paraId="703FBB9B" w14:textId="77777777" w:rsidR="001F368A" w:rsidRPr="008C3C96" w:rsidRDefault="001F368A" w:rsidP="00DC489A">
            <w:pPr>
              <w:pStyle w:val="dC-CommandLine"/>
              <w:rPr>
                <w:rFonts w:ascii="CiscoSansTT" w:hAnsi="CiscoSansTT" w:cs="CiscoSansTT"/>
                <w:sz w:val="22"/>
              </w:rPr>
            </w:pPr>
            <w:r w:rsidRPr="008C3C96">
              <w:rPr>
                <w:rFonts w:ascii="CiscoSansTT" w:hAnsi="CiscoSansTT" w:cs="CiscoSansTT"/>
                <w:sz w:val="22"/>
              </w:rPr>
              <w:t xml:space="preserve">         </w:t>
            </w:r>
            <w:proofErr w:type="spellStart"/>
            <w:r w:rsidRPr="008C3C96">
              <w:rPr>
                <w:rFonts w:ascii="CiscoSansTT" w:hAnsi="CiscoSansTT" w:cs="CiscoSansTT"/>
                <w:sz w:val="22"/>
              </w:rPr>
              <w:t>with_items</w:t>
            </w:r>
            <w:proofErr w:type="spellEnd"/>
            <w:r w:rsidRPr="008C3C96">
              <w:rPr>
                <w:rFonts w:ascii="CiscoSansTT" w:hAnsi="CiscoSansTT" w:cs="CiscoSansTT"/>
                <w:sz w:val="22"/>
              </w:rPr>
              <w:t>: "</w:t>
            </w:r>
            <w:proofErr w:type="gramStart"/>
            <w:r w:rsidRPr="008C3C96">
              <w:rPr>
                <w:rFonts w:ascii="CiscoSansTT" w:hAnsi="CiscoSansTT" w:cs="CiscoSansTT"/>
                <w:sz w:val="22"/>
              </w:rPr>
              <w:t xml:space="preserve">{{ </w:t>
            </w:r>
            <w:proofErr w:type="spellStart"/>
            <w:r w:rsidRPr="008C3C96">
              <w:rPr>
                <w:rFonts w:ascii="CiscoSansTT" w:hAnsi="CiscoSansTT" w:cs="CiscoSansTT"/>
                <w:sz w:val="22"/>
              </w:rPr>
              <w:t>bgp</w:t>
            </w:r>
            <w:proofErr w:type="gramEnd"/>
            <w:r w:rsidRPr="008C3C96">
              <w:rPr>
                <w:rFonts w:ascii="CiscoSansTT" w:hAnsi="CiscoSansTT" w:cs="CiscoSansTT"/>
                <w:sz w:val="22"/>
              </w:rPr>
              <w:t>_neighbors</w:t>
            </w:r>
            <w:proofErr w:type="spellEnd"/>
            <w:r w:rsidRPr="008C3C96">
              <w:rPr>
                <w:rFonts w:ascii="CiscoSansTT" w:hAnsi="CiscoSansTT" w:cs="CiscoSansTT"/>
                <w:sz w:val="22"/>
              </w:rPr>
              <w:t xml:space="preserve"> }}"</w:t>
            </w:r>
          </w:p>
          <w:p w14:paraId="580D1880" w14:textId="77777777" w:rsidR="001F368A" w:rsidRPr="008C3C96" w:rsidRDefault="001F368A" w:rsidP="00DC489A">
            <w:pPr>
              <w:pStyle w:val="dC-CommandLine"/>
              <w:rPr>
                <w:rFonts w:ascii="CiscoSansTT" w:hAnsi="CiscoSansTT" w:cs="CiscoSansTT"/>
                <w:sz w:val="22"/>
              </w:rPr>
            </w:pPr>
            <w:r w:rsidRPr="008C3C96">
              <w:rPr>
                <w:rFonts w:ascii="CiscoSansTT" w:hAnsi="CiscoSansTT" w:cs="CiscoSansTT"/>
                <w:sz w:val="22"/>
              </w:rPr>
              <w:t xml:space="preserve">         tags: </w:t>
            </w:r>
            <w:proofErr w:type="spellStart"/>
            <w:r w:rsidRPr="008C3C96">
              <w:rPr>
                <w:rFonts w:ascii="CiscoSansTT" w:hAnsi="CiscoSansTT" w:cs="CiscoSansTT"/>
                <w:sz w:val="22"/>
              </w:rPr>
              <w:t>evpn</w:t>
            </w:r>
            <w:proofErr w:type="spellEnd"/>
          </w:p>
        </w:tc>
      </w:tr>
    </w:tbl>
    <w:p w14:paraId="6F1CF68C" w14:textId="77777777" w:rsidR="001F368A" w:rsidRPr="008C3C96" w:rsidRDefault="001F368A" w:rsidP="001F368A">
      <w:pPr>
        <w:pStyle w:val="Heading3"/>
        <w:rPr>
          <w:rFonts w:ascii="CiscoSansTT" w:hAnsi="CiscoSansTT" w:cs="CiscoSansTT"/>
          <w:sz w:val="24"/>
          <w:szCs w:val="24"/>
        </w:rPr>
      </w:pPr>
      <w:r w:rsidRPr="008C3C96">
        <w:rPr>
          <w:rFonts w:ascii="CiscoSansTT" w:hAnsi="CiscoSansTT" w:cs="CiscoSansTT"/>
        </w:rPr>
        <w:t xml:space="preserve">Edit variable file for Spine role </w:t>
      </w:r>
    </w:p>
    <w:p w14:paraId="452B4521" w14:textId="77777777" w:rsidR="001F368A" w:rsidRPr="008C3C96" w:rsidRDefault="001F368A" w:rsidP="001F368A">
      <w:pPr>
        <w:pStyle w:val="dC-Normal"/>
        <w:rPr>
          <w:rFonts w:ascii="CiscoSansTT" w:hAnsi="CiscoSansTT" w:cs="CiscoSansTT"/>
          <w:b/>
          <w:sz w:val="24"/>
          <w:szCs w:val="24"/>
        </w:rPr>
      </w:pPr>
      <w:r w:rsidRPr="008C3C96">
        <w:rPr>
          <w:rFonts w:ascii="CiscoSansTT" w:hAnsi="CiscoSansTT" w:cs="CiscoSansTT"/>
          <w:sz w:val="24"/>
          <w:szCs w:val="24"/>
        </w:rPr>
        <w:t xml:space="preserve">No new variables required for Spine </w:t>
      </w:r>
    </w:p>
    <w:p w14:paraId="2807EEF6" w14:textId="77777777" w:rsidR="001F368A" w:rsidRPr="008C3C96" w:rsidRDefault="001F368A" w:rsidP="001F368A">
      <w:pPr>
        <w:pStyle w:val="Heading3"/>
        <w:rPr>
          <w:rFonts w:ascii="CiscoSansTT" w:hAnsi="CiscoSansTT" w:cs="CiscoSansTT"/>
          <w:sz w:val="24"/>
          <w:szCs w:val="24"/>
        </w:rPr>
      </w:pPr>
      <w:r w:rsidRPr="008C3C96">
        <w:rPr>
          <w:rFonts w:ascii="CiscoSansTT" w:hAnsi="CiscoSansTT" w:cs="CiscoSansTT"/>
          <w:sz w:val="24"/>
          <w:szCs w:val="24"/>
        </w:rPr>
        <w:t>Edit playbook for leaf role</w:t>
      </w:r>
    </w:p>
    <w:p w14:paraId="53672364" w14:textId="77777777" w:rsidR="001F368A" w:rsidRPr="008C3C96" w:rsidRDefault="001F368A" w:rsidP="001F368A">
      <w:pPr>
        <w:pStyle w:val="dC-Normal"/>
        <w:rPr>
          <w:rFonts w:ascii="CiscoSansTT" w:hAnsi="CiscoSansTT" w:cs="CiscoSansTT"/>
          <w:b/>
          <w:sz w:val="24"/>
          <w:szCs w:val="24"/>
        </w:rPr>
      </w:pPr>
      <w:r w:rsidRPr="008C3C96">
        <w:rPr>
          <w:rFonts w:ascii="CiscoSansTT" w:hAnsi="CiscoSansTT" w:cs="CiscoSansTT"/>
          <w:sz w:val="24"/>
          <w:szCs w:val="24"/>
        </w:rPr>
        <w:t>use “</w:t>
      </w:r>
      <w:r w:rsidRPr="008C3C96">
        <w:rPr>
          <w:rFonts w:ascii="CiscoSansTT" w:hAnsi="CiscoSansTT" w:cs="CiscoSansTT"/>
          <w:b/>
          <w:sz w:val="24"/>
          <w:szCs w:val="24"/>
        </w:rPr>
        <w:t xml:space="preserve">Atom” </w:t>
      </w:r>
      <w:r w:rsidRPr="008C3C96">
        <w:rPr>
          <w:rFonts w:ascii="CiscoSansTT" w:hAnsi="CiscoSansTT" w:cs="CiscoSansTT"/>
          <w:sz w:val="24"/>
          <w:szCs w:val="24"/>
        </w:rPr>
        <w:t>to edit the “</w:t>
      </w:r>
      <w:proofErr w:type="spellStart"/>
      <w:r w:rsidRPr="008C3C96">
        <w:rPr>
          <w:rFonts w:ascii="CiscoSansTT" w:hAnsi="CiscoSansTT" w:cs="CiscoSansTT"/>
          <w:b/>
          <w:sz w:val="24"/>
          <w:szCs w:val="24"/>
        </w:rPr>
        <w:t>main.yml</w:t>
      </w:r>
      <w:proofErr w:type="spellEnd"/>
      <w:r w:rsidRPr="008C3C96">
        <w:rPr>
          <w:rFonts w:ascii="CiscoSansTT" w:hAnsi="CiscoSansTT" w:cs="CiscoSansTT"/>
          <w:sz w:val="24"/>
          <w:szCs w:val="24"/>
        </w:rPr>
        <w:t xml:space="preserve">” file. Open up the project folder </w:t>
      </w:r>
      <w:r w:rsidRPr="008C3C96">
        <w:rPr>
          <w:rFonts w:ascii="CiscoSansTT" w:hAnsi="CiscoSansTT" w:cs="CiscoSansTT"/>
          <w:b/>
          <w:sz w:val="24"/>
          <w:szCs w:val="24"/>
        </w:rPr>
        <w:t xml:space="preserve">“LTRDCN-1572” </w:t>
      </w:r>
      <w:r w:rsidRPr="008C3C96">
        <w:rPr>
          <w:rFonts w:ascii="CiscoSansTT" w:hAnsi="CiscoSansTT" w:cs="CiscoSansTT"/>
          <w:sz w:val="24"/>
          <w:szCs w:val="24"/>
        </w:rPr>
        <w:t>and open “</w:t>
      </w:r>
      <w:proofErr w:type="spellStart"/>
      <w:r w:rsidRPr="008C3C96">
        <w:rPr>
          <w:rFonts w:ascii="CiscoSansTT" w:hAnsi="CiscoSansTT" w:cs="CiscoSansTT"/>
          <w:b/>
          <w:sz w:val="24"/>
          <w:szCs w:val="24"/>
        </w:rPr>
        <w:t>main.yml</w:t>
      </w:r>
      <w:proofErr w:type="spellEnd"/>
      <w:r w:rsidRPr="008C3C96">
        <w:rPr>
          <w:rFonts w:ascii="CiscoSansTT" w:hAnsi="CiscoSansTT" w:cs="CiscoSansTT"/>
          <w:sz w:val="24"/>
          <w:szCs w:val="24"/>
        </w:rPr>
        <w:t xml:space="preserve">” file under </w:t>
      </w:r>
      <w:r w:rsidRPr="008C3C96">
        <w:rPr>
          <w:rFonts w:ascii="CiscoSansTT" w:hAnsi="CiscoSansTT" w:cs="CiscoSansTT"/>
          <w:b/>
          <w:sz w:val="24"/>
          <w:szCs w:val="24"/>
        </w:rPr>
        <w:t xml:space="preserve">“roles/leaf/tasks/”.  </w:t>
      </w:r>
      <w:r w:rsidRPr="008C3C96">
        <w:rPr>
          <w:rFonts w:ascii="CiscoSansTT" w:hAnsi="CiscoSansTT" w:cs="CiscoSansTT"/>
          <w:sz w:val="24"/>
          <w:szCs w:val="24"/>
        </w:rPr>
        <w:t>Add the below content in the file in addition to existing content, and then make sure to click “</w:t>
      </w:r>
      <w:r w:rsidRPr="008C3C96">
        <w:rPr>
          <w:rFonts w:ascii="CiscoSansTT" w:hAnsi="CiscoSansTT" w:cs="CiscoSansTT"/>
          <w:b/>
          <w:sz w:val="24"/>
          <w:szCs w:val="24"/>
        </w:rPr>
        <w:t>File</w:t>
      </w:r>
      <w:r w:rsidRPr="008C3C96">
        <w:rPr>
          <w:rFonts w:ascii="CiscoSansTT" w:hAnsi="CiscoSansTT" w:cs="CiscoSansTT"/>
          <w:sz w:val="24"/>
          <w:szCs w:val="24"/>
        </w:rPr>
        <w:t xml:space="preserve">” </w:t>
      </w:r>
      <w:r w:rsidRPr="008C3C96">
        <w:rPr>
          <w:rFonts w:ascii="CiscoSansTT" w:hAnsi="CiscoSansTT" w:cs="CiscoSansTT"/>
          <w:sz w:val="24"/>
          <w:szCs w:val="24"/>
        </w:rPr>
        <w:sym w:font="Wingdings" w:char="F0E0"/>
      </w:r>
      <w:r w:rsidRPr="008C3C96">
        <w:rPr>
          <w:rFonts w:ascii="CiscoSansTT" w:hAnsi="CiscoSansTT" w:cs="CiscoSansTT"/>
          <w:sz w:val="24"/>
          <w:szCs w:val="24"/>
        </w:rPr>
        <w:t xml:space="preserve"> “</w:t>
      </w:r>
      <w:r w:rsidRPr="008C3C96">
        <w:rPr>
          <w:rFonts w:ascii="CiscoSansTT" w:hAnsi="CiscoSansTT" w:cs="CiscoSansTT"/>
          <w:b/>
          <w:sz w:val="24"/>
          <w:szCs w:val="24"/>
        </w:rPr>
        <w:t>Save</w:t>
      </w:r>
      <w:r w:rsidRPr="008C3C96">
        <w:rPr>
          <w:rFonts w:ascii="CiscoSansTT" w:hAnsi="CiscoSansTT" w:cs="CiscoSansTT"/>
          <w:sz w:val="24"/>
          <w:szCs w:val="24"/>
        </w:rPr>
        <w:t>” on Atom, so that the updated file is pushed to Ansible server.</w:t>
      </w:r>
      <w:r w:rsidRPr="008C3C96">
        <w:rPr>
          <w:rFonts w:ascii="CiscoSansTT" w:hAnsi="CiscoSansTT" w:cs="CiscoSansTT"/>
          <w:b/>
          <w:sz w:val="24"/>
          <w:szCs w:val="24"/>
        </w:rPr>
        <w:t xml:space="preserve"> </w:t>
      </w:r>
    </w:p>
    <w:p w14:paraId="36C58CDE" w14:textId="77777777" w:rsidR="001F368A" w:rsidRPr="008C3C96" w:rsidRDefault="001F368A" w:rsidP="001F368A">
      <w:pPr>
        <w:pStyle w:val="dC-Note"/>
        <w:rPr>
          <w:rFonts w:ascii="CiscoSansTT" w:hAnsi="CiscoSansTT" w:cs="CiscoSansTT"/>
          <w:b/>
          <w:sz w:val="24"/>
          <w:szCs w:val="24"/>
        </w:rPr>
      </w:pPr>
      <w:r w:rsidRPr="008C3C96">
        <w:rPr>
          <w:rFonts w:ascii="CiscoSansTT" w:hAnsi="CiscoSansTT" w:cs="CiscoSansTT"/>
          <w:b/>
          <w:sz w:val="24"/>
          <w:szCs w:val="24"/>
        </w:rPr>
        <w:t xml:space="preserve">Note: It is recommended to write your playbook and learn from mistakes, but file is also available in the box folder if you prefer to reuse. </w:t>
      </w:r>
    </w:p>
    <w:p w14:paraId="53B9FCCF" w14:textId="77777777" w:rsidR="001F368A" w:rsidRPr="008C3C96" w:rsidRDefault="001F368A" w:rsidP="001F368A">
      <w:pPr>
        <w:pStyle w:val="dC-Normal"/>
        <w:rPr>
          <w:rFonts w:ascii="CiscoSansTT" w:hAnsi="CiscoSansTT" w:cs="CiscoSansTT"/>
          <w:b/>
          <w:sz w:val="24"/>
          <w:szCs w:val="24"/>
        </w:rPr>
      </w:pPr>
    </w:p>
    <w:tbl>
      <w:tblPr>
        <w:tblStyle w:val="TableGrid"/>
        <w:tblW w:w="0" w:type="auto"/>
        <w:tblLook w:val="04A0" w:firstRow="1" w:lastRow="0" w:firstColumn="1" w:lastColumn="0" w:noHBand="0" w:noVBand="1"/>
      </w:tblPr>
      <w:tblGrid>
        <w:gridCol w:w="9016"/>
      </w:tblGrid>
      <w:tr w:rsidR="001F368A" w:rsidRPr="008C3C96" w14:paraId="64100F44" w14:textId="77777777" w:rsidTr="00DC489A">
        <w:tc>
          <w:tcPr>
            <w:tcW w:w="10416" w:type="dxa"/>
          </w:tcPr>
          <w:p w14:paraId="21247B13" w14:textId="77777777" w:rsidR="001F368A" w:rsidRPr="008C3C96" w:rsidRDefault="001F368A" w:rsidP="00DC489A">
            <w:pPr>
              <w:pStyle w:val="dC-CommandLine"/>
              <w:rPr>
                <w:rFonts w:ascii="CiscoSansTT" w:hAnsi="CiscoSansTT" w:cs="CiscoSansTT"/>
                <w:sz w:val="20"/>
              </w:rPr>
            </w:pPr>
            <w:r w:rsidRPr="008C3C96">
              <w:rPr>
                <w:rFonts w:ascii="CiscoSansTT" w:hAnsi="CiscoSansTT" w:cs="CiscoSansTT"/>
                <w:sz w:val="20"/>
              </w:rPr>
              <w:lastRenderedPageBreak/>
              <w:t>#task to configure BGP EVPN</w:t>
            </w:r>
          </w:p>
          <w:p w14:paraId="0F9254A2" w14:textId="77777777" w:rsidR="001F368A" w:rsidRPr="008C3C96" w:rsidRDefault="001F368A" w:rsidP="00DC489A">
            <w:pPr>
              <w:pStyle w:val="dC-CommandLine"/>
              <w:rPr>
                <w:rFonts w:ascii="CiscoSansTT" w:hAnsi="CiscoSansTT" w:cs="CiscoSansTT"/>
                <w:sz w:val="20"/>
              </w:rPr>
            </w:pPr>
            <w:r w:rsidRPr="008C3C96">
              <w:rPr>
                <w:rFonts w:ascii="CiscoSansTT" w:hAnsi="CiscoSansTT" w:cs="CiscoSansTT"/>
                <w:sz w:val="20"/>
              </w:rPr>
              <w:t xml:space="preserve">       - name: Configure BGP EVPN</w:t>
            </w:r>
          </w:p>
          <w:p w14:paraId="7BC57E53" w14:textId="77777777" w:rsidR="001F368A" w:rsidRPr="008C3C96" w:rsidRDefault="001F368A" w:rsidP="00DC489A">
            <w:pPr>
              <w:pStyle w:val="dC-CommandLine"/>
              <w:rPr>
                <w:rFonts w:ascii="CiscoSansTT" w:hAnsi="CiscoSansTT" w:cs="CiscoSansTT"/>
                <w:sz w:val="20"/>
              </w:rPr>
            </w:pPr>
            <w:r w:rsidRPr="008C3C96">
              <w:rPr>
                <w:rFonts w:ascii="CiscoSansTT" w:hAnsi="CiscoSansTT" w:cs="CiscoSansTT"/>
                <w:sz w:val="20"/>
              </w:rPr>
              <w:t xml:space="preserve">         </w:t>
            </w:r>
            <w:proofErr w:type="spellStart"/>
            <w:r w:rsidRPr="008C3C96">
              <w:rPr>
                <w:rFonts w:ascii="CiscoSansTT" w:hAnsi="CiscoSansTT" w:cs="CiscoSansTT"/>
                <w:sz w:val="20"/>
              </w:rPr>
              <w:t>nxos_bgp_af</w:t>
            </w:r>
            <w:proofErr w:type="spellEnd"/>
            <w:r w:rsidRPr="008C3C96">
              <w:rPr>
                <w:rFonts w:ascii="CiscoSansTT" w:hAnsi="CiscoSansTT" w:cs="CiscoSansTT"/>
                <w:sz w:val="20"/>
              </w:rPr>
              <w:t>:</w:t>
            </w:r>
          </w:p>
          <w:p w14:paraId="628C2E30" w14:textId="77777777" w:rsidR="001F368A" w:rsidRPr="008C3C96" w:rsidRDefault="001F368A" w:rsidP="00DC489A">
            <w:pPr>
              <w:pStyle w:val="dC-CommandLine"/>
              <w:rPr>
                <w:rFonts w:ascii="CiscoSansTT" w:hAnsi="CiscoSansTT" w:cs="CiscoSansTT"/>
                <w:sz w:val="20"/>
              </w:rPr>
            </w:pPr>
            <w:r w:rsidRPr="008C3C96">
              <w:rPr>
                <w:rFonts w:ascii="CiscoSansTT" w:hAnsi="CiscoSansTT" w:cs="CiscoSansTT"/>
                <w:sz w:val="20"/>
              </w:rPr>
              <w:t xml:space="preserve">           </w:t>
            </w:r>
            <w:proofErr w:type="spellStart"/>
            <w:r w:rsidRPr="008C3C96">
              <w:rPr>
                <w:rFonts w:ascii="CiscoSansTT" w:hAnsi="CiscoSansTT" w:cs="CiscoSansTT"/>
                <w:sz w:val="20"/>
              </w:rPr>
              <w:t>asn</w:t>
            </w:r>
            <w:proofErr w:type="spellEnd"/>
            <w:r w:rsidRPr="008C3C96">
              <w:rPr>
                <w:rFonts w:ascii="CiscoSansTT" w:hAnsi="CiscoSansTT" w:cs="CiscoSansTT"/>
                <w:sz w:val="20"/>
              </w:rPr>
              <w:t>: "</w:t>
            </w:r>
            <w:proofErr w:type="gramStart"/>
            <w:r w:rsidRPr="008C3C96">
              <w:rPr>
                <w:rFonts w:ascii="CiscoSansTT" w:hAnsi="CiscoSansTT" w:cs="CiscoSansTT"/>
                <w:sz w:val="20"/>
              </w:rPr>
              <w:t xml:space="preserve">{{ </w:t>
            </w:r>
            <w:proofErr w:type="spellStart"/>
            <w:r w:rsidRPr="008C3C96">
              <w:rPr>
                <w:rFonts w:ascii="CiscoSansTT" w:hAnsi="CiscoSansTT" w:cs="CiscoSansTT"/>
                <w:sz w:val="20"/>
              </w:rPr>
              <w:t>asn</w:t>
            </w:r>
            <w:proofErr w:type="spellEnd"/>
            <w:proofErr w:type="gramEnd"/>
            <w:r w:rsidRPr="008C3C96">
              <w:rPr>
                <w:rFonts w:ascii="CiscoSansTT" w:hAnsi="CiscoSansTT" w:cs="CiscoSansTT"/>
                <w:sz w:val="20"/>
              </w:rPr>
              <w:t xml:space="preserve"> }}"</w:t>
            </w:r>
          </w:p>
          <w:p w14:paraId="36D4C0FA" w14:textId="77777777" w:rsidR="001F368A" w:rsidRPr="008C3C96" w:rsidRDefault="001F368A" w:rsidP="00DC489A">
            <w:pPr>
              <w:pStyle w:val="dC-CommandLine"/>
              <w:rPr>
                <w:rFonts w:ascii="CiscoSansTT" w:hAnsi="CiscoSansTT" w:cs="CiscoSansTT"/>
                <w:sz w:val="20"/>
              </w:rPr>
            </w:pPr>
            <w:r w:rsidRPr="008C3C96">
              <w:rPr>
                <w:rFonts w:ascii="CiscoSansTT" w:hAnsi="CiscoSansTT" w:cs="CiscoSansTT"/>
                <w:sz w:val="20"/>
              </w:rPr>
              <w:t xml:space="preserve">           </w:t>
            </w:r>
            <w:proofErr w:type="spellStart"/>
            <w:r w:rsidRPr="008C3C96">
              <w:rPr>
                <w:rFonts w:ascii="CiscoSansTT" w:hAnsi="CiscoSansTT" w:cs="CiscoSansTT"/>
                <w:sz w:val="20"/>
              </w:rPr>
              <w:t>afi</w:t>
            </w:r>
            <w:proofErr w:type="spellEnd"/>
            <w:r w:rsidRPr="008C3C96">
              <w:rPr>
                <w:rFonts w:ascii="CiscoSansTT" w:hAnsi="CiscoSansTT" w:cs="CiscoSansTT"/>
                <w:sz w:val="20"/>
              </w:rPr>
              <w:t>: l2vpn</w:t>
            </w:r>
          </w:p>
          <w:p w14:paraId="1AFC12FC" w14:textId="77777777" w:rsidR="001F368A" w:rsidRPr="008C3C96" w:rsidRDefault="001F368A" w:rsidP="00DC489A">
            <w:pPr>
              <w:pStyle w:val="dC-CommandLine"/>
              <w:rPr>
                <w:rFonts w:ascii="CiscoSansTT" w:hAnsi="CiscoSansTT" w:cs="CiscoSansTT"/>
                <w:sz w:val="20"/>
              </w:rPr>
            </w:pPr>
            <w:r w:rsidRPr="008C3C96">
              <w:rPr>
                <w:rFonts w:ascii="CiscoSansTT" w:hAnsi="CiscoSansTT" w:cs="CiscoSansTT"/>
                <w:sz w:val="20"/>
              </w:rPr>
              <w:t xml:space="preserve">           </w:t>
            </w:r>
            <w:proofErr w:type="spellStart"/>
            <w:r w:rsidRPr="008C3C96">
              <w:rPr>
                <w:rFonts w:ascii="CiscoSansTT" w:hAnsi="CiscoSansTT" w:cs="CiscoSansTT"/>
                <w:sz w:val="20"/>
              </w:rPr>
              <w:t>safi</w:t>
            </w:r>
            <w:proofErr w:type="spellEnd"/>
            <w:r w:rsidRPr="008C3C96">
              <w:rPr>
                <w:rFonts w:ascii="CiscoSansTT" w:hAnsi="CiscoSansTT" w:cs="CiscoSansTT"/>
                <w:sz w:val="20"/>
              </w:rPr>
              <w:t xml:space="preserve">: </w:t>
            </w:r>
            <w:proofErr w:type="spellStart"/>
            <w:r w:rsidRPr="008C3C96">
              <w:rPr>
                <w:rFonts w:ascii="CiscoSansTT" w:hAnsi="CiscoSansTT" w:cs="CiscoSansTT"/>
                <w:sz w:val="20"/>
              </w:rPr>
              <w:t>evpn</w:t>
            </w:r>
            <w:proofErr w:type="spellEnd"/>
          </w:p>
          <w:p w14:paraId="5371110E" w14:textId="77777777" w:rsidR="001F368A" w:rsidRPr="008C3C96" w:rsidRDefault="001F368A" w:rsidP="00DC489A">
            <w:pPr>
              <w:pStyle w:val="dC-CommandLine"/>
              <w:rPr>
                <w:rFonts w:ascii="CiscoSansTT" w:hAnsi="CiscoSansTT" w:cs="CiscoSansTT"/>
                <w:sz w:val="20"/>
              </w:rPr>
            </w:pPr>
            <w:r w:rsidRPr="008C3C96">
              <w:rPr>
                <w:rFonts w:ascii="CiscoSansTT" w:hAnsi="CiscoSansTT" w:cs="CiscoSansTT"/>
                <w:sz w:val="20"/>
              </w:rPr>
              <w:t xml:space="preserve">           provider: "</w:t>
            </w:r>
            <w:proofErr w:type="gramStart"/>
            <w:r w:rsidRPr="008C3C96">
              <w:rPr>
                <w:rFonts w:ascii="CiscoSansTT" w:hAnsi="CiscoSansTT" w:cs="CiscoSansTT"/>
                <w:sz w:val="20"/>
              </w:rPr>
              <w:t xml:space="preserve">{{ </w:t>
            </w:r>
            <w:proofErr w:type="spellStart"/>
            <w:r w:rsidRPr="008C3C96">
              <w:rPr>
                <w:rFonts w:ascii="CiscoSansTT" w:hAnsi="CiscoSansTT" w:cs="CiscoSansTT"/>
                <w:sz w:val="20"/>
              </w:rPr>
              <w:t>nxos</w:t>
            </w:r>
            <w:proofErr w:type="gramEnd"/>
            <w:r w:rsidRPr="008C3C96">
              <w:rPr>
                <w:rFonts w:ascii="CiscoSansTT" w:hAnsi="CiscoSansTT" w:cs="CiscoSansTT"/>
                <w:sz w:val="20"/>
              </w:rPr>
              <w:t>_provider</w:t>
            </w:r>
            <w:proofErr w:type="spellEnd"/>
            <w:r w:rsidRPr="008C3C96">
              <w:rPr>
                <w:rFonts w:ascii="CiscoSansTT" w:hAnsi="CiscoSansTT" w:cs="CiscoSansTT"/>
                <w:sz w:val="20"/>
              </w:rPr>
              <w:t xml:space="preserve"> }}"</w:t>
            </w:r>
          </w:p>
          <w:p w14:paraId="33A8392D" w14:textId="77777777" w:rsidR="001F368A" w:rsidRPr="008C3C96" w:rsidRDefault="001F368A" w:rsidP="00DC489A">
            <w:pPr>
              <w:pStyle w:val="dC-CommandLine"/>
              <w:rPr>
                <w:rFonts w:ascii="CiscoSansTT" w:hAnsi="CiscoSansTT" w:cs="CiscoSansTT"/>
                <w:sz w:val="20"/>
              </w:rPr>
            </w:pPr>
            <w:r w:rsidRPr="008C3C96">
              <w:rPr>
                <w:rFonts w:ascii="CiscoSansTT" w:hAnsi="CiscoSansTT" w:cs="CiscoSansTT"/>
                <w:sz w:val="20"/>
              </w:rPr>
              <w:t xml:space="preserve">         tags: </w:t>
            </w:r>
            <w:proofErr w:type="spellStart"/>
            <w:r w:rsidRPr="008C3C96">
              <w:rPr>
                <w:rFonts w:ascii="CiscoSansTT" w:hAnsi="CiscoSansTT" w:cs="CiscoSansTT"/>
                <w:sz w:val="20"/>
              </w:rPr>
              <w:t>evpn</w:t>
            </w:r>
            <w:proofErr w:type="spellEnd"/>
          </w:p>
          <w:p w14:paraId="57A64D30" w14:textId="77777777" w:rsidR="001F368A" w:rsidRPr="008C3C96" w:rsidRDefault="001F368A" w:rsidP="00DC489A">
            <w:pPr>
              <w:pStyle w:val="dC-CommandLine"/>
              <w:rPr>
                <w:rFonts w:ascii="CiscoSansTT" w:hAnsi="CiscoSansTT" w:cs="CiscoSansTT"/>
                <w:sz w:val="20"/>
              </w:rPr>
            </w:pPr>
            <w:r w:rsidRPr="008C3C96">
              <w:rPr>
                <w:rFonts w:ascii="CiscoSansTT" w:hAnsi="CiscoSansTT" w:cs="CiscoSansTT"/>
                <w:sz w:val="20"/>
              </w:rPr>
              <w:t xml:space="preserve">       - name: Configure </w:t>
            </w:r>
            <w:proofErr w:type="spellStart"/>
            <w:r w:rsidRPr="008C3C96">
              <w:rPr>
                <w:rFonts w:ascii="CiscoSansTT" w:hAnsi="CiscoSansTT" w:cs="CiscoSansTT"/>
                <w:sz w:val="20"/>
              </w:rPr>
              <w:t>iBGP</w:t>
            </w:r>
            <w:proofErr w:type="spellEnd"/>
            <w:r w:rsidRPr="008C3C96">
              <w:rPr>
                <w:rFonts w:ascii="CiscoSansTT" w:hAnsi="CiscoSansTT" w:cs="CiscoSansTT"/>
                <w:sz w:val="20"/>
              </w:rPr>
              <w:t xml:space="preserve"> neighbor EVPN AF</w:t>
            </w:r>
          </w:p>
          <w:p w14:paraId="21EBFC1D" w14:textId="77777777" w:rsidR="001F368A" w:rsidRPr="008C3C96" w:rsidRDefault="001F368A" w:rsidP="00DC489A">
            <w:pPr>
              <w:pStyle w:val="dC-CommandLine"/>
              <w:rPr>
                <w:rFonts w:ascii="CiscoSansTT" w:hAnsi="CiscoSansTT" w:cs="CiscoSansTT"/>
                <w:sz w:val="20"/>
              </w:rPr>
            </w:pPr>
            <w:r w:rsidRPr="008C3C96">
              <w:rPr>
                <w:rFonts w:ascii="CiscoSansTT" w:hAnsi="CiscoSansTT" w:cs="CiscoSansTT"/>
                <w:sz w:val="20"/>
              </w:rPr>
              <w:t xml:space="preserve">         </w:t>
            </w:r>
            <w:proofErr w:type="spellStart"/>
            <w:r w:rsidRPr="008C3C96">
              <w:rPr>
                <w:rFonts w:ascii="CiscoSansTT" w:hAnsi="CiscoSansTT" w:cs="CiscoSansTT"/>
                <w:sz w:val="20"/>
              </w:rPr>
              <w:t>nxos_bgp_neighbor_af</w:t>
            </w:r>
            <w:proofErr w:type="spellEnd"/>
            <w:r w:rsidRPr="008C3C96">
              <w:rPr>
                <w:rFonts w:ascii="CiscoSansTT" w:hAnsi="CiscoSansTT" w:cs="CiscoSansTT"/>
                <w:sz w:val="20"/>
              </w:rPr>
              <w:t>:</w:t>
            </w:r>
          </w:p>
          <w:p w14:paraId="7533978F" w14:textId="77777777" w:rsidR="001F368A" w:rsidRPr="008C3C96" w:rsidRDefault="001F368A" w:rsidP="00DC489A">
            <w:pPr>
              <w:pStyle w:val="dC-CommandLine"/>
              <w:rPr>
                <w:rFonts w:ascii="CiscoSansTT" w:hAnsi="CiscoSansTT" w:cs="CiscoSansTT"/>
                <w:sz w:val="20"/>
              </w:rPr>
            </w:pPr>
            <w:r w:rsidRPr="008C3C96">
              <w:rPr>
                <w:rFonts w:ascii="CiscoSansTT" w:hAnsi="CiscoSansTT" w:cs="CiscoSansTT"/>
                <w:sz w:val="20"/>
              </w:rPr>
              <w:t xml:space="preserve">           </w:t>
            </w:r>
            <w:proofErr w:type="spellStart"/>
            <w:r w:rsidRPr="008C3C96">
              <w:rPr>
                <w:rFonts w:ascii="CiscoSansTT" w:hAnsi="CiscoSansTT" w:cs="CiscoSansTT"/>
                <w:sz w:val="20"/>
              </w:rPr>
              <w:t>asn</w:t>
            </w:r>
            <w:proofErr w:type="spellEnd"/>
            <w:r w:rsidRPr="008C3C96">
              <w:rPr>
                <w:rFonts w:ascii="CiscoSansTT" w:hAnsi="CiscoSansTT" w:cs="CiscoSansTT"/>
                <w:sz w:val="20"/>
              </w:rPr>
              <w:t>: "</w:t>
            </w:r>
            <w:proofErr w:type="gramStart"/>
            <w:r w:rsidRPr="008C3C96">
              <w:rPr>
                <w:rFonts w:ascii="CiscoSansTT" w:hAnsi="CiscoSansTT" w:cs="CiscoSansTT"/>
                <w:sz w:val="20"/>
              </w:rPr>
              <w:t xml:space="preserve">{{ </w:t>
            </w:r>
            <w:proofErr w:type="spellStart"/>
            <w:r w:rsidRPr="008C3C96">
              <w:rPr>
                <w:rFonts w:ascii="CiscoSansTT" w:hAnsi="CiscoSansTT" w:cs="CiscoSansTT"/>
                <w:sz w:val="20"/>
              </w:rPr>
              <w:t>asn</w:t>
            </w:r>
            <w:proofErr w:type="spellEnd"/>
            <w:proofErr w:type="gramEnd"/>
            <w:r w:rsidRPr="008C3C96">
              <w:rPr>
                <w:rFonts w:ascii="CiscoSansTT" w:hAnsi="CiscoSansTT" w:cs="CiscoSansTT"/>
                <w:sz w:val="20"/>
              </w:rPr>
              <w:t xml:space="preserve"> }}"</w:t>
            </w:r>
          </w:p>
          <w:p w14:paraId="574A3D89" w14:textId="77777777" w:rsidR="001F368A" w:rsidRPr="008C3C96" w:rsidRDefault="001F368A" w:rsidP="00DC489A">
            <w:pPr>
              <w:pStyle w:val="dC-CommandLine"/>
              <w:rPr>
                <w:rFonts w:ascii="CiscoSansTT" w:hAnsi="CiscoSansTT" w:cs="CiscoSansTT"/>
                <w:sz w:val="20"/>
              </w:rPr>
            </w:pPr>
            <w:r w:rsidRPr="008C3C96">
              <w:rPr>
                <w:rFonts w:ascii="CiscoSansTT" w:hAnsi="CiscoSansTT" w:cs="CiscoSansTT"/>
                <w:sz w:val="20"/>
              </w:rPr>
              <w:t xml:space="preserve">           neighbor: "</w:t>
            </w:r>
            <w:proofErr w:type="gramStart"/>
            <w:r w:rsidRPr="008C3C96">
              <w:rPr>
                <w:rFonts w:ascii="CiscoSansTT" w:hAnsi="CiscoSansTT" w:cs="CiscoSansTT"/>
                <w:sz w:val="20"/>
              </w:rPr>
              <w:t xml:space="preserve">{{ </w:t>
            </w:r>
            <w:proofErr w:type="spellStart"/>
            <w:r w:rsidRPr="008C3C96">
              <w:rPr>
                <w:rFonts w:ascii="CiscoSansTT" w:hAnsi="CiscoSansTT" w:cs="CiscoSansTT"/>
                <w:sz w:val="20"/>
              </w:rPr>
              <w:t>item</w:t>
            </w:r>
            <w:proofErr w:type="gramEnd"/>
            <w:r w:rsidRPr="008C3C96">
              <w:rPr>
                <w:rFonts w:ascii="CiscoSansTT" w:hAnsi="CiscoSansTT" w:cs="CiscoSansTT"/>
                <w:sz w:val="20"/>
              </w:rPr>
              <w:t>.neighbor</w:t>
            </w:r>
            <w:proofErr w:type="spellEnd"/>
            <w:r w:rsidRPr="008C3C96">
              <w:rPr>
                <w:rFonts w:ascii="CiscoSansTT" w:hAnsi="CiscoSansTT" w:cs="CiscoSansTT"/>
                <w:sz w:val="20"/>
              </w:rPr>
              <w:t xml:space="preserve"> }}"</w:t>
            </w:r>
          </w:p>
          <w:p w14:paraId="5627A2E2" w14:textId="77777777" w:rsidR="001F368A" w:rsidRPr="008C3C96" w:rsidRDefault="001F368A" w:rsidP="00DC489A">
            <w:pPr>
              <w:pStyle w:val="dC-CommandLine"/>
              <w:rPr>
                <w:rFonts w:ascii="CiscoSansTT" w:hAnsi="CiscoSansTT" w:cs="CiscoSansTT"/>
                <w:sz w:val="20"/>
              </w:rPr>
            </w:pPr>
            <w:r w:rsidRPr="008C3C96">
              <w:rPr>
                <w:rFonts w:ascii="CiscoSansTT" w:hAnsi="CiscoSansTT" w:cs="CiscoSansTT"/>
                <w:sz w:val="20"/>
              </w:rPr>
              <w:t xml:space="preserve">           </w:t>
            </w:r>
            <w:proofErr w:type="spellStart"/>
            <w:r w:rsidRPr="008C3C96">
              <w:rPr>
                <w:rFonts w:ascii="CiscoSansTT" w:hAnsi="CiscoSansTT" w:cs="CiscoSansTT"/>
                <w:sz w:val="20"/>
              </w:rPr>
              <w:t>afi</w:t>
            </w:r>
            <w:proofErr w:type="spellEnd"/>
            <w:r w:rsidRPr="008C3C96">
              <w:rPr>
                <w:rFonts w:ascii="CiscoSansTT" w:hAnsi="CiscoSansTT" w:cs="CiscoSansTT"/>
                <w:sz w:val="20"/>
              </w:rPr>
              <w:t>: l2vpn</w:t>
            </w:r>
          </w:p>
          <w:p w14:paraId="49A0AA71" w14:textId="77777777" w:rsidR="001F368A" w:rsidRPr="008C3C96" w:rsidRDefault="001F368A" w:rsidP="00DC489A">
            <w:pPr>
              <w:pStyle w:val="dC-CommandLine"/>
              <w:rPr>
                <w:rFonts w:ascii="CiscoSansTT" w:hAnsi="CiscoSansTT" w:cs="CiscoSansTT"/>
                <w:sz w:val="20"/>
              </w:rPr>
            </w:pPr>
            <w:r w:rsidRPr="008C3C96">
              <w:rPr>
                <w:rFonts w:ascii="CiscoSansTT" w:hAnsi="CiscoSansTT" w:cs="CiscoSansTT"/>
                <w:sz w:val="20"/>
              </w:rPr>
              <w:t xml:space="preserve">           </w:t>
            </w:r>
            <w:proofErr w:type="spellStart"/>
            <w:r w:rsidRPr="008C3C96">
              <w:rPr>
                <w:rFonts w:ascii="CiscoSansTT" w:hAnsi="CiscoSansTT" w:cs="CiscoSansTT"/>
                <w:sz w:val="20"/>
              </w:rPr>
              <w:t>safi</w:t>
            </w:r>
            <w:proofErr w:type="spellEnd"/>
            <w:r w:rsidRPr="008C3C96">
              <w:rPr>
                <w:rFonts w:ascii="CiscoSansTT" w:hAnsi="CiscoSansTT" w:cs="CiscoSansTT"/>
                <w:sz w:val="20"/>
              </w:rPr>
              <w:t xml:space="preserve">: </w:t>
            </w:r>
            <w:proofErr w:type="spellStart"/>
            <w:r w:rsidRPr="008C3C96">
              <w:rPr>
                <w:rFonts w:ascii="CiscoSansTT" w:hAnsi="CiscoSansTT" w:cs="CiscoSansTT"/>
                <w:sz w:val="20"/>
              </w:rPr>
              <w:t>evpn</w:t>
            </w:r>
            <w:proofErr w:type="spellEnd"/>
          </w:p>
          <w:p w14:paraId="33B791EF" w14:textId="77777777" w:rsidR="001F368A" w:rsidRPr="008C3C96" w:rsidRDefault="001F368A" w:rsidP="00DC489A">
            <w:pPr>
              <w:pStyle w:val="dC-CommandLine"/>
              <w:rPr>
                <w:rFonts w:ascii="CiscoSansTT" w:hAnsi="CiscoSansTT" w:cs="CiscoSansTT"/>
                <w:sz w:val="20"/>
              </w:rPr>
            </w:pPr>
            <w:r w:rsidRPr="008C3C96">
              <w:rPr>
                <w:rFonts w:ascii="CiscoSansTT" w:hAnsi="CiscoSansTT" w:cs="CiscoSansTT"/>
                <w:sz w:val="20"/>
              </w:rPr>
              <w:t xml:space="preserve">           </w:t>
            </w:r>
            <w:proofErr w:type="spellStart"/>
            <w:r w:rsidRPr="008C3C96">
              <w:rPr>
                <w:rFonts w:ascii="CiscoSansTT" w:hAnsi="CiscoSansTT" w:cs="CiscoSansTT"/>
                <w:sz w:val="20"/>
              </w:rPr>
              <w:t>send_community</w:t>
            </w:r>
            <w:proofErr w:type="spellEnd"/>
            <w:r w:rsidRPr="008C3C96">
              <w:rPr>
                <w:rFonts w:ascii="CiscoSansTT" w:hAnsi="CiscoSansTT" w:cs="CiscoSansTT"/>
                <w:sz w:val="20"/>
              </w:rPr>
              <w:t>: both</w:t>
            </w:r>
          </w:p>
          <w:p w14:paraId="24665258" w14:textId="77777777" w:rsidR="001F368A" w:rsidRPr="008C3C96" w:rsidRDefault="001F368A" w:rsidP="00DC489A">
            <w:pPr>
              <w:pStyle w:val="dC-CommandLine"/>
              <w:rPr>
                <w:rFonts w:ascii="CiscoSansTT" w:hAnsi="CiscoSansTT" w:cs="CiscoSansTT"/>
                <w:sz w:val="20"/>
              </w:rPr>
            </w:pPr>
            <w:r w:rsidRPr="008C3C96">
              <w:rPr>
                <w:rFonts w:ascii="CiscoSansTT" w:hAnsi="CiscoSansTT" w:cs="CiscoSansTT"/>
                <w:sz w:val="20"/>
              </w:rPr>
              <w:t xml:space="preserve">           provider: "</w:t>
            </w:r>
            <w:proofErr w:type="gramStart"/>
            <w:r w:rsidRPr="008C3C96">
              <w:rPr>
                <w:rFonts w:ascii="CiscoSansTT" w:hAnsi="CiscoSansTT" w:cs="CiscoSansTT"/>
                <w:sz w:val="20"/>
              </w:rPr>
              <w:t xml:space="preserve">{{ </w:t>
            </w:r>
            <w:proofErr w:type="spellStart"/>
            <w:r w:rsidRPr="008C3C96">
              <w:rPr>
                <w:rFonts w:ascii="CiscoSansTT" w:hAnsi="CiscoSansTT" w:cs="CiscoSansTT"/>
                <w:sz w:val="20"/>
              </w:rPr>
              <w:t>nxos</w:t>
            </w:r>
            <w:proofErr w:type="gramEnd"/>
            <w:r w:rsidRPr="008C3C96">
              <w:rPr>
                <w:rFonts w:ascii="CiscoSansTT" w:hAnsi="CiscoSansTT" w:cs="CiscoSansTT"/>
                <w:sz w:val="20"/>
              </w:rPr>
              <w:t>_provider</w:t>
            </w:r>
            <w:proofErr w:type="spellEnd"/>
            <w:r w:rsidRPr="008C3C96">
              <w:rPr>
                <w:rFonts w:ascii="CiscoSansTT" w:hAnsi="CiscoSansTT" w:cs="CiscoSansTT"/>
                <w:sz w:val="20"/>
              </w:rPr>
              <w:t xml:space="preserve"> }}"</w:t>
            </w:r>
          </w:p>
          <w:p w14:paraId="0471CF9E" w14:textId="77777777" w:rsidR="001F368A" w:rsidRPr="008C3C96" w:rsidRDefault="001F368A" w:rsidP="00DC489A">
            <w:pPr>
              <w:pStyle w:val="dC-CommandLine"/>
              <w:rPr>
                <w:rFonts w:ascii="CiscoSansTT" w:hAnsi="CiscoSansTT" w:cs="CiscoSansTT"/>
                <w:sz w:val="20"/>
              </w:rPr>
            </w:pPr>
            <w:r w:rsidRPr="008C3C96">
              <w:rPr>
                <w:rFonts w:ascii="CiscoSansTT" w:hAnsi="CiscoSansTT" w:cs="CiscoSansTT"/>
                <w:sz w:val="20"/>
              </w:rPr>
              <w:t xml:space="preserve">         </w:t>
            </w:r>
            <w:proofErr w:type="spellStart"/>
            <w:r w:rsidRPr="008C3C96">
              <w:rPr>
                <w:rFonts w:ascii="CiscoSansTT" w:hAnsi="CiscoSansTT" w:cs="CiscoSansTT"/>
                <w:sz w:val="20"/>
              </w:rPr>
              <w:t>with_items</w:t>
            </w:r>
            <w:proofErr w:type="spellEnd"/>
            <w:r w:rsidRPr="008C3C96">
              <w:rPr>
                <w:rFonts w:ascii="CiscoSansTT" w:hAnsi="CiscoSansTT" w:cs="CiscoSansTT"/>
                <w:sz w:val="20"/>
              </w:rPr>
              <w:t>: "</w:t>
            </w:r>
            <w:proofErr w:type="gramStart"/>
            <w:r w:rsidRPr="008C3C96">
              <w:rPr>
                <w:rFonts w:ascii="CiscoSansTT" w:hAnsi="CiscoSansTT" w:cs="CiscoSansTT"/>
                <w:sz w:val="20"/>
              </w:rPr>
              <w:t xml:space="preserve">{{ </w:t>
            </w:r>
            <w:proofErr w:type="spellStart"/>
            <w:r w:rsidRPr="008C3C96">
              <w:rPr>
                <w:rFonts w:ascii="CiscoSansTT" w:hAnsi="CiscoSansTT" w:cs="CiscoSansTT"/>
                <w:sz w:val="20"/>
              </w:rPr>
              <w:t>bgp</w:t>
            </w:r>
            <w:proofErr w:type="gramEnd"/>
            <w:r w:rsidRPr="008C3C96">
              <w:rPr>
                <w:rFonts w:ascii="CiscoSansTT" w:hAnsi="CiscoSansTT" w:cs="CiscoSansTT"/>
                <w:sz w:val="20"/>
              </w:rPr>
              <w:t>_neighbors</w:t>
            </w:r>
            <w:proofErr w:type="spellEnd"/>
            <w:r w:rsidRPr="008C3C96">
              <w:rPr>
                <w:rFonts w:ascii="CiscoSansTT" w:hAnsi="CiscoSansTT" w:cs="CiscoSansTT"/>
                <w:sz w:val="20"/>
              </w:rPr>
              <w:t xml:space="preserve"> }}"</w:t>
            </w:r>
          </w:p>
          <w:p w14:paraId="1D36851E" w14:textId="77777777" w:rsidR="001F368A" w:rsidRPr="008C3C96" w:rsidRDefault="001F368A" w:rsidP="00DC489A">
            <w:pPr>
              <w:pStyle w:val="dC-CommandLine"/>
              <w:rPr>
                <w:rFonts w:ascii="CiscoSansTT" w:hAnsi="CiscoSansTT" w:cs="CiscoSansTT"/>
                <w:sz w:val="20"/>
              </w:rPr>
            </w:pPr>
            <w:r w:rsidRPr="008C3C96">
              <w:rPr>
                <w:rFonts w:ascii="CiscoSansTT" w:hAnsi="CiscoSansTT" w:cs="CiscoSansTT"/>
                <w:sz w:val="20"/>
              </w:rPr>
              <w:t xml:space="preserve">         tags: </w:t>
            </w:r>
            <w:proofErr w:type="spellStart"/>
            <w:r w:rsidRPr="008C3C96">
              <w:rPr>
                <w:rFonts w:ascii="CiscoSansTT" w:hAnsi="CiscoSansTT" w:cs="CiscoSansTT"/>
                <w:sz w:val="20"/>
              </w:rPr>
              <w:t>evpn</w:t>
            </w:r>
            <w:proofErr w:type="spellEnd"/>
          </w:p>
          <w:p w14:paraId="4F9D8386" w14:textId="77777777" w:rsidR="001F368A" w:rsidRPr="008C3C96" w:rsidRDefault="001F368A" w:rsidP="00DC489A">
            <w:pPr>
              <w:pStyle w:val="dC-CommandLine"/>
              <w:rPr>
                <w:rFonts w:ascii="CiscoSansTT" w:hAnsi="CiscoSansTT" w:cs="CiscoSansTT"/>
                <w:sz w:val="20"/>
              </w:rPr>
            </w:pPr>
            <w:r w:rsidRPr="008C3C96">
              <w:rPr>
                <w:rFonts w:ascii="CiscoSansTT" w:hAnsi="CiscoSansTT" w:cs="CiscoSansTT"/>
                <w:sz w:val="20"/>
              </w:rPr>
              <w:t xml:space="preserve">       - name: Configure L2VNI RD/RT</w:t>
            </w:r>
          </w:p>
          <w:p w14:paraId="68CB8B49" w14:textId="77777777" w:rsidR="001F368A" w:rsidRPr="008C3C96" w:rsidRDefault="001F368A" w:rsidP="00DC489A">
            <w:pPr>
              <w:pStyle w:val="dC-CommandLine"/>
              <w:rPr>
                <w:rFonts w:ascii="CiscoSansTT" w:hAnsi="CiscoSansTT" w:cs="CiscoSansTT"/>
                <w:sz w:val="20"/>
              </w:rPr>
            </w:pPr>
            <w:r w:rsidRPr="008C3C96">
              <w:rPr>
                <w:rFonts w:ascii="CiscoSansTT" w:hAnsi="CiscoSansTT" w:cs="CiscoSansTT"/>
                <w:sz w:val="20"/>
              </w:rPr>
              <w:t xml:space="preserve">         </w:t>
            </w:r>
            <w:proofErr w:type="spellStart"/>
            <w:r w:rsidRPr="008C3C96">
              <w:rPr>
                <w:rFonts w:ascii="CiscoSansTT" w:hAnsi="CiscoSansTT" w:cs="CiscoSansTT"/>
                <w:sz w:val="20"/>
              </w:rPr>
              <w:t>nxos_evpn_vni</w:t>
            </w:r>
            <w:proofErr w:type="spellEnd"/>
            <w:r w:rsidRPr="008C3C96">
              <w:rPr>
                <w:rFonts w:ascii="CiscoSansTT" w:hAnsi="CiscoSansTT" w:cs="CiscoSansTT"/>
                <w:sz w:val="20"/>
              </w:rPr>
              <w:t>:</w:t>
            </w:r>
          </w:p>
          <w:p w14:paraId="63AB6707" w14:textId="77777777" w:rsidR="001F368A" w:rsidRPr="008C3C96" w:rsidRDefault="001F368A" w:rsidP="00DC489A">
            <w:pPr>
              <w:pStyle w:val="dC-CommandLine"/>
              <w:rPr>
                <w:rFonts w:ascii="CiscoSansTT" w:hAnsi="CiscoSansTT" w:cs="CiscoSansTT"/>
                <w:sz w:val="20"/>
              </w:rPr>
            </w:pPr>
            <w:r w:rsidRPr="008C3C96">
              <w:rPr>
                <w:rFonts w:ascii="CiscoSansTT" w:hAnsi="CiscoSansTT" w:cs="CiscoSansTT"/>
                <w:sz w:val="20"/>
              </w:rPr>
              <w:t xml:space="preserve">          </w:t>
            </w:r>
            <w:proofErr w:type="spellStart"/>
            <w:r w:rsidRPr="008C3C96">
              <w:rPr>
                <w:rFonts w:ascii="CiscoSansTT" w:hAnsi="CiscoSansTT" w:cs="CiscoSansTT"/>
                <w:sz w:val="20"/>
              </w:rPr>
              <w:t>vni</w:t>
            </w:r>
            <w:proofErr w:type="spellEnd"/>
            <w:r w:rsidRPr="008C3C96">
              <w:rPr>
                <w:rFonts w:ascii="CiscoSansTT" w:hAnsi="CiscoSansTT" w:cs="CiscoSansTT"/>
                <w:sz w:val="20"/>
              </w:rPr>
              <w:t>: "</w:t>
            </w:r>
            <w:proofErr w:type="gramStart"/>
            <w:r w:rsidRPr="008C3C96">
              <w:rPr>
                <w:rFonts w:ascii="CiscoSansTT" w:hAnsi="CiscoSansTT" w:cs="CiscoSansTT"/>
                <w:sz w:val="20"/>
              </w:rPr>
              <w:t xml:space="preserve">{{ </w:t>
            </w:r>
            <w:proofErr w:type="spellStart"/>
            <w:r w:rsidRPr="008C3C96">
              <w:rPr>
                <w:rFonts w:ascii="CiscoSansTT" w:hAnsi="CiscoSansTT" w:cs="CiscoSansTT"/>
                <w:sz w:val="20"/>
              </w:rPr>
              <w:t>item.vni</w:t>
            </w:r>
            <w:proofErr w:type="spellEnd"/>
            <w:proofErr w:type="gramEnd"/>
            <w:r w:rsidRPr="008C3C96">
              <w:rPr>
                <w:rFonts w:ascii="CiscoSansTT" w:hAnsi="CiscoSansTT" w:cs="CiscoSansTT"/>
                <w:sz w:val="20"/>
              </w:rPr>
              <w:t xml:space="preserve"> }}"</w:t>
            </w:r>
          </w:p>
          <w:p w14:paraId="419C6CE2" w14:textId="77777777" w:rsidR="001F368A" w:rsidRPr="008C3C96" w:rsidRDefault="001F368A" w:rsidP="00DC489A">
            <w:pPr>
              <w:pStyle w:val="dC-CommandLine"/>
              <w:rPr>
                <w:rFonts w:ascii="CiscoSansTT" w:hAnsi="CiscoSansTT" w:cs="CiscoSansTT"/>
                <w:sz w:val="20"/>
              </w:rPr>
            </w:pPr>
            <w:r w:rsidRPr="008C3C96">
              <w:rPr>
                <w:rFonts w:ascii="CiscoSansTT" w:hAnsi="CiscoSansTT" w:cs="CiscoSansTT"/>
                <w:sz w:val="20"/>
              </w:rPr>
              <w:t xml:space="preserve">          </w:t>
            </w:r>
            <w:proofErr w:type="spellStart"/>
            <w:r w:rsidRPr="008C3C96">
              <w:rPr>
                <w:rFonts w:ascii="CiscoSansTT" w:hAnsi="CiscoSansTT" w:cs="CiscoSansTT"/>
                <w:sz w:val="20"/>
              </w:rPr>
              <w:t>route_distinguisher</w:t>
            </w:r>
            <w:proofErr w:type="spellEnd"/>
            <w:r w:rsidRPr="008C3C96">
              <w:rPr>
                <w:rFonts w:ascii="CiscoSansTT" w:hAnsi="CiscoSansTT" w:cs="CiscoSansTT"/>
                <w:sz w:val="20"/>
              </w:rPr>
              <w:t>: auto</w:t>
            </w:r>
          </w:p>
          <w:p w14:paraId="2909DED0" w14:textId="77777777" w:rsidR="001F368A" w:rsidRPr="008C3C96" w:rsidRDefault="001F368A" w:rsidP="00DC489A">
            <w:pPr>
              <w:pStyle w:val="dC-CommandLine"/>
              <w:rPr>
                <w:rFonts w:ascii="CiscoSansTT" w:hAnsi="CiscoSansTT" w:cs="CiscoSansTT"/>
                <w:sz w:val="20"/>
              </w:rPr>
            </w:pPr>
            <w:r w:rsidRPr="008C3C96">
              <w:rPr>
                <w:rFonts w:ascii="CiscoSansTT" w:hAnsi="CiscoSansTT" w:cs="CiscoSansTT"/>
                <w:sz w:val="20"/>
              </w:rPr>
              <w:t xml:space="preserve">          </w:t>
            </w:r>
            <w:proofErr w:type="spellStart"/>
            <w:r w:rsidRPr="008C3C96">
              <w:rPr>
                <w:rFonts w:ascii="CiscoSansTT" w:hAnsi="CiscoSansTT" w:cs="CiscoSansTT"/>
                <w:sz w:val="20"/>
              </w:rPr>
              <w:t>route_target_both</w:t>
            </w:r>
            <w:proofErr w:type="spellEnd"/>
            <w:r w:rsidRPr="008C3C96">
              <w:rPr>
                <w:rFonts w:ascii="CiscoSansTT" w:hAnsi="CiscoSansTT" w:cs="CiscoSansTT"/>
                <w:sz w:val="20"/>
              </w:rPr>
              <w:t>: auto</w:t>
            </w:r>
          </w:p>
          <w:p w14:paraId="7AB59AB0" w14:textId="77777777" w:rsidR="001F368A" w:rsidRPr="008C3C96" w:rsidRDefault="001F368A" w:rsidP="00DC489A">
            <w:pPr>
              <w:pStyle w:val="dC-CommandLine"/>
              <w:rPr>
                <w:rFonts w:ascii="CiscoSansTT" w:hAnsi="CiscoSansTT" w:cs="CiscoSansTT"/>
                <w:sz w:val="20"/>
              </w:rPr>
            </w:pPr>
            <w:r w:rsidRPr="008C3C96">
              <w:rPr>
                <w:rFonts w:ascii="CiscoSansTT" w:hAnsi="CiscoSansTT" w:cs="CiscoSansTT"/>
                <w:sz w:val="20"/>
              </w:rPr>
              <w:t xml:space="preserve">          provider: "</w:t>
            </w:r>
            <w:proofErr w:type="gramStart"/>
            <w:r w:rsidRPr="008C3C96">
              <w:rPr>
                <w:rFonts w:ascii="CiscoSansTT" w:hAnsi="CiscoSansTT" w:cs="CiscoSansTT"/>
                <w:sz w:val="20"/>
              </w:rPr>
              <w:t xml:space="preserve">{{ </w:t>
            </w:r>
            <w:proofErr w:type="spellStart"/>
            <w:r w:rsidRPr="008C3C96">
              <w:rPr>
                <w:rFonts w:ascii="CiscoSansTT" w:hAnsi="CiscoSansTT" w:cs="CiscoSansTT"/>
                <w:sz w:val="20"/>
              </w:rPr>
              <w:t>nxos</w:t>
            </w:r>
            <w:proofErr w:type="gramEnd"/>
            <w:r w:rsidRPr="008C3C96">
              <w:rPr>
                <w:rFonts w:ascii="CiscoSansTT" w:hAnsi="CiscoSansTT" w:cs="CiscoSansTT"/>
                <w:sz w:val="20"/>
              </w:rPr>
              <w:t>_provider</w:t>
            </w:r>
            <w:proofErr w:type="spellEnd"/>
            <w:r w:rsidRPr="008C3C96">
              <w:rPr>
                <w:rFonts w:ascii="CiscoSansTT" w:hAnsi="CiscoSansTT" w:cs="CiscoSansTT"/>
                <w:sz w:val="20"/>
              </w:rPr>
              <w:t xml:space="preserve"> }}"</w:t>
            </w:r>
          </w:p>
          <w:p w14:paraId="23FC5CEE" w14:textId="77777777" w:rsidR="001F368A" w:rsidRPr="008C3C96" w:rsidRDefault="001F368A" w:rsidP="00DC489A">
            <w:pPr>
              <w:pStyle w:val="dC-CommandLine"/>
              <w:rPr>
                <w:rFonts w:ascii="CiscoSansTT" w:hAnsi="CiscoSansTT" w:cs="CiscoSansTT"/>
                <w:sz w:val="20"/>
              </w:rPr>
            </w:pPr>
            <w:r w:rsidRPr="008C3C96">
              <w:rPr>
                <w:rFonts w:ascii="CiscoSansTT" w:hAnsi="CiscoSansTT" w:cs="CiscoSansTT"/>
                <w:sz w:val="20"/>
              </w:rPr>
              <w:t xml:space="preserve">         </w:t>
            </w:r>
            <w:proofErr w:type="spellStart"/>
            <w:r w:rsidRPr="008C3C96">
              <w:rPr>
                <w:rFonts w:ascii="CiscoSansTT" w:hAnsi="CiscoSansTT" w:cs="CiscoSansTT"/>
                <w:sz w:val="20"/>
              </w:rPr>
              <w:t>with_items</w:t>
            </w:r>
            <w:proofErr w:type="spellEnd"/>
            <w:r w:rsidRPr="008C3C96">
              <w:rPr>
                <w:rFonts w:ascii="CiscoSansTT" w:hAnsi="CiscoSansTT" w:cs="CiscoSansTT"/>
                <w:sz w:val="20"/>
              </w:rPr>
              <w:t>: "</w:t>
            </w:r>
            <w:proofErr w:type="gramStart"/>
            <w:r w:rsidRPr="008C3C96">
              <w:rPr>
                <w:rFonts w:ascii="CiscoSansTT" w:hAnsi="CiscoSansTT" w:cs="CiscoSansTT"/>
                <w:sz w:val="20"/>
              </w:rPr>
              <w:t>{{ L</w:t>
            </w:r>
            <w:proofErr w:type="gramEnd"/>
            <w:r w:rsidRPr="008C3C96">
              <w:rPr>
                <w:rFonts w:ascii="CiscoSansTT" w:hAnsi="CiscoSansTT" w:cs="CiscoSansTT"/>
                <w:sz w:val="20"/>
              </w:rPr>
              <w:t>2VNI }}"</w:t>
            </w:r>
          </w:p>
          <w:p w14:paraId="2385EE34" w14:textId="77777777" w:rsidR="001F368A" w:rsidRPr="008C3C96" w:rsidRDefault="001F368A" w:rsidP="00DC489A">
            <w:pPr>
              <w:pStyle w:val="dC-CommandLine"/>
              <w:rPr>
                <w:rFonts w:ascii="CiscoSansTT" w:hAnsi="CiscoSansTT" w:cs="CiscoSansTT"/>
                <w:sz w:val="20"/>
              </w:rPr>
            </w:pPr>
            <w:r w:rsidRPr="008C3C96">
              <w:rPr>
                <w:rFonts w:ascii="CiscoSansTT" w:hAnsi="CiscoSansTT" w:cs="CiscoSansTT"/>
                <w:sz w:val="20"/>
              </w:rPr>
              <w:t xml:space="preserve">         tags: </w:t>
            </w:r>
            <w:proofErr w:type="spellStart"/>
            <w:r w:rsidRPr="008C3C96">
              <w:rPr>
                <w:rFonts w:ascii="CiscoSansTT" w:hAnsi="CiscoSansTT" w:cs="CiscoSansTT"/>
                <w:sz w:val="20"/>
              </w:rPr>
              <w:t>evpn</w:t>
            </w:r>
            <w:proofErr w:type="spellEnd"/>
          </w:p>
        </w:tc>
      </w:tr>
    </w:tbl>
    <w:p w14:paraId="57267D64" w14:textId="77777777" w:rsidR="001F368A" w:rsidRPr="008C3C96" w:rsidRDefault="001F368A" w:rsidP="001F368A">
      <w:pPr>
        <w:rPr>
          <w:rFonts w:ascii="CiscoSansTT" w:hAnsi="CiscoSansTT" w:cs="CiscoSansTT"/>
        </w:rPr>
      </w:pPr>
    </w:p>
    <w:p w14:paraId="7AA54F6C" w14:textId="77777777" w:rsidR="001F368A" w:rsidRPr="008C3C96" w:rsidRDefault="001F368A" w:rsidP="001F368A">
      <w:pPr>
        <w:pStyle w:val="Heading3"/>
        <w:rPr>
          <w:rFonts w:ascii="CiscoSansTT" w:hAnsi="CiscoSansTT" w:cs="CiscoSansTT"/>
        </w:rPr>
      </w:pPr>
      <w:r w:rsidRPr="008C3C96">
        <w:rPr>
          <w:rFonts w:ascii="CiscoSansTT" w:hAnsi="CiscoSansTT" w:cs="CiscoSansTT"/>
        </w:rPr>
        <w:t xml:space="preserve">Edit variable file for leaf role </w:t>
      </w:r>
    </w:p>
    <w:p w14:paraId="32E4EA3B" w14:textId="77777777" w:rsidR="001F368A" w:rsidRPr="008C3C96" w:rsidRDefault="001F368A" w:rsidP="001F368A">
      <w:pPr>
        <w:pStyle w:val="dC-Normal"/>
        <w:rPr>
          <w:rFonts w:ascii="CiscoSansTT" w:hAnsi="CiscoSansTT" w:cs="CiscoSansTT"/>
          <w:b/>
          <w:sz w:val="24"/>
          <w:szCs w:val="24"/>
        </w:rPr>
      </w:pPr>
      <w:r w:rsidRPr="008C3C96">
        <w:rPr>
          <w:rFonts w:ascii="CiscoSansTT" w:hAnsi="CiscoSansTT" w:cs="CiscoSansTT"/>
          <w:sz w:val="24"/>
          <w:szCs w:val="24"/>
        </w:rPr>
        <w:t xml:space="preserve">No new variables required for Leaf </w:t>
      </w:r>
    </w:p>
    <w:p w14:paraId="12FAA6FD" w14:textId="77777777" w:rsidR="001F368A" w:rsidRPr="008C3C96" w:rsidRDefault="001F368A" w:rsidP="001F368A">
      <w:pPr>
        <w:pStyle w:val="Heading3"/>
        <w:rPr>
          <w:rFonts w:ascii="CiscoSansTT" w:hAnsi="CiscoSansTT" w:cs="CiscoSansTT"/>
        </w:rPr>
      </w:pPr>
      <w:r w:rsidRPr="008C3C96">
        <w:rPr>
          <w:rFonts w:ascii="CiscoSansTT" w:hAnsi="CiscoSansTT" w:cs="CiscoSansTT"/>
        </w:rPr>
        <w:t xml:space="preserve">Run the playbook and verify configuration changes </w:t>
      </w:r>
    </w:p>
    <w:tbl>
      <w:tblPr>
        <w:tblStyle w:val="TableGrid"/>
        <w:tblW w:w="0" w:type="auto"/>
        <w:tblLook w:val="04A0" w:firstRow="1" w:lastRow="0" w:firstColumn="1" w:lastColumn="0" w:noHBand="0" w:noVBand="1"/>
      </w:tblPr>
      <w:tblGrid>
        <w:gridCol w:w="9016"/>
      </w:tblGrid>
      <w:tr w:rsidR="001F368A" w:rsidRPr="008C3C96" w14:paraId="4D2426C4" w14:textId="77777777" w:rsidTr="00DC489A">
        <w:tc>
          <w:tcPr>
            <w:tcW w:w="10416" w:type="dxa"/>
          </w:tcPr>
          <w:p w14:paraId="34E4EB50" w14:textId="77777777" w:rsidR="001F368A" w:rsidRPr="008C3C96" w:rsidRDefault="001F368A" w:rsidP="00DC489A">
            <w:pPr>
              <w:pStyle w:val="dC-Normal"/>
              <w:rPr>
                <w:rFonts w:ascii="CiscoSansTT" w:hAnsi="CiscoSansTT" w:cs="CiscoSansTT"/>
              </w:rPr>
            </w:pPr>
            <w:r w:rsidRPr="008C3C96">
              <w:rPr>
                <w:rFonts w:ascii="CiscoSansTT" w:hAnsi="CiscoSansTT" w:cs="CiscoSansTT"/>
              </w:rPr>
              <w:t>[root@rhel7-tools LTRDCN-</w:t>
            </w:r>
            <w:proofErr w:type="gramStart"/>
            <w:r w:rsidRPr="008C3C96">
              <w:rPr>
                <w:rFonts w:ascii="CiscoSansTT" w:hAnsi="CiscoSansTT" w:cs="CiscoSansTT"/>
              </w:rPr>
              <w:t>1572]#</w:t>
            </w:r>
            <w:proofErr w:type="gramEnd"/>
            <w:r w:rsidRPr="008C3C96">
              <w:rPr>
                <w:rFonts w:ascii="CiscoSansTT" w:hAnsi="CiscoSansTT" w:cs="CiscoSansTT"/>
              </w:rPr>
              <w:t xml:space="preserve"> </w:t>
            </w:r>
            <w:r w:rsidRPr="008C3C96">
              <w:rPr>
                <w:rFonts w:ascii="CiscoSansTT" w:hAnsi="CiscoSansTT" w:cs="CiscoSansTT"/>
                <w:b/>
              </w:rPr>
              <w:t xml:space="preserve">ansible-playbook </w:t>
            </w:r>
            <w:proofErr w:type="spellStart"/>
            <w:r w:rsidRPr="008C3C96">
              <w:rPr>
                <w:rFonts w:ascii="CiscoSansTT" w:hAnsi="CiscoSansTT" w:cs="CiscoSansTT"/>
                <w:b/>
              </w:rPr>
              <w:t>nxos_fabric.yml</w:t>
            </w:r>
            <w:proofErr w:type="spellEnd"/>
            <w:r w:rsidRPr="008C3C96">
              <w:rPr>
                <w:rFonts w:ascii="CiscoSansTT" w:hAnsi="CiscoSansTT" w:cs="CiscoSansTT"/>
                <w:b/>
              </w:rPr>
              <w:t xml:space="preserve"> --tags “</w:t>
            </w:r>
            <w:proofErr w:type="spellStart"/>
            <w:r w:rsidRPr="008C3C96">
              <w:rPr>
                <w:rFonts w:ascii="CiscoSansTT" w:hAnsi="CiscoSansTT" w:cs="CiscoSansTT"/>
                <w:b/>
              </w:rPr>
              <w:t>evpn</w:t>
            </w:r>
            <w:proofErr w:type="spellEnd"/>
            <w:r w:rsidRPr="008C3C96">
              <w:rPr>
                <w:rFonts w:ascii="CiscoSansTT" w:hAnsi="CiscoSansTT" w:cs="CiscoSansTT"/>
                <w:b/>
              </w:rPr>
              <w:t>”</w:t>
            </w:r>
          </w:p>
        </w:tc>
      </w:tr>
    </w:tbl>
    <w:p w14:paraId="7EF00AB6" w14:textId="77777777" w:rsidR="001F368A" w:rsidRPr="008C3C96" w:rsidRDefault="001F368A" w:rsidP="001F368A">
      <w:pPr>
        <w:pStyle w:val="dC-Normal"/>
        <w:rPr>
          <w:rFonts w:ascii="CiscoSansTT" w:hAnsi="CiscoSansTT" w:cs="CiscoSansTT"/>
          <w:sz w:val="24"/>
          <w:szCs w:val="24"/>
        </w:rPr>
      </w:pPr>
      <w:r w:rsidRPr="008C3C96">
        <w:rPr>
          <w:rFonts w:ascii="CiscoSansTT" w:hAnsi="CiscoSansTT" w:cs="CiscoSansTT"/>
          <w:sz w:val="24"/>
          <w:szCs w:val="24"/>
        </w:rPr>
        <w:t>Below screenshot shows the output of above playbook:</w:t>
      </w:r>
    </w:p>
    <w:p w14:paraId="59D7DC54" w14:textId="77777777" w:rsidR="001F368A" w:rsidRPr="008C3C96" w:rsidRDefault="001F368A" w:rsidP="001F368A">
      <w:pPr>
        <w:pStyle w:val="dC-Normal"/>
        <w:rPr>
          <w:rFonts w:ascii="CiscoSansTT" w:hAnsi="CiscoSansTT" w:cs="CiscoSansTT"/>
        </w:rPr>
      </w:pPr>
      <w:r w:rsidRPr="008C3C96">
        <w:rPr>
          <w:rFonts w:ascii="CiscoSansTT" w:hAnsi="CiscoSansTT" w:cs="CiscoSansTT"/>
          <w:noProof/>
          <w:lang w:eastAsia="zh-CN"/>
        </w:rPr>
        <w:lastRenderedPageBreak/>
        <w:drawing>
          <wp:inline distT="0" distB="0" distL="0" distR="0" wp14:anchorId="35315228" wp14:editId="40299A35">
            <wp:extent cx="6620510" cy="4025900"/>
            <wp:effectExtent l="0" t="0" r="8890" b="1270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creen Shot 2018-01-26 at 1.21.07 PM.png"/>
                    <pic:cNvPicPr/>
                  </pic:nvPicPr>
                  <pic:blipFill>
                    <a:blip r:embed="rId84">
                      <a:extLst>
                        <a:ext uri="{28A0092B-C50C-407E-A947-70E740481C1C}">
                          <a14:useLocalDpi xmlns:a14="http://schemas.microsoft.com/office/drawing/2010/main" val="0"/>
                        </a:ext>
                      </a:extLst>
                    </a:blip>
                    <a:stretch>
                      <a:fillRect/>
                    </a:stretch>
                  </pic:blipFill>
                  <pic:spPr>
                    <a:xfrm>
                      <a:off x="0" y="0"/>
                      <a:ext cx="6620510" cy="4025900"/>
                    </a:xfrm>
                    <a:prstGeom prst="rect">
                      <a:avLst/>
                    </a:prstGeom>
                  </pic:spPr>
                </pic:pic>
              </a:graphicData>
            </a:graphic>
          </wp:inline>
        </w:drawing>
      </w:r>
    </w:p>
    <w:p w14:paraId="492C783A" w14:textId="77777777" w:rsidR="001F368A" w:rsidRPr="008C3C96" w:rsidRDefault="001F368A" w:rsidP="001F368A">
      <w:pPr>
        <w:pStyle w:val="dC-Normal"/>
        <w:rPr>
          <w:rFonts w:ascii="CiscoSansTT" w:hAnsi="CiscoSansTT" w:cs="CiscoSansTT"/>
        </w:rPr>
      </w:pPr>
      <w:r w:rsidRPr="008C3C96">
        <w:rPr>
          <w:rFonts w:ascii="CiscoSansTT" w:hAnsi="CiscoSansTT" w:cs="CiscoSansTT"/>
        </w:rPr>
        <w:t>After successful execution of the playbook:</w:t>
      </w:r>
    </w:p>
    <w:p w14:paraId="4A0D309F" w14:textId="77777777" w:rsidR="001F368A" w:rsidRPr="008C3C96" w:rsidRDefault="001F368A" w:rsidP="001F368A">
      <w:pPr>
        <w:pStyle w:val="dC-Note"/>
        <w:rPr>
          <w:rFonts w:ascii="CiscoSansTT" w:hAnsi="CiscoSansTT" w:cs="CiscoSansTT"/>
          <w:b/>
          <w:sz w:val="24"/>
          <w:szCs w:val="24"/>
        </w:rPr>
      </w:pPr>
      <w:r w:rsidRPr="008C3C96">
        <w:rPr>
          <w:rFonts w:ascii="CiscoSansTT" w:hAnsi="CiscoSansTT" w:cs="CiscoSansTT"/>
          <w:b/>
          <w:sz w:val="24"/>
          <w:szCs w:val="24"/>
        </w:rPr>
        <w:t xml:space="preserve">Note: login to any leaf or spine switch to verify BGP EVPN configuration and </w:t>
      </w:r>
      <w:proofErr w:type="spellStart"/>
      <w:r w:rsidRPr="008C3C96">
        <w:rPr>
          <w:rFonts w:ascii="CiscoSansTT" w:hAnsi="CiscoSansTT" w:cs="CiscoSansTT"/>
          <w:b/>
          <w:sz w:val="24"/>
          <w:szCs w:val="24"/>
        </w:rPr>
        <w:t>evpn</w:t>
      </w:r>
      <w:proofErr w:type="spellEnd"/>
      <w:r w:rsidRPr="008C3C96">
        <w:rPr>
          <w:rFonts w:ascii="CiscoSansTT" w:hAnsi="CiscoSansTT" w:cs="CiscoSansTT"/>
          <w:b/>
          <w:sz w:val="24"/>
          <w:szCs w:val="24"/>
        </w:rPr>
        <w:t xml:space="preserve"> </w:t>
      </w:r>
      <w:proofErr w:type="spellStart"/>
      <w:r w:rsidRPr="008C3C96">
        <w:rPr>
          <w:rFonts w:ascii="CiscoSansTT" w:hAnsi="CiscoSansTT" w:cs="CiscoSansTT"/>
          <w:b/>
          <w:sz w:val="24"/>
          <w:szCs w:val="24"/>
        </w:rPr>
        <w:t>negibor</w:t>
      </w:r>
      <w:proofErr w:type="spellEnd"/>
      <w:r w:rsidRPr="008C3C96">
        <w:rPr>
          <w:rFonts w:ascii="CiscoSansTT" w:hAnsi="CiscoSansTT" w:cs="CiscoSansTT"/>
          <w:b/>
          <w:sz w:val="24"/>
          <w:szCs w:val="24"/>
        </w:rPr>
        <w:t xml:space="preserve"> from ‘show </w:t>
      </w:r>
      <w:proofErr w:type="spellStart"/>
      <w:r w:rsidRPr="008C3C96">
        <w:rPr>
          <w:rFonts w:ascii="CiscoSansTT" w:hAnsi="CiscoSansTT" w:cs="CiscoSansTT"/>
          <w:b/>
          <w:sz w:val="24"/>
          <w:szCs w:val="24"/>
        </w:rPr>
        <w:t>bgp</w:t>
      </w:r>
      <w:proofErr w:type="spellEnd"/>
      <w:r w:rsidRPr="008C3C96">
        <w:rPr>
          <w:rFonts w:ascii="CiscoSansTT" w:hAnsi="CiscoSansTT" w:cs="CiscoSansTT"/>
          <w:b/>
          <w:sz w:val="24"/>
          <w:szCs w:val="24"/>
        </w:rPr>
        <w:t xml:space="preserve"> l2vpn </w:t>
      </w:r>
      <w:proofErr w:type="spellStart"/>
      <w:r w:rsidRPr="008C3C96">
        <w:rPr>
          <w:rFonts w:ascii="CiscoSansTT" w:hAnsi="CiscoSansTT" w:cs="CiscoSansTT"/>
          <w:b/>
          <w:sz w:val="24"/>
          <w:szCs w:val="24"/>
        </w:rPr>
        <w:t>evpn</w:t>
      </w:r>
      <w:proofErr w:type="spellEnd"/>
      <w:r w:rsidRPr="008C3C96">
        <w:rPr>
          <w:rFonts w:ascii="CiscoSansTT" w:hAnsi="CiscoSansTT" w:cs="CiscoSansTT"/>
          <w:b/>
          <w:sz w:val="24"/>
          <w:szCs w:val="24"/>
        </w:rPr>
        <w:t xml:space="preserve"> summary’</w:t>
      </w:r>
    </w:p>
    <w:p w14:paraId="770F1EA6" w14:textId="77777777" w:rsidR="001F368A" w:rsidRPr="008C3C96" w:rsidRDefault="001F368A" w:rsidP="001F368A">
      <w:pPr>
        <w:pStyle w:val="dC-Normal"/>
        <w:rPr>
          <w:rFonts w:ascii="CiscoSansTT" w:hAnsi="CiscoSansTT" w:cs="CiscoSansTT"/>
          <w:sz w:val="24"/>
          <w:szCs w:val="24"/>
        </w:rPr>
      </w:pPr>
      <w:r w:rsidRPr="008C3C96">
        <w:rPr>
          <w:rFonts w:ascii="CiscoSansTT" w:hAnsi="CiscoSansTT" w:cs="CiscoSansTT"/>
          <w:sz w:val="24"/>
          <w:szCs w:val="24"/>
        </w:rPr>
        <w:t>Below screenshot shows the output of above command from leaf-4 switch:</w:t>
      </w:r>
    </w:p>
    <w:p w14:paraId="1A17ACCF" w14:textId="77777777" w:rsidR="001F368A" w:rsidRPr="008C3C96" w:rsidRDefault="001F368A" w:rsidP="001F368A">
      <w:pPr>
        <w:pStyle w:val="dC-Normal"/>
        <w:rPr>
          <w:rFonts w:ascii="CiscoSansTT" w:hAnsi="CiscoSansTT" w:cs="CiscoSansTT"/>
        </w:rPr>
      </w:pPr>
      <w:r w:rsidRPr="008C3C96">
        <w:rPr>
          <w:rFonts w:ascii="CiscoSansTT" w:hAnsi="CiscoSansTT" w:cs="CiscoSansTT"/>
          <w:noProof/>
          <w:lang w:eastAsia="zh-CN"/>
        </w:rPr>
        <w:drawing>
          <wp:inline distT="0" distB="0" distL="0" distR="0" wp14:anchorId="170DAD49" wp14:editId="02BD8EAF">
            <wp:extent cx="6620510" cy="1809750"/>
            <wp:effectExtent l="0" t="0" r="889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620510" cy="1809750"/>
                    </a:xfrm>
                    <a:prstGeom prst="rect">
                      <a:avLst/>
                    </a:prstGeom>
                  </pic:spPr>
                </pic:pic>
              </a:graphicData>
            </a:graphic>
          </wp:inline>
        </w:drawing>
      </w:r>
    </w:p>
    <w:p w14:paraId="194D4743" w14:textId="77777777" w:rsidR="001F368A" w:rsidRPr="008C3C96" w:rsidRDefault="001F368A" w:rsidP="001F368A">
      <w:pPr>
        <w:pStyle w:val="Heading3"/>
        <w:rPr>
          <w:rFonts w:ascii="CiscoSansTT" w:hAnsi="CiscoSansTT" w:cs="CiscoSansTT"/>
        </w:rPr>
      </w:pPr>
      <w:r w:rsidRPr="008C3C96">
        <w:rPr>
          <w:rFonts w:ascii="CiscoSansTT" w:hAnsi="CiscoSansTT" w:cs="CiscoSansTT"/>
        </w:rPr>
        <w:t xml:space="preserve">Step 7: Run </w:t>
      </w:r>
      <w:proofErr w:type="spellStart"/>
      <w:r w:rsidRPr="008C3C96">
        <w:rPr>
          <w:rFonts w:ascii="CiscoSansTT" w:hAnsi="CiscoSansTT" w:cs="CiscoSansTT"/>
        </w:rPr>
        <w:t>nxos_fabric</w:t>
      </w:r>
      <w:proofErr w:type="spellEnd"/>
      <w:r w:rsidRPr="008C3C96">
        <w:rPr>
          <w:rFonts w:ascii="CiscoSansTT" w:hAnsi="CiscoSansTT" w:cs="CiscoSansTT"/>
        </w:rPr>
        <w:t xml:space="preserve"> playbook</w:t>
      </w:r>
    </w:p>
    <w:p w14:paraId="44B38272" w14:textId="77777777" w:rsidR="001F368A" w:rsidRPr="008C3C96" w:rsidRDefault="001F368A" w:rsidP="001F368A">
      <w:pPr>
        <w:pStyle w:val="dC-Normal"/>
        <w:rPr>
          <w:rFonts w:ascii="CiscoSansTT" w:hAnsi="CiscoSansTT" w:cs="CiscoSansTT"/>
          <w:sz w:val="24"/>
          <w:szCs w:val="24"/>
        </w:rPr>
      </w:pPr>
      <w:r w:rsidRPr="008C3C96">
        <w:rPr>
          <w:rFonts w:ascii="CiscoSansTT" w:hAnsi="CiscoSansTT" w:cs="CiscoSansTT"/>
          <w:sz w:val="24"/>
          <w:szCs w:val="24"/>
        </w:rPr>
        <w:t xml:space="preserve">Up on this point, you have run the playbook during each step. You could re-run the whole playbook without giving any tags, but no new changes should be </w:t>
      </w:r>
      <w:proofErr w:type="spellStart"/>
      <w:r w:rsidRPr="008C3C96">
        <w:rPr>
          <w:rFonts w:ascii="CiscoSansTT" w:hAnsi="CiscoSansTT" w:cs="CiscoSansTT"/>
          <w:sz w:val="24"/>
          <w:szCs w:val="24"/>
        </w:rPr>
        <w:t>maded</w:t>
      </w:r>
      <w:proofErr w:type="spellEnd"/>
      <w:r w:rsidRPr="008C3C96">
        <w:rPr>
          <w:rFonts w:ascii="CiscoSansTT" w:hAnsi="CiscoSansTT" w:cs="CiscoSansTT"/>
          <w:sz w:val="24"/>
          <w:szCs w:val="24"/>
        </w:rPr>
        <w:t xml:space="preserve"> to the switches. </w:t>
      </w:r>
    </w:p>
    <w:p w14:paraId="35A03697" w14:textId="77777777" w:rsidR="001F368A" w:rsidRPr="008C3C96" w:rsidRDefault="001F368A" w:rsidP="001F368A">
      <w:pPr>
        <w:rPr>
          <w:rFonts w:ascii="CiscoSansTT" w:hAnsi="CiscoSansTT" w:cs="CiscoSansTT"/>
        </w:rPr>
      </w:pPr>
    </w:p>
    <w:tbl>
      <w:tblPr>
        <w:tblStyle w:val="TableGrid"/>
        <w:tblW w:w="0" w:type="auto"/>
        <w:tblLook w:val="04A0" w:firstRow="1" w:lastRow="0" w:firstColumn="1" w:lastColumn="0" w:noHBand="0" w:noVBand="1"/>
      </w:tblPr>
      <w:tblGrid>
        <w:gridCol w:w="9016"/>
      </w:tblGrid>
      <w:tr w:rsidR="001F368A" w:rsidRPr="008C3C96" w14:paraId="687E8E72" w14:textId="77777777" w:rsidTr="00DC489A">
        <w:tc>
          <w:tcPr>
            <w:tcW w:w="9016" w:type="dxa"/>
          </w:tcPr>
          <w:p w14:paraId="5E5B1D43" w14:textId="77777777" w:rsidR="001F368A" w:rsidRPr="008C3C96" w:rsidRDefault="001F368A" w:rsidP="00DC489A">
            <w:pPr>
              <w:rPr>
                <w:rFonts w:ascii="CiscoSansTT" w:hAnsi="CiscoSansTT" w:cs="CiscoSansTT"/>
              </w:rPr>
            </w:pPr>
            <w:r w:rsidRPr="008C3C96">
              <w:rPr>
                <w:rFonts w:ascii="CiscoSansTT" w:hAnsi="CiscoSansTT" w:cs="CiscoSansTT"/>
              </w:rPr>
              <w:t>[root@rhel7-tools LTRDCN-</w:t>
            </w:r>
            <w:proofErr w:type="gramStart"/>
            <w:r w:rsidRPr="008C3C96">
              <w:rPr>
                <w:rFonts w:ascii="CiscoSansTT" w:hAnsi="CiscoSansTT" w:cs="CiscoSansTT"/>
              </w:rPr>
              <w:t>1572]#</w:t>
            </w:r>
            <w:proofErr w:type="gramEnd"/>
            <w:r w:rsidRPr="008C3C96">
              <w:rPr>
                <w:rFonts w:ascii="CiscoSansTT" w:hAnsi="CiscoSansTT" w:cs="CiscoSansTT"/>
              </w:rPr>
              <w:t xml:space="preserve"> </w:t>
            </w:r>
            <w:r w:rsidRPr="008C3C96">
              <w:rPr>
                <w:rFonts w:ascii="CiscoSansTT" w:hAnsi="CiscoSansTT" w:cs="CiscoSansTT"/>
                <w:b/>
              </w:rPr>
              <w:t xml:space="preserve">ansible-playbook </w:t>
            </w:r>
            <w:proofErr w:type="spellStart"/>
            <w:r w:rsidRPr="008C3C96">
              <w:rPr>
                <w:rFonts w:ascii="CiscoSansTT" w:hAnsi="CiscoSansTT" w:cs="CiscoSansTT"/>
                <w:b/>
              </w:rPr>
              <w:t>nxos_fabric.yml</w:t>
            </w:r>
            <w:proofErr w:type="spellEnd"/>
          </w:p>
        </w:tc>
      </w:tr>
    </w:tbl>
    <w:p w14:paraId="5A2B95F6" w14:textId="77777777" w:rsidR="001F368A" w:rsidRPr="008C3C96" w:rsidRDefault="001F368A" w:rsidP="001F368A">
      <w:pPr>
        <w:rPr>
          <w:rFonts w:ascii="CiscoSansTT" w:hAnsi="CiscoSansTT" w:cs="CiscoSansTT"/>
        </w:rPr>
      </w:pPr>
    </w:p>
    <w:p w14:paraId="5524E372" w14:textId="77777777" w:rsidR="001F368A" w:rsidRPr="008C3C96" w:rsidRDefault="001F368A" w:rsidP="001F368A">
      <w:pPr>
        <w:rPr>
          <w:rFonts w:ascii="CiscoSansTT" w:hAnsi="CiscoSansTT" w:cs="CiscoSansTT"/>
        </w:rPr>
      </w:pPr>
      <w:r w:rsidRPr="008C3C96">
        <w:rPr>
          <w:rFonts w:ascii="CiscoSansTT" w:hAnsi="CiscoSansTT" w:cs="CiscoSansTT"/>
        </w:rPr>
        <w:lastRenderedPageBreak/>
        <w:t xml:space="preserve">Congratulation! You have just built VXLAN fabric using ansible + Jinja2 template and ansible + NXOS modules. Let’s verify the VXLAN bridging and VXLAN routing from servers that are pre-configured in following VLANs and IPs </w:t>
      </w:r>
    </w:p>
    <w:tbl>
      <w:tblPr>
        <w:tblStyle w:val="TableGrid"/>
        <w:tblW w:w="0" w:type="auto"/>
        <w:tblLook w:val="04A0" w:firstRow="1" w:lastRow="0" w:firstColumn="1" w:lastColumn="0" w:noHBand="0" w:noVBand="1"/>
      </w:tblPr>
      <w:tblGrid>
        <w:gridCol w:w="2271"/>
        <w:gridCol w:w="2159"/>
        <w:gridCol w:w="2232"/>
        <w:gridCol w:w="2354"/>
      </w:tblGrid>
      <w:tr w:rsidR="001F368A" w:rsidRPr="008C3C96" w14:paraId="17A2B656" w14:textId="77777777" w:rsidTr="00DC489A">
        <w:tc>
          <w:tcPr>
            <w:tcW w:w="2679" w:type="dxa"/>
            <w:shd w:val="clear" w:color="auto" w:fill="00B0F0"/>
          </w:tcPr>
          <w:p w14:paraId="03366788" w14:textId="77777777" w:rsidR="001F368A" w:rsidRPr="008C3C96" w:rsidRDefault="001F368A" w:rsidP="00DC489A">
            <w:pPr>
              <w:rPr>
                <w:rFonts w:ascii="CiscoSansTT" w:hAnsi="CiscoSansTT" w:cs="CiscoSansTT"/>
                <w:b/>
              </w:rPr>
            </w:pPr>
            <w:r w:rsidRPr="008C3C96">
              <w:rPr>
                <w:rFonts w:ascii="CiscoSansTT" w:hAnsi="CiscoSansTT" w:cs="CiscoSansTT"/>
                <w:b/>
              </w:rPr>
              <w:t xml:space="preserve">Server Name </w:t>
            </w:r>
          </w:p>
        </w:tc>
        <w:tc>
          <w:tcPr>
            <w:tcW w:w="2492" w:type="dxa"/>
            <w:shd w:val="clear" w:color="auto" w:fill="00B0F0"/>
          </w:tcPr>
          <w:p w14:paraId="592E7B16" w14:textId="77777777" w:rsidR="001F368A" w:rsidRPr="008C3C96" w:rsidRDefault="001F368A" w:rsidP="00DC489A">
            <w:pPr>
              <w:rPr>
                <w:rFonts w:ascii="CiscoSansTT" w:hAnsi="CiscoSansTT" w:cs="CiscoSansTT"/>
                <w:b/>
              </w:rPr>
            </w:pPr>
            <w:r w:rsidRPr="008C3C96">
              <w:rPr>
                <w:rFonts w:ascii="CiscoSansTT" w:hAnsi="CiscoSansTT" w:cs="CiscoSansTT"/>
                <w:b/>
              </w:rPr>
              <w:t>Connect to switch</w:t>
            </w:r>
          </w:p>
        </w:tc>
        <w:tc>
          <w:tcPr>
            <w:tcW w:w="2691" w:type="dxa"/>
            <w:shd w:val="clear" w:color="auto" w:fill="00B0F0"/>
          </w:tcPr>
          <w:p w14:paraId="6734DB0D" w14:textId="77777777" w:rsidR="001F368A" w:rsidRPr="008C3C96" w:rsidRDefault="001F368A" w:rsidP="00DC489A">
            <w:pPr>
              <w:rPr>
                <w:rFonts w:ascii="CiscoSansTT" w:hAnsi="CiscoSansTT" w:cs="CiscoSansTT"/>
                <w:b/>
              </w:rPr>
            </w:pPr>
            <w:r w:rsidRPr="008C3C96">
              <w:rPr>
                <w:rFonts w:ascii="CiscoSansTT" w:hAnsi="CiscoSansTT" w:cs="CiscoSansTT"/>
                <w:b/>
              </w:rPr>
              <w:t>In VLAN</w:t>
            </w:r>
          </w:p>
        </w:tc>
        <w:tc>
          <w:tcPr>
            <w:tcW w:w="2554" w:type="dxa"/>
            <w:shd w:val="clear" w:color="auto" w:fill="00B0F0"/>
          </w:tcPr>
          <w:p w14:paraId="71C46D51" w14:textId="77777777" w:rsidR="001F368A" w:rsidRPr="008C3C96" w:rsidRDefault="001F368A" w:rsidP="00DC489A">
            <w:pPr>
              <w:rPr>
                <w:rFonts w:ascii="CiscoSansTT" w:hAnsi="CiscoSansTT" w:cs="CiscoSansTT"/>
                <w:b/>
              </w:rPr>
            </w:pPr>
            <w:r w:rsidRPr="008C3C96">
              <w:rPr>
                <w:rFonts w:ascii="CiscoSansTT" w:hAnsi="CiscoSansTT" w:cs="CiscoSansTT"/>
                <w:b/>
              </w:rPr>
              <w:t>IP</w:t>
            </w:r>
          </w:p>
        </w:tc>
      </w:tr>
      <w:tr w:rsidR="001F368A" w:rsidRPr="008C3C96" w14:paraId="1D0BB549" w14:textId="77777777" w:rsidTr="00DC489A">
        <w:tc>
          <w:tcPr>
            <w:tcW w:w="2679" w:type="dxa"/>
          </w:tcPr>
          <w:p w14:paraId="5839C919" w14:textId="77777777" w:rsidR="001F368A" w:rsidRPr="008C3C96" w:rsidRDefault="001F368A" w:rsidP="00DC489A">
            <w:pPr>
              <w:rPr>
                <w:rFonts w:ascii="CiscoSansTT" w:hAnsi="CiscoSansTT" w:cs="CiscoSansTT"/>
              </w:rPr>
            </w:pPr>
            <w:r w:rsidRPr="008C3C96">
              <w:rPr>
                <w:rFonts w:ascii="CiscoSansTT" w:hAnsi="CiscoSansTT" w:cs="CiscoSansTT"/>
              </w:rPr>
              <w:t>Server-1</w:t>
            </w:r>
          </w:p>
        </w:tc>
        <w:tc>
          <w:tcPr>
            <w:tcW w:w="2492" w:type="dxa"/>
          </w:tcPr>
          <w:p w14:paraId="3BE4A557" w14:textId="77777777" w:rsidR="001F368A" w:rsidRPr="008C3C96" w:rsidRDefault="001F368A" w:rsidP="00DC489A">
            <w:pPr>
              <w:rPr>
                <w:rFonts w:ascii="CiscoSansTT" w:hAnsi="CiscoSansTT" w:cs="CiscoSansTT"/>
              </w:rPr>
            </w:pPr>
            <w:r w:rsidRPr="008C3C96">
              <w:rPr>
                <w:rFonts w:ascii="CiscoSansTT" w:hAnsi="CiscoSansTT" w:cs="CiscoSansTT"/>
              </w:rPr>
              <w:t>Leaf-1</w:t>
            </w:r>
          </w:p>
        </w:tc>
        <w:tc>
          <w:tcPr>
            <w:tcW w:w="2691" w:type="dxa"/>
          </w:tcPr>
          <w:p w14:paraId="4DA7CB9A" w14:textId="77777777" w:rsidR="001F368A" w:rsidRPr="008C3C96" w:rsidRDefault="001F368A" w:rsidP="00DC489A">
            <w:pPr>
              <w:rPr>
                <w:rFonts w:ascii="CiscoSansTT" w:hAnsi="CiscoSansTT" w:cs="CiscoSansTT"/>
              </w:rPr>
            </w:pPr>
            <w:r w:rsidRPr="008C3C96">
              <w:rPr>
                <w:rFonts w:ascii="CiscoSansTT" w:hAnsi="CiscoSansTT" w:cs="CiscoSansTT"/>
              </w:rPr>
              <w:t>140</w:t>
            </w:r>
          </w:p>
        </w:tc>
        <w:tc>
          <w:tcPr>
            <w:tcW w:w="2554" w:type="dxa"/>
          </w:tcPr>
          <w:p w14:paraId="393ABA59" w14:textId="77777777" w:rsidR="001F368A" w:rsidRPr="008C3C96" w:rsidRDefault="001F368A" w:rsidP="00DC489A">
            <w:pPr>
              <w:rPr>
                <w:rFonts w:ascii="CiscoSansTT" w:hAnsi="CiscoSansTT" w:cs="CiscoSansTT"/>
              </w:rPr>
            </w:pPr>
            <w:r w:rsidRPr="008C3C96">
              <w:rPr>
                <w:rFonts w:ascii="CiscoSansTT" w:hAnsi="CiscoSansTT" w:cs="CiscoSansTT"/>
              </w:rPr>
              <w:t>172.21.140.10</w:t>
            </w:r>
          </w:p>
        </w:tc>
      </w:tr>
      <w:tr w:rsidR="001F368A" w:rsidRPr="008C3C96" w14:paraId="650A13E7" w14:textId="77777777" w:rsidTr="00DC489A">
        <w:tc>
          <w:tcPr>
            <w:tcW w:w="2679" w:type="dxa"/>
          </w:tcPr>
          <w:p w14:paraId="653679E6" w14:textId="77777777" w:rsidR="001F368A" w:rsidRPr="008C3C96" w:rsidRDefault="001F368A" w:rsidP="00DC489A">
            <w:pPr>
              <w:rPr>
                <w:rFonts w:ascii="CiscoSansTT" w:hAnsi="CiscoSansTT" w:cs="CiscoSansTT"/>
              </w:rPr>
            </w:pPr>
            <w:r w:rsidRPr="008C3C96">
              <w:rPr>
                <w:rFonts w:ascii="CiscoSansTT" w:hAnsi="CiscoSansTT" w:cs="CiscoSansTT"/>
              </w:rPr>
              <w:t>Server-3</w:t>
            </w:r>
          </w:p>
        </w:tc>
        <w:tc>
          <w:tcPr>
            <w:tcW w:w="2492" w:type="dxa"/>
          </w:tcPr>
          <w:p w14:paraId="75EF5839" w14:textId="77777777" w:rsidR="001F368A" w:rsidRPr="008C3C96" w:rsidRDefault="001F368A" w:rsidP="00DC489A">
            <w:pPr>
              <w:rPr>
                <w:rFonts w:ascii="CiscoSansTT" w:hAnsi="CiscoSansTT" w:cs="CiscoSansTT"/>
              </w:rPr>
            </w:pPr>
            <w:r w:rsidRPr="008C3C96">
              <w:rPr>
                <w:rFonts w:ascii="CiscoSansTT" w:hAnsi="CiscoSansTT" w:cs="CiscoSansTT"/>
              </w:rPr>
              <w:t>Leaf-3</w:t>
            </w:r>
          </w:p>
        </w:tc>
        <w:tc>
          <w:tcPr>
            <w:tcW w:w="2691" w:type="dxa"/>
          </w:tcPr>
          <w:p w14:paraId="7A188395" w14:textId="77777777" w:rsidR="001F368A" w:rsidRPr="008C3C96" w:rsidRDefault="001F368A" w:rsidP="00DC489A">
            <w:pPr>
              <w:rPr>
                <w:rFonts w:ascii="CiscoSansTT" w:hAnsi="CiscoSansTT" w:cs="CiscoSansTT"/>
              </w:rPr>
            </w:pPr>
            <w:r w:rsidRPr="008C3C96">
              <w:rPr>
                <w:rFonts w:ascii="CiscoSansTT" w:hAnsi="CiscoSansTT" w:cs="CiscoSansTT"/>
              </w:rPr>
              <w:t>140</w:t>
            </w:r>
          </w:p>
        </w:tc>
        <w:tc>
          <w:tcPr>
            <w:tcW w:w="2554" w:type="dxa"/>
          </w:tcPr>
          <w:p w14:paraId="197CD528" w14:textId="77777777" w:rsidR="001F368A" w:rsidRPr="008C3C96" w:rsidRDefault="001F368A" w:rsidP="00DC489A">
            <w:pPr>
              <w:rPr>
                <w:rFonts w:ascii="CiscoSansTT" w:hAnsi="CiscoSansTT" w:cs="CiscoSansTT"/>
              </w:rPr>
            </w:pPr>
            <w:r w:rsidRPr="008C3C96">
              <w:rPr>
                <w:rFonts w:ascii="CiscoSansTT" w:hAnsi="CiscoSansTT" w:cs="CiscoSansTT"/>
              </w:rPr>
              <w:t>172.21.140.11</w:t>
            </w:r>
          </w:p>
        </w:tc>
      </w:tr>
      <w:tr w:rsidR="001F368A" w:rsidRPr="008C3C96" w14:paraId="1FCC28BC" w14:textId="77777777" w:rsidTr="00DC489A">
        <w:tc>
          <w:tcPr>
            <w:tcW w:w="2679" w:type="dxa"/>
          </w:tcPr>
          <w:p w14:paraId="4EAA83D9" w14:textId="77777777" w:rsidR="001F368A" w:rsidRPr="008C3C96" w:rsidRDefault="001F368A" w:rsidP="00DC489A">
            <w:pPr>
              <w:rPr>
                <w:rFonts w:ascii="CiscoSansTT" w:hAnsi="CiscoSansTT" w:cs="CiscoSansTT"/>
              </w:rPr>
            </w:pPr>
            <w:r w:rsidRPr="008C3C96">
              <w:rPr>
                <w:rFonts w:ascii="CiscoSansTT" w:hAnsi="CiscoSansTT" w:cs="CiscoSansTT"/>
              </w:rPr>
              <w:t>Server-4</w:t>
            </w:r>
          </w:p>
        </w:tc>
        <w:tc>
          <w:tcPr>
            <w:tcW w:w="2492" w:type="dxa"/>
          </w:tcPr>
          <w:p w14:paraId="7E90EA21" w14:textId="77777777" w:rsidR="001F368A" w:rsidRPr="008C3C96" w:rsidRDefault="001F368A" w:rsidP="00DC489A">
            <w:pPr>
              <w:rPr>
                <w:rFonts w:ascii="CiscoSansTT" w:hAnsi="CiscoSansTT" w:cs="CiscoSansTT"/>
              </w:rPr>
            </w:pPr>
            <w:r w:rsidRPr="008C3C96">
              <w:rPr>
                <w:rFonts w:ascii="CiscoSansTT" w:hAnsi="CiscoSansTT" w:cs="CiscoSansTT"/>
              </w:rPr>
              <w:t>Leaf-4</w:t>
            </w:r>
          </w:p>
        </w:tc>
        <w:tc>
          <w:tcPr>
            <w:tcW w:w="2691" w:type="dxa"/>
          </w:tcPr>
          <w:p w14:paraId="1872ED13" w14:textId="77777777" w:rsidR="001F368A" w:rsidRPr="008C3C96" w:rsidRDefault="001F368A" w:rsidP="00DC489A">
            <w:pPr>
              <w:rPr>
                <w:rFonts w:ascii="CiscoSansTT" w:hAnsi="CiscoSansTT" w:cs="CiscoSansTT"/>
              </w:rPr>
            </w:pPr>
            <w:r w:rsidRPr="008C3C96">
              <w:rPr>
                <w:rFonts w:ascii="CiscoSansTT" w:hAnsi="CiscoSansTT" w:cs="CiscoSansTT"/>
              </w:rPr>
              <w:t>141</w:t>
            </w:r>
          </w:p>
        </w:tc>
        <w:tc>
          <w:tcPr>
            <w:tcW w:w="2554" w:type="dxa"/>
          </w:tcPr>
          <w:p w14:paraId="0BFDB9C3" w14:textId="77777777" w:rsidR="001F368A" w:rsidRPr="008C3C96" w:rsidRDefault="001F368A" w:rsidP="00DC489A">
            <w:pPr>
              <w:rPr>
                <w:rFonts w:ascii="CiscoSansTT" w:hAnsi="CiscoSansTT" w:cs="CiscoSansTT"/>
              </w:rPr>
            </w:pPr>
            <w:r w:rsidRPr="008C3C96">
              <w:rPr>
                <w:rFonts w:ascii="CiscoSansTT" w:hAnsi="CiscoSansTT" w:cs="CiscoSansTT"/>
              </w:rPr>
              <w:t>172.21.141.11</w:t>
            </w:r>
          </w:p>
        </w:tc>
      </w:tr>
    </w:tbl>
    <w:p w14:paraId="7643854B" w14:textId="77777777" w:rsidR="001F368A" w:rsidRPr="008C3C96" w:rsidRDefault="001F368A" w:rsidP="001F368A">
      <w:pPr>
        <w:rPr>
          <w:rFonts w:ascii="CiscoSansTT" w:hAnsi="CiscoSansTT" w:cs="CiscoSansTT"/>
        </w:rPr>
      </w:pPr>
    </w:p>
    <w:p w14:paraId="175D75A6" w14:textId="77777777" w:rsidR="001F368A" w:rsidRPr="008C3C96" w:rsidRDefault="001F368A" w:rsidP="001F368A">
      <w:pPr>
        <w:pStyle w:val="ListParagraph"/>
        <w:numPr>
          <w:ilvl w:val="0"/>
          <w:numId w:val="51"/>
        </w:numPr>
        <w:spacing w:after="0" w:line="240" w:lineRule="auto"/>
        <w:rPr>
          <w:rFonts w:ascii="CiscoSansTT" w:hAnsi="CiscoSansTT" w:cs="CiscoSansTT"/>
          <w:szCs w:val="24"/>
        </w:rPr>
      </w:pPr>
      <w:r w:rsidRPr="008C3C96">
        <w:rPr>
          <w:rFonts w:ascii="CiscoSansTT" w:hAnsi="CiscoSansTT" w:cs="CiscoSansTT"/>
          <w:szCs w:val="24"/>
        </w:rPr>
        <w:t xml:space="preserve">Switch to </w:t>
      </w:r>
      <w:proofErr w:type="spellStart"/>
      <w:r w:rsidRPr="008C3C96">
        <w:rPr>
          <w:rFonts w:ascii="CiscoSansTT" w:hAnsi="CiscoSansTT" w:cs="CiscoSansTT"/>
          <w:b/>
          <w:szCs w:val="24"/>
        </w:rPr>
        <w:t>MTPuTTY</w:t>
      </w:r>
      <w:proofErr w:type="spellEnd"/>
      <w:r w:rsidRPr="008C3C96">
        <w:rPr>
          <w:rFonts w:ascii="CiscoSansTT" w:hAnsi="CiscoSansTT" w:cs="CiscoSansTT"/>
          <w:b/>
          <w:szCs w:val="24"/>
        </w:rPr>
        <w:t xml:space="preserve"> </w:t>
      </w:r>
      <w:r w:rsidRPr="008C3C96">
        <w:rPr>
          <w:rFonts w:ascii="CiscoSansTT" w:hAnsi="CiscoSansTT" w:cs="CiscoSansTT"/>
          <w:szCs w:val="24"/>
        </w:rPr>
        <w:t xml:space="preserve">and connect to </w:t>
      </w:r>
      <w:r w:rsidRPr="008C3C96">
        <w:rPr>
          <w:rFonts w:ascii="CiscoSansTT" w:hAnsi="CiscoSansTT" w:cs="CiscoSansTT"/>
          <w:b/>
          <w:szCs w:val="24"/>
        </w:rPr>
        <w:t xml:space="preserve">server-1 </w:t>
      </w:r>
      <w:r w:rsidRPr="008C3C96">
        <w:rPr>
          <w:rFonts w:ascii="CiscoSansTT" w:hAnsi="CiscoSansTT" w:cs="CiscoSansTT"/>
          <w:szCs w:val="24"/>
        </w:rPr>
        <w:t>with root/C1sco12345</w:t>
      </w:r>
    </w:p>
    <w:p w14:paraId="77772E41" w14:textId="77777777" w:rsidR="001F368A" w:rsidRPr="008C3C96" w:rsidRDefault="001F368A" w:rsidP="001F368A">
      <w:pPr>
        <w:pStyle w:val="ListParagraph"/>
        <w:numPr>
          <w:ilvl w:val="0"/>
          <w:numId w:val="51"/>
        </w:numPr>
        <w:spacing w:after="0" w:line="240" w:lineRule="auto"/>
        <w:rPr>
          <w:rFonts w:ascii="CiscoSansTT" w:hAnsi="CiscoSansTT" w:cs="CiscoSansTT"/>
          <w:szCs w:val="24"/>
        </w:rPr>
      </w:pPr>
      <w:r w:rsidRPr="008C3C96">
        <w:rPr>
          <w:rFonts w:ascii="CiscoSansTT" w:hAnsi="CiscoSansTT" w:cs="CiscoSansTT"/>
          <w:szCs w:val="24"/>
        </w:rPr>
        <w:t xml:space="preserve">Ping default gateway from server-1 </w:t>
      </w:r>
    </w:p>
    <w:tbl>
      <w:tblPr>
        <w:tblStyle w:val="TableGrid"/>
        <w:tblW w:w="0" w:type="auto"/>
        <w:tblLook w:val="04A0" w:firstRow="1" w:lastRow="0" w:firstColumn="1" w:lastColumn="0" w:noHBand="0" w:noVBand="1"/>
      </w:tblPr>
      <w:tblGrid>
        <w:gridCol w:w="9016"/>
      </w:tblGrid>
      <w:tr w:rsidR="001F368A" w:rsidRPr="008C3C96" w14:paraId="003C4E80" w14:textId="77777777" w:rsidTr="00DC489A">
        <w:tc>
          <w:tcPr>
            <w:tcW w:w="10416" w:type="dxa"/>
          </w:tcPr>
          <w:p w14:paraId="3236625C" w14:textId="77777777" w:rsidR="001F368A" w:rsidRPr="008C3C96" w:rsidRDefault="001F368A" w:rsidP="00DC489A">
            <w:pPr>
              <w:pStyle w:val="dC-CommandLine"/>
              <w:rPr>
                <w:rFonts w:ascii="CiscoSansTT" w:hAnsi="CiscoSansTT" w:cs="CiscoSansTT"/>
                <w:sz w:val="20"/>
              </w:rPr>
            </w:pPr>
            <w:r w:rsidRPr="008C3C96">
              <w:rPr>
                <w:rFonts w:ascii="CiscoSansTT" w:hAnsi="CiscoSansTT" w:cs="CiscoSansTT"/>
                <w:sz w:val="20"/>
              </w:rPr>
              <w:t xml:space="preserve">[root@server-1 </w:t>
            </w:r>
            <w:proofErr w:type="gramStart"/>
            <w:r w:rsidRPr="008C3C96">
              <w:rPr>
                <w:rFonts w:ascii="CiscoSansTT" w:hAnsi="CiscoSansTT" w:cs="CiscoSansTT"/>
                <w:sz w:val="20"/>
              </w:rPr>
              <w:t>~]#</w:t>
            </w:r>
            <w:proofErr w:type="gramEnd"/>
            <w:r w:rsidRPr="008C3C96">
              <w:rPr>
                <w:rFonts w:ascii="CiscoSansTT" w:hAnsi="CiscoSansTT" w:cs="CiscoSansTT"/>
                <w:sz w:val="20"/>
              </w:rPr>
              <w:t xml:space="preserve"> ping 172.21.140.1</w:t>
            </w:r>
          </w:p>
          <w:p w14:paraId="6B6828E1" w14:textId="77777777" w:rsidR="001F368A" w:rsidRPr="008C3C96" w:rsidRDefault="001F368A" w:rsidP="00DC489A">
            <w:pPr>
              <w:pStyle w:val="dC-CommandLine"/>
              <w:rPr>
                <w:rFonts w:ascii="CiscoSansTT" w:hAnsi="CiscoSansTT" w:cs="CiscoSansTT"/>
                <w:sz w:val="20"/>
              </w:rPr>
            </w:pPr>
            <w:r w:rsidRPr="008C3C96">
              <w:rPr>
                <w:rFonts w:ascii="CiscoSansTT" w:hAnsi="CiscoSansTT" w:cs="CiscoSansTT"/>
                <w:sz w:val="20"/>
              </w:rPr>
              <w:t>PING 172.21.140.1 (172.21.140.1) 56(84) bytes of data.</w:t>
            </w:r>
          </w:p>
          <w:p w14:paraId="15F52831" w14:textId="77777777" w:rsidR="001F368A" w:rsidRPr="008C3C96" w:rsidRDefault="001F368A" w:rsidP="00DC489A">
            <w:pPr>
              <w:pStyle w:val="dC-CommandLine"/>
              <w:rPr>
                <w:rFonts w:ascii="CiscoSansTT" w:hAnsi="CiscoSansTT" w:cs="CiscoSansTT"/>
                <w:sz w:val="20"/>
              </w:rPr>
            </w:pPr>
            <w:r w:rsidRPr="008C3C96">
              <w:rPr>
                <w:rFonts w:ascii="CiscoSansTT" w:hAnsi="CiscoSansTT" w:cs="CiscoSansTT"/>
                <w:sz w:val="20"/>
              </w:rPr>
              <w:t xml:space="preserve">64 bytes from 172.21.140.1: </w:t>
            </w:r>
            <w:proofErr w:type="spellStart"/>
            <w:r w:rsidRPr="008C3C96">
              <w:rPr>
                <w:rFonts w:ascii="CiscoSansTT" w:hAnsi="CiscoSansTT" w:cs="CiscoSansTT"/>
                <w:sz w:val="20"/>
              </w:rPr>
              <w:t>icmp_seq</w:t>
            </w:r>
            <w:proofErr w:type="spellEnd"/>
            <w:r w:rsidRPr="008C3C96">
              <w:rPr>
                <w:rFonts w:ascii="CiscoSansTT" w:hAnsi="CiscoSansTT" w:cs="CiscoSansTT"/>
                <w:sz w:val="20"/>
              </w:rPr>
              <w:t xml:space="preserve">=2 </w:t>
            </w:r>
            <w:proofErr w:type="spellStart"/>
            <w:r w:rsidRPr="008C3C96">
              <w:rPr>
                <w:rFonts w:ascii="CiscoSansTT" w:hAnsi="CiscoSansTT" w:cs="CiscoSansTT"/>
                <w:sz w:val="20"/>
              </w:rPr>
              <w:t>ttl</w:t>
            </w:r>
            <w:proofErr w:type="spellEnd"/>
            <w:r w:rsidRPr="008C3C96">
              <w:rPr>
                <w:rFonts w:ascii="CiscoSansTT" w:hAnsi="CiscoSansTT" w:cs="CiscoSansTT"/>
                <w:sz w:val="20"/>
              </w:rPr>
              <w:t xml:space="preserve">=255 time=15.7 </w:t>
            </w:r>
            <w:proofErr w:type="spellStart"/>
            <w:r w:rsidRPr="008C3C96">
              <w:rPr>
                <w:rFonts w:ascii="CiscoSansTT" w:hAnsi="CiscoSansTT" w:cs="CiscoSansTT"/>
                <w:sz w:val="20"/>
              </w:rPr>
              <w:t>ms</w:t>
            </w:r>
            <w:proofErr w:type="spellEnd"/>
          </w:p>
          <w:p w14:paraId="79139B5E" w14:textId="77777777" w:rsidR="001F368A" w:rsidRPr="008C3C96" w:rsidRDefault="001F368A" w:rsidP="00DC489A">
            <w:pPr>
              <w:pStyle w:val="dC-CommandLine"/>
              <w:rPr>
                <w:rFonts w:ascii="CiscoSansTT" w:hAnsi="CiscoSansTT" w:cs="CiscoSansTT"/>
                <w:sz w:val="20"/>
              </w:rPr>
            </w:pPr>
            <w:r w:rsidRPr="008C3C96">
              <w:rPr>
                <w:rFonts w:ascii="CiscoSansTT" w:hAnsi="CiscoSansTT" w:cs="CiscoSansTT"/>
                <w:sz w:val="20"/>
              </w:rPr>
              <w:t xml:space="preserve">64 bytes from 172.21.140.1: </w:t>
            </w:r>
            <w:proofErr w:type="spellStart"/>
            <w:r w:rsidRPr="008C3C96">
              <w:rPr>
                <w:rFonts w:ascii="CiscoSansTT" w:hAnsi="CiscoSansTT" w:cs="CiscoSansTT"/>
                <w:sz w:val="20"/>
              </w:rPr>
              <w:t>icmp_seq</w:t>
            </w:r>
            <w:proofErr w:type="spellEnd"/>
            <w:r w:rsidRPr="008C3C96">
              <w:rPr>
                <w:rFonts w:ascii="CiscoSansTT" w:hAnsi="CiscoSansTT" w:cs="CiscoSansTT"/>
                <w:sz w:val="20"/>
              </w:rPr>
              <w:t xml:space="preserve">=3 </w:t>
            </w:r>
            <w:proofErr w:type="spellStart"/>
            <w:r w:rsidRPr="008C3C96">
              <w:rPr>
                <w:rFonts w:ascii="CiscoSansTT" w:hAnsi="CiscoSansTT" w:cs="CiscoSansTT"/>
                <w:sz w:val="20"/>
              </w:rPr>
              <w:t>ttl</w:t>
            </w:r>
            <w:proofErr w:type="spellEnd"/>
            <w:r w:rsidRPr="008C3C96">
              <w:rPr>
                <w:rFonts w:ascii="CiscoSansTT" w:hAnsi="CiscoSansTT" w:cs="CiscoSansTT"/>
                <w:sz w:val="20"/>
              </w:rPr>
              <w:t xml:space="preserve">=255 time=4.11 </w:t>
            </w:r>
            <w:proofErr w:type="spellStart"/>
            <w:r w:rsidRPr="008C3C96">
              <w:rPr>
                <w:rFonts w:ascii="CiscoSansTT" w:hAnsi="CiscoSansTT" w:cs="CiscoSansTT"/>
                <w:sz w:val="20"/>
              </w:rPr>
              <w:t>ms</w:t>
            </w:r>
            <w:proofErr w:type="spellEnd"/>
          </w:p>
        </w:tc>
      </w:tr>
    </w:tbl>
    <w:p w14:paraId="249C46F7" w14:textId="77777777" w:rsidR="001F368A" w:rsidRPr="008C3C96" w:rsidRDefault="001F368A" w:rsidP="001F368A">
      <w:pPr>
        <w:pStyle w:val="ListParagraph"/>
        <w:numPr>
          <w:ilvl w:val="0"/>
          <w:numId w:val="52"/>
        </w:numPr>
        <w:spacing w:after="0" w:line="240" w:lineRule="auto"/>
        <w:rPr>
          <w:rFonts w:ascii="CiscoSansTT" w:hAnsi="CiscoSansTT" w:cs="CiscoSansTT"/>
          <w:szCs w:val="24"/>
        </w:rPr>
      </w:pPr>
      <w:r w:rsidRPr="008C3C96">
        <w:rPr>
          <w:rFonts w:ascii="CiscoSansTT" w:hAnsi="CiscoSansTT" w:cs="CiscoSansTT"/>
          <w:szCs w:val="24"/>
        </w:rPr>
        <w:t>Ping server 3 and server 4</w:t>
      </w:r>
    </w:p>
    <w:tbl>
      <w:tblPr>
        <w:tblStyle w:val="TableGrid"/>
        <w:tblW w:w="0" w:type="auto"/>
        <w:tblLook w:val="04A0" w:firstRow="1" w:lastRow="0" w:firstColumn="1" w:lastColumn="0" w:noHBand="0" w:noVBand="1"/>
      </w:tblPr>
      <w:tblGrid>
        <w:gridCol w:w="9016"/>
      </w:tblGrid>
      <w:tr w:rsidR="001F368A" w:rsidRPr="008C3C96" w14:paraId="6DBAC824" w14:textId="77777777" w:rsidTr="00DC489A">
        <w:tc>
          <w:tcPr>
            <w:tcW w:w="10416" w:type="dxa"/>
          </w:tcPr>
          <w:p w14:paraId="1A5B29A2" w14:textId="77777777" w:rsidR="001F368A" w:rsidRPr="008C3C96" w:rsidRDefault="001F368A" w:rsidP="00DC489A">
            <w:pPr>
              <w:pStyle w:val="dC-CommandLine"/>
              <w:rPr>
                <w:rFonts w:ascii="CiscoSansTT" w:hAnsi="CiscoSansTT" w:cs="CiscoSansTT"/>
                <w:sz w:val="20"/>
              </w:rPr>
            </w:pPr>
            <w:r w:rsidRPr="008C3C96">
              <w:rPr>
                <w:rFonts w:ascii="CiscoSansTT" w:hAnsi="CiscoSansTT" w:cs="CiscoSansTT"/>
                <w:sz w:val="20"/>
              </w:rPr>
              <w:t xml:space="preserve">[[root@server-1 </w:t>
            </w:r>
            <w:proofErr w:type="gramStart"/>
            <w:r w:rsidRPr="008C3C96">
              <w:rPr>
                <w:rFonts w:ascii="CiscoSansTT" w:hAnsi="CiscoSansTT" w:cs="CiscoSansTT"/>
                <w:sz w:val="20"/>
              </w:rPr>
              <w:t>~]#</w:t>
            </w:r>
            <w:proofErr w:type="gramEnd"/>
            <w:r w:rsidRPr="008C3C96">
              <w:rPr>
                <w:rFonts w:ascii="CiscoSansTT" w:hAnsi="CiscoSansTT" w:cs="CiscoSansTT"/>
                <w:sz w:val="20"/>
              </w:rPr>
              <w:t xml:space="preserve"> ping 172.21.140.11</w:t>
            </w:r>
          </w:p>
          <w:p w14:paraId="3658DAAF" w14:textId="77777777" w:rsidR="001F368A" w:rsidRPr="008C3C96" w:rsidRDefault="001F368A" w:rsidP="00DC489A">
            <w:pPr>
              <w:pStyle w:val="dC-CommandLine"/>
              <w:rPr>
                <w:rFonts w:ascii="CiscoSansTT" w:hAnsi="CiscoSansTT" w:cs="CiscoSansTT"/>
                <w:sz w:val="20"/>
              </w:rPr>
            </w:pPr>
            <w:r w:rsidRPr="008C3C96">
              <w:rPr>
                <w:rFonts w:ascii="CiscoSansTT" w:hAnsi="CiscoSansTT" w:cs="CiscoSansTT"/>
                <w:sz w:val="20"/>
              </w:rPr>
              <w:t>PING 172.21.140.11 (172.21.140.11) 56(84) bytes of data.</w:t>
            </w:r>
          </w:p>
          <w:p w14:paraId="09CA3336" w14:textId="77777777" w:rsidR="001F368A" w:rsidRPr="008C3C96" w:rsidRDefault="001F368A" w:rsidP="00DC489A">
            <w:pPr>
              <w:pStyle w:val="dC-CommandLine"/>
              <w:rPr>
                <w:rFonts w:ascii="CiscoSansTT" w:hAnsi="CiscoSansTT" w:cs="CiscoSansTT"/>
                <w:sz w:val="20"/>
              </w:rPr>
            </w:pPr>
            <w:r w:rsidRPr="008C3C96">
              <w:rPr>
                <w:rFonts w:ascii="CiscoSansTT" w:hAnsi="CiscoSansTT" w:cs="CiscoSansTT"/>
                <w:sz w:val="20"/>
              </w:rPr>
              <w:t xml:space="preserve">64 bytes from 172.21.140.11: </w:t>
            </w:r>
            <w:proofErr w:type="spellStart"/>
            <w:r w:rsidRPr="008C3C96">
              <w:rPr>
                <w:rFonts w:ascii="CiscoSansTT" w:hAnsi="CiscoSansTT" w:cs="CiscoSansTT"/>
                <w:sz w:val="20"/>
              </w:rPr>
              <w:t>icmp_seq</w:t>
            </w:r>
            <w:proofErr w:type="spellEnd"/>
            <w:r w:rsidRPr="008C3C96">
              <w:rPr>
                <w:rFonts w:ascii="CiscoSansTT" w:hAnsi="CiscoSansTT" w:cs="CiscoSansTT"/>
                <w:sz w:val="20"/>
              </w:rPr>
              <w:t xml:space="preserve">=1 </w:t>
            </w:r>
            <w:proofErr w:type="spellStart"/>
            <w:r w:rsidRPr="008C3C96">
              <w:rPr>
                <w:rFonts w:ascii="CiscoSansTT" w:hAnsi="CiscoSansTT" w:cs="CiscoSansTT"/>
                <w:sz w:val="20"/>
              </w:rPr>
              <w:t>ttl</w:t>
            </w:r>
            <w:proofErr w:type="spellEnd"/>
            <w:r w:rsidRPr="008C3C96">
              <w:rPr>
                <w:rFonts w:ascii="CiscoSansTT" w:hAnsi="CiscoSansTT" w:cs="CiscoSansTT"/>
                <w:sz w:val="20"/>
              </w:rPr>
              <w:t xml:space="preserve">=64 time=1032 </w:t>
            </w:r>
            <w:proofErr w:type="spellStart"/>
            <w:r w:rsidRPr="008C3C96">
              <w:rPr>
                <w:rFonts w:ascii="CiscoSansTT" w:hAnsi="CiscoSansTT" w:cs="CiscoSansTT"/>
                <w:sz w:val="20"/>
              </w:rPr>
              <w:t>ms</w:t>
            </w:r>
            <w:proofErr w:type="spellEnd"/>
          </w:p>
          <w:p w14:paraId="2D1B449B" w14:textId="77777777" w:rsidR="001F368A" w:rsidRPr="008C3C96" w:rsidRDefault="001F368A" w:rsidP="00DC489A">
            <w:pPr>
              <w:pStyle w:val="dC-CommandLine"/>
              <w:rPr>
                <w:rFonts w:ascii="CiscoSansTT" w:hAnsi="CiscoSansTT" w:cs="CiscoSansTT"/>
                <w:sz w:val="20"/>
              </w:rPr>
            </w:pPr>
            <w:r w:rsidRPr="008C3C96">
              <w:rPr>
                <w:rFonts w:ascii="CiscoSansTT" w:hAnsi="CiscoSansTT" w:cs="CiscoSansTT"/>
                <w:sz w:val="20"/>
              </w:rPr>
              <w:t xml:space="preserve">64 bytes from 172.21.140.11: </w:t>
            </w:r>
            <w:proofErr w:type="spellStart"/>
            <w:r w:rsidRPr="008C3C96">
              <w:rPr>
                <w:rFonts w:ascii="CiscoSansTT" w:hAnsi="CiscoSansTT" w:cs="CiscoSansTT"/>
                <w:sz w:val="20"/>
              </w:rPr>
              <w:t>icmp_seq</w:t>
            </w:r>
            <w:proofErr w:type="spellEnd"/>
            <w:r w:rsidRPr="008C3C96">
              <w:rPr>
                <w:rFonts w:ascii="CiscoSansTT" w:hAnsi="CiscoSansTT" w:cs="CiscoSansTT"/>
                <w:sz w:val="20"/>
              </w:rPr>
              <w:t xml:space="preserve">=2 </w:t>
            </w:r>
            <w:proofErr w:type="spellStart"/>
            <w:r w:rsidRPr="008C3C96">
              <w:rPr>
                <w:rFonts w:ascii="CiscoSansTT" w:hAnsi="CiscoSansTT" w:cs="CiscoSansTT"/>
                <w:sz w:val="20"/>
              </w:rPr>
              <w:t>ttl</w:t>
            </w:r>
            <w:proofErr w:type="spellEnd"/>
            <w:r w:rsidRPr="008C3C96">
              <w:rPr>
                <w:rFonts w:ascii="CiscoSansTT" w:hAnsi="CiscoSansTT" w:cs="CiscoSansTT"/>
                <w:sz w:val="20"/>
              </w:rPr>
              <w:t xml:space="preserve">=64 time=35.7 </w:t>
            </w:r>
            <w:proofErr w:type="spellStart"/>
            <w:r w:rsidRPr="008C3C96">
              <w:rPr>
                <w:rFonts w:ascii="CiscoSansTT" w:hAnsi="CiscoSansTT" w:cs="CiscoSansTT"/>
                <w:sz w:val="20"/>
              </w:rPr>
              <w:t>ms</w:t>
            </w:r>
            <w:proofErr w:type="spellEnd"/>
          </w:p>
          <w:p w14:paraId="0A23CBAC" w14:textId="77777777" w:rsidR="001F368A" w:rsidRPr="008C3C96" w:rsidRDefault="001F368A" w:rsidP="00DC489A">
            <w:pPr>
              <w:pStyle w:val="dC-CommandLine"/>
              <w:rPr>
                <w:rFonts w:ascii="CiscoSansTT" w:hAnsi="CiscoSansTT" w:cs="CiscoSansTT"/>
                <w:sz w:val="20"/>
              </w:rPr>
            </w:pPr>
            <w:r w:rsidRPr="008C3C96">
              <w:rPr>
                <w:rFonts w:ascii="CiscoSansTT" w:hAnsi="CiscoSansTT" w:cs="CiscoSansTT"/>
                <w:sz w:val="20"/>
              </w:rPr>
              <w:t xml:space="preserve">64 bytes from 172.21.140.11: </w:t>
            </w:r>
            <w:proofErr w:type="spellStart"/>
            <w:r w:rsidRPr="008C3C96">
              <w:rPr>
                <w:rFonts w:ascii="CiscoSansTT" w:hAnsi="CiscoSansTT" w:cs="CiscoSansTT"/>
                <w:sz w:val="20"/>
              </w:rPr>
              <w:t>icmp_seq</w:t>
            </w:r>
            <w:proofErr w:type="spellEnd"/>
            <w:r w:rsidRPr="008C3C96">
              <w:rPr>
                <w:rFonts w:ascii="CiscoSansTT" w:hAnsi="CiscoSansTT" w:cs="CiscoSansTT"/>
                <w:sz w:val="20"/>
              </w:rPr>
              <w:t xml:space="preserve">=3 </w:t>
            </w:r>
            <w:proofErr w:type="spellStart"/>
            <w:r w:rsidRPr="008C3C96">
              <w:rPr>
                <w:rFonts w:ascii="CiscoSansTT" w:hAnsi="CiscoSansTT" w:cs="CiscoSansTT"/>
                <w:sz w:val="20"/>
              </w:rPr>
              <w:t>ttl</w:t>
            </w:r>
            <w:proofErr w:type="spellEnd"/>
            <w:r w:rsidRPr="008C3C96">
              <w:rPr>
                <w:rFonts w:ascii="CiscoSansTT" w:hAnsi="CiscoSansTT" w:cs="CiscoSansTT"/>
                <w:sz w:val="20"/>
              </w:rPr>
              <w:t xml:space="preserve">=64 time=14.4 </w:t>
            </w:r>
            <w:proofErr w:type="spellStart"/>
            <w:r w:rsidRPr="008C3C96">
              <w:rPr>
                <w:rFonts w:ascii="CiscoSansTT" w:hAnsi="CiscoSansTT" w:cs="CiscoSansTT"/>
                <w:sz w:val="20"/>
              </w:rPr>
              <w:t>ms</w:t>
            </w:r>
            <w:proofErr w:type="spellEnd"/>
          </w:p>
          <w:p w14:paraId="1A494567" w14:textId="77777777" w:rsidR="001F368A" w:rsidRPr="008C3C96" w:rsidRDefault="001F368A" w:rsidP="00DC489A">
            <w:pPr>
              <w:pStyle w:val="dC-CommandLine"/>
              <w:rPr>
                <w:rFonts w:ascii="CiscoSansTT" w:hAnsi="CiscoSansTT" w:cs="CiscoSansTT"/>
                <w:sz w:val="20"/>
              </w:rPr>
            </w:pPr>
            <w:r w:rsidRPr="008C3C96">
              <w:rPr>
                <w:rFonts w:ascii="CiscoSansTT" w:hAnsi="CiscoSansTT" w:cs="CiscoSansTT"/>
                <w:sz w:val="20"/>
              </w:rPr>
              <w:t>^C</w:t>
            </w:r>
          </w:p>
          <w:p w14:paraId="07F83193" w14:textId="77777777" w:rsidR="001F368A" w:rsidRPr="008C3C96" w:rsidRDefault="001F368A" w:rsidP="00DC489A">
            <w:pPr>
              <w:pStyle w:val="dC-CommandLine"/>
              <w:rPr>
                <w:rFonts w:ascii="CiscoSansTT" w:hAnsi="CiscoSansTT" w:cs="CiscoSansTT"/>
                <w:sz w:val="20"/>
              </w:rPr>
            </w:pPr>
            <w:r w:rsidRPr="008C3C96">
              <w:rPr>
                <w:rFonts w:ascii="CiscoSansTT" w:hAnsi="CiscoSansTT" w:cs="CiscoSansTT"/>
                <w:sz w:val="20"/>
              </w:rPr>
              <w:t>--- 172.21.140.11 ping statistics ---</w:t>
            </w:r>
          </w:p>
          <w:p w14:paraId="57928DDF" w14:textId="77777777" w:rsidR="001F368A" w:rsidRPr="008C3C96" w:rsidRDefault="001F368A" w:rsidP="00DC489A">
            <w:pPr>
              <w:pStyle w:val="dC-CommandLine"/>
              <w:rPr>
                <w:rFonts w:ascii="CiscoSansTT" w:hAnsi="CiscoSansTT" w:cs="CiscoSansTT"/>
                <w:sz w:val="20"/>
              </w:rPr>
            </w:pPr>
            <w:r w:rsidRPr="008C3C96">
              <w:rPr>
                <w:rFonts w:ascii="CiscoSansTT" w:hAnsi="CiscoSansTT" w:cs="CiscoSansTT"/>
                <w:sz w:val="20"/>
              </w:rPr>
              <w:t>3 packets transmitted, 3 received, 0% packet loss, time 2112ms</w:t>
            </w:r>
          </w:p>
          <w:p w14:paraId="2C598A11" w14:textId="77777777" w:rsidR="001F368A" w:rsidRPr="008C3C96" w:rsidRDefault="001F368A" w:rsidP="00DC489A">
            <w:pPr>
              <w:pStyle w:val="dC-CommandLine"/>
              <w:rPr>
                <w:rFonts w:ascii="CiscoSansTT" w:hAnsi="CiscoSansTT" w:cs="CiscoSansTT"/>
                <w:sz w:val="20"/>
              </w:rPr>
            </w:pPr>
            <w:proofErr w:type="spellStart"/>
            <w:r w:rsidRPr="008C3C96">
              <w:rPr>
                <w:rFonts w:ascii="CiscoSansTT" w:hAnsi="CiscoSansTT" w:cs="CiscoSansTT"/>
                <w:sz w:val="20"/>
              </w:rPr>
              <w:t>rtt</w:t>
            </w:r>
            <w:proofErr w:type="spellEnd"/>
            <w:r w:rsidRPr="008C3C96">
              <w:rPr>
                <w:rFonts w:ascii="CiscoSansTT" w:hAnsi="CiscoSansTT" w:cs="CiscoSansTT"/>
                <w:sz w:val="20"/>
              </w:rPr>
              <w:t xml:space="preserve"> min/avg/max/</w:t>
            </w:r>
            <w:proofErr w:type="spellStart"/>
            <w:r w:rsidRPr="008C3C96">
              <w:rPr>
                <w:rFonts w:ascii="CiscoSansTT" w:hAnsi="CiscoSansTT" w:cs="CiscoSansTT"/>
                <w:sz w:val="20"/>
              </w:rPr>
              <w:t>mdev</w:t>
            </w:r>
            <w:proofErr w:type="spellEnd"/>
            <w:r w:rsidRPr="008C3C96">
              <w:rPr>
                <w:rFonts w:ascii="CiscoSansTT" w:hAnsi="CiscoSansTT" w:cs="CiscoSansTT"/>
                <w:sz w:val="20"/>
              </w:rPr>
              <w:t xml:space="preserve"> = 14.431/360.839/1032.335/474.899 </w:t>
            </w:r>
            <w:proofErr w:type="spellStart"/>
            <w:r w:rsidRPr="008C3C96">
              <w:rPr>
                <w:rFonts w:ascii="CiscoSansTT" w:hAnsi="CiscoSansTT" w:cs="CiscoSansTT"/>
                <w:sz w:val="20"/>
              </w:rPr>
              <w:t>ms</w:t>
            </w:r>
            <w:proofErr w:type="spellEnd"/>
            <w:r w:rsidRPr="008C3C96">
              <w:rPr>
                <w:rFonts w:ascii="CiscoSansTT" w:hAnsi="CiscoSansTT" w:cs="CiscoSansTT"/>
                <w:sz w:val="20"/>
              </w:rPr>
              <w:t>, pipe 2</w:t>
            </w:r>
          </w:p>
          <w:p w14:paraId="021270CB" w14:textId="77777777" w:rsidR="001F368A" w:rsidRPr="008C3C96" w:rsidRDefault="001F368A" w:rsidP="00DC489A">
            <w:pPr>
              <w:pStyle w:val="dC-CommandLine"/>
              <w:rPr>
                <w:rFonts w:ascii="CiscoSansTT" w:hAnsi="CiscoSansTT" w:cs="CiscoSansTT"/>
                <w:sz w:val="20"/>
              </w:rPr>
            </w:pPr>
            <w:r w:rsidRPr="008C3C96">
              <w:rPr>
                <w:rFonts w:ascii="CiscoSansTT" w:hAnsi="CiscoSansTT" w:cs="CiscoSansTT"/>
                <w:sz w:val="20"/>
              </w:rPr>
              <w:t xml:space="preserve">[root@server-1 </w:t>
            </w:r>
            <w:proofErr w:type="gramStart"/>
            <w:r w:rsidRPr="008C3C96">
              <w:rPr>
                <w:rFonts w:ascii="CiscoSansTT" w:hAnsi="CiscoSansTT" w:cs="CiscoSansTT"/>
                <w:sz w:val="20"/>
              </w:rPr>
              <w:t>~]#</w:t>
            </w:r>
            <w:proofErr w:type="gramEnd"/>
            <w:r w:rsidRPr="008C3C96">
              <w:rPr>
                <w:rFonts w:ascii="CiscoSansTT" w:hAnsi="CiscoSansTT" w:cs="CiscoSansTT"/>
                <w:sz w:val="20"/>
              </w:rPr>
              <w:t xml:space="preserve"> ping 172.21.141.11</w:t>
            </w:r>
          </w:p>
          <w:p w14:paraId="187DBB38" w14:textId="77777777" w:rsidR="001F368A" w:rsidRPr="008C3C96" w:rsidRDefault="001F368A" w:rsidP="00DC489A">
            <w:pPr>
              <w:pStyle w:val="dC-CommandLine"/>
              <w:rPr>
                <w:rFonts w:ascii="CiscoSansTT" w:hAnsi="CiscoSansTT" w:cs="CiscoSansTT"/>
                <w:sz w:val="20"/>
              </w:rPr>
            </w:pPr>
            <w:r w:rsidRPr="008C3C96">
              <w:rPr>
                <w:rFonts w:ascii="CiscoSansTT" w:hAnsi="CiscoSansTT" w:cs="CiscoSansTT"/>
                <w:sz w:val="20"/>
              </w:rPr>
              <w:t>PING 172.21.141.11 (172.21.141.11) 56(84) bytes of data.</w:t>
            </w:r>
          </w:p>
          <w:p w14:paraId="2A8411EA" w14:textId="77777777" w:rsidR="001F368A" w:rsidRPr="008C3C96" w:rsidRDefault="001F368A" w:rsidP="00DC489A">
            <w:pPr>
              <w:pStyle w:val="dC-CommandLine"/>
              <w:rPr>
                <w:rFonts w:ascii="CiscoSansTT" w:hAnsi="CiscoSansTT" w:cs="CiscoSansTT"/>
                <w:sz w:val="20"/>
              </w:rPr>
            </w:pPr>
            <w:r w:rsidRPr="008C3C96">
              <w:rPr>
                <w:rFonts w:ascii="CiscoSansTT" w:hAnsi="CiscoSansTT" w:cs="CiscoSansTT"/>
                <w:sz w:val="20"/>
              </w:rPr>
              <w:t xml:space="preserve">64 bytes from 172.21.141.11: </w:t>
            </w:r>
            <w:proofErr w:type="spellStart"/>
            <w:r w:rsidRPr="008C3C96">
              <w:rPr>
                <w:rFonts w:ascii="CiscoSansTT" w:hAnsi="CiscoSansTT" w:cs="CiscoSansTT"/>
                <w:sz w:val="20"/>
              </w:rPr>
              <w:t>icmp_seq</w:t>
            </w:r>
            <w:proofErr w:type="spellEnd"/>
            <w:r w:rsidRPr="008C3C96">
              <w:rPr>
                <w:rFonts w:ascii="CiscoSansTT" w:hAnsi="CiscoSansTT" w:cs="CiscoSansTT"/>
                <w:sz w:val="20"/>
              </w:rPr>
              <w:t xml:space="preserve">=994 </w:t>
            </w:r>
            <w:proofErr w:type="spellStart"/>
            <w:r w:rsidRPr="008C3C96">
              <w:rPr>
                <w:rFonts w:ascii="CiscoSansTT" w:hAnsi="CiscoSansTT" w:cs="CiscoSansTT"/>
                <w:sz w:val="20"/>
              </w:rPr>
              <w:t>ttl</w:t>
            </w:r>
            <w:proofErr w:type="spellEnd"/>
            <w:r w:rsidRPr="008C3C96">
              <w:rPr>
                <w:rFonts w:ascii="CiscoSansTT" w:hAnsi="CiscoSansTT" w:cs="CiscoSansTT"/>
                <w:sz w:val="20"/>
              </w:rPr>
              <w:t xml:space="preserve">=62 time=30.2 </w:t>
            </w:r>
            <w:proofErr w:type="spellStart"/>
            <w:r w:rsidRPr="008C3C96">
              <w:rPr>
                <w:rFonts w:ascii="CiscoSansTT" w:hAnsi="CiscoSansTT" w:cs="CiscoSansTT"/>
                <w:sz w:val="20"/>
              </w:rPr>
              <w:t>ms</w:t>
            </w:r>
            <w:proofErr w:type="spellEnd"/>
          </w:p>
          <w:p w14:paraId="27AFFBD3" w14:textId="77777777" w:rsidR="001F368A" w:rsidRPr="008C3C96" w:rsidRDefault="001F368A" w:rsidP="00DC489A">
            <w:pPr>
              <w:pStyle w:val="dC-CommandLine"/>
              <w:rPr>
                <w:rFonts w:ascii="CiscoSansTT" w:hAnsi="CiscoSansTT" w:cs="CiscoSansTT"/>
                <w:sz w:val="20"/>
              </w:rPr>
            </w:pPr>
            <w:r w:rsidRPr="008C3C96">
              <w:rPr>
                <w:rFonts w:ascii="CiscoSansTT" w:hAnsi="CiscoSansTT" w:cs="CiscoSansTT"/>
                <w:sz w:val="20"/>
              </w:rPr>
              <w:t xml:space="preserve">64 bytes from 172.21.141.11: </w:t>
            </w:r>
            <w:proofErr w:type="spellStart"/>
            <w:r w:rsidRPr="008C3C96">
              <w:rPr>
                <w:rFonts w:ascii="CiscoSansTT" w:hAnsi="CiscoSansTT" w:cs="CiscoSansTT"/>
                <w:sz w:val="20"/>
              </w:rPr>
              <w:t>icmp_seq</w:t>
            </w:r>
            <w:proofErr w:type="spellEnd"/>
            <w:r w:rsidRPr="008C3C96">
              <w:rPr>
                <w:rFonts w:ascii="CiscoSansTT" w:hAnsi="CiscoSansTT" w:cs="CiscoSansTT"/>
                <w:sz w:val="20"/>
              </w:rPr>
              <w:t xml:space="preserve">=995 </w:t>
            </w:r>
            <w:proofErr w:type="spellStart"/>
            <w:r w:rsidRPr="008C3C96">
              <w:rPr>
                <w:rFonts w:ascii="CiscoSansTT" w:hAnsi="CiscoSansTT" w:cs="CiscoSansTT"/>
                <w:sz w:val="20"/>
              </w:rPr>
              <w:t>ttl</w:t>
            </w:r>
            <w:proofErr w:type="spellEnd"/>
            <w:r w:rsidRPr="008C3C96">
              <w:rPr>
                <w:rFonts w:ascii="CiscoSansTT" w:hAnsi="CiscoSansTT" w:cs="CiscoSansTT"/>
                <w:sz w:val="20"/>
              </w:rPr>
              <w:t xml:space="preserve">=62 time=16.1 </w:t>
            </w:r>
            <w:proofErr w:type="spellStart"/>
            <w:r w:rsidRPr="008C3C96">
              <w:rPr>
                <w:rFonts w:ascii="CiscoSansTT" w:hAnsi="CiscoSansTT" w:cs="CiscoSansTT"/>
                <w:sz w:val="20"/>
              </w:rPr>
              <w:t>ms</w:t>
            </w:r>
            <w:proofErr w:type="spellEnd"/>
          </w:p>
          <w:p w14:paraId="255CA1E0" w14:textId="77777777" w:rsidR="001F368A" w:rsidRPr="008C3C96" w:rsidRDefault="001F368A" w:rsidP="00DC489A">
            <w:pPr>
              <w:pStyle w:val="dC-CommandLine"/>
              <w:rPr>
                <w:rFonts w:ascii="CiscoSansTT" w:hAnsi="CiscoSansTT" w:cs="CiscoSansTT"/>
                <w:sz w:val="20"/>
              </w:rPr>
            </w:pPr>
            <w:r w:rsidRPr="008C3C96">
              <w:rPr>
                <w:rFonts w:ascii="CiscoSansTT" w:hAnsi="CiscoSansTT" w:cs="CiscoSansTT"/>
                <w:sz w:val="20"/>
              </w:rPr>
              <w:t xml:space="preserve">64 bytes from 172.21.141.11: </w:t>
            </w:r>
            <w:proofErr w:type="spellStart"/>
            <w:r w:rsidRPr="008C3C96">
              <w:rPr>
                <w:rFonts w:ascii="CiscoSansTT" w:hAnsi="CiscoSansTT" w:cs="CiscoSansTT"/>
                <w:sz w:val="20"/>
              </w:rPr>
              <w:t>icmp_seq</w:t>
            </w:r>
            <w:proofErr w:type="spellEnd"/>
            <w:r w:rsidRPr="008C3C96">
              <w:rPr>
                <w:rFonts w:ascii="CiscoSansTT" w:hAnsi="CiscoSansTT" w:cs="CiscoSansTT"/>
                <w:sz w:val="20"/>
              </w:rPr>
              <w:t xml:space="preserve">=996 </w:t>
            </w:r>
            <w:proofErr w:type="spellStart"/>
            <w:r w:rsidRPr="008C3C96">
              <w:rPr>
                <w:rFonts w:ascii="CiscoSansTT" w:hAnsi="CiscoSansTT" w:cs="CiscoSansTT"/>
                <w:sz w:val="20"/>
              </w:rPr>
              <w:t>ttl</w:t>
            </w:r>
            <w:proofErr w:type="spellEnd"/>
            <w:r w:rsidRPr="008C3C96">
              <w:rPr>
                <w:rFonts w:ascii="CiscoSansTT" w:hAnsi="CiscoSansTT" w:cs="CiscoSansTT"/>
                <w:sz w:val="20"/>
              </w:rPr>
              <w:t xml:space="preserve">=62 time=18.0 </w:t>
            </w:r>
            <w:proofErr w:type="spellStart"/>
            <w:r w:rsidRPr="008C3C96">
              <w:rPr>
                <w:rFonts w:ascii="CiscoSansTT" w:hAnsi="CiscoSansTT" w:cs="CiscoSansTT"/>
                <w:sz w:val="20"/>
              </w:rPr>
              <w:t>ms</w:t>
            </w:r>
            <w:proofErr w:type="spellEnd"/>
          </w:p>
        </w:tc>
      </w:tr>
    </w:tbl>
    <w:p w14:paraId="319D0F01" w14:textId="77777777" w:rsidR="001F368A" w:rsidRPr="008C3C96" w:rsidRDefault="001F368A" w:rsidP="001F368A">
      <w:pPr>
        <w:rPr>
          <w:rFonts w:ascii="CiscoSansTT" w:hAnsi="CiscoSansTT" w:cs="CiscoSansTT"/>
        </w:rPr>
      </w:pPr>
    </w:p>
    <w:p w14:paraId="71557200" w14:textId="77777777" w:rsidR="001F368A" w:rsidRPr="008C3C96" w:rsidRDefault="001F368A" w:rsidP="001F368A">
      <w:pPr>
        <w:rPr>
          <w:rFonts w:ascii="CiscoSansTT" w:hAnsi="CiscoSansTT" w:cs="CiscoSansTT"/>
        </w:rPr>
      </w:pPr>
    </w:p>
    <w:p w14:paraId="760365A1" w14:textId="77777777" w:rsidR="001F368A" w:rsidRPr="008C3C96" w:rsidRDefault="001F368A" w:rsidP="001F368A">
      <w:pPr>
        <w:rPr>
          <w:rFonts w:ascii="CiscoSansTT" w:hAnsi="CiscoSansTT" w:cs="CiscoSansTT"/>
        </w:rPr>
      </w:pPr>
    </w:p>
    <w:p w14:paraId="7B5EC699" w14:textId="77777777" w:rsidR="001F368A" w:rsidRPr="008C3C96" w:rsidRDefault="001F368A" w:rsidP="001F368A">
      <w:pPr>
        <w:rPr>
          <w:rFonts w:ascii="CiscoSansTT" w:hAnsi="CiscoSansTT" w:cs="CiscoSansTT"/>
        </w:rPr>
      </w:pPr>
    </w:p>
    <w:p w14:paraId="7DF5D82F" w14:textId="77777777" w:rsidR="001F368A" w:rsidRPr="008C3C96" w:rsidRDefault="001F368A" w:rsidP="001F368A">
      <w:pPr>
        <w:rPr>
          <w:rFonts w:ascii="CiscoSansTT" w:hAnsi="CiscoSansTT" w:cs="CiscoSansTT"/>
        </w:rPr>
      </w:pPr>
    </w:p>
    <w:p w14:paraId="5B7385F9" w14:textId="77777777" w:rsidR="001F368A" w:rsidRPr="008C3C96" w:rsidRDefault="001F368A" w:rsidP="001F368A">
      <w:pPr>
        <w:rPr>
          <w:rFonts w:ascii="CiscoSansTT" w:hAnsi="CiscoSansTT" w:cs="CiscoSansTT"/>
        </w:rPr>
      </w:pPr>
    </w:p>
    <w:p w14:paraId="79E787E1" w14:textId="77777777" w:rsidR="001F368A" w:rsidRPr="008C3C96" w:rsidRDefault="001F368A" w:rsidP="001F368A">
      <w:pPr>
        <w:rPr>
          <w:rFonts w:ascii="CiscoSansTT" w:hAnsi="CiscoSansTT" w:cs="CiscoSansTT"/>
        </w:rPr>
      </w:pPr>
    </w:p>
    <w:p w14:paraId="4254CE8E" w14:textId="77777777" w:rsidR="001F368A" w:rsidRPr="008C3C96" w:rsidRDefault="001F368A" w:rsidP="001F368A">
      <w:pPr>
        <w:rPr>
          <w:rFonts w:ascii="CiscoSansTT" w:hAnsi="CiscoSansTT" w:cs="CiscoSansTT"/>
        </w:rPr>
      </w:pPr>
    </w:p>
    <w:p w14:paraId="4A84F554" w14:textId="77777777" w:rsidR="001F368A" w:rsidRPr="008C3C96" w:rsidRDefault="001F368A" w:rsidP="001F368A">
      <w:pPr>
        <w:rPr>
          <w:rFonts w:ascii="CiscoSansTT" w:hAnsi="CiscoSansTT" w:cs="CiscoSansTT"/>
        </w:rPr>
      </w:pPr>
    </w:p>
    <w:p w14:paraId="69C465E3" w14:textId="77777777" w:rsidR="001F368A" w:rsidRPr="008C3C96" w:rsidRDefault="001F368A" w:rsidP="001F368A">
      <w:pPr>
        <w:rPr>
          <w:rFonts w:ascii="CiscoSansTT" w:hAnsi="CiscoSansTT" w:cs="CiscoSansTT"/>
        </w:rPr>
      </w:pPr>
    </w:p>
    <w:p w14:paraId="2E85B585" w14:textId="77777777" w:rsidR="001F368A" w:rsidRPr="008C3C96" w:rsidRDefault="001F368A" w:rsidP="001F368A">
      <w:pPr>
        <w:rPr>
          <w:rFonts w:ascii="CiscoSansTT" w:hAnsi="CiscoSansTT" w:cs="CiscoSansTT"/>
        </w:rPr>
      </w:pPr>
    </w:p>
    <w:p w14:paraId="5A91730D" w14:textId="77777777" w:rsidR="001F368A" w:rsidRPr="008C3C96" w:rsidRDefault="001F368A" w:rsidP="001F368A">
      <w:pPr>
        <w:rPr>
          <w:rFonts w:ascii="CiscoSansTT" w:hAnsi="CiscoSansTT" w:cs="CiscoSansTT"/>
        </w:rPr>
      </w:pPr>
    </w:p>
    <w:p w14:paraId="18F79B5B" w14:textId="77777777" w:rsidR="001F368A" w:rsidRPr="008C3C96" w:rsidRDefault="001F368A" w:rsidP="001F368A">
      <w:pPr>
        <w:pStyle w:val="dC-H1"/>
        <w:rPr>
          <w:rFonts w:ascii="CiscoSansTT" w:hAnsi="CiscoSansTT" w:cs="CiscoSansTT"/>
        </w:rPr>
      </w:pPr>
      <w:bookmarkStart w:id="94" w:name="_Toc485985464"/>
      <w:r w:rsidRPr="008C3C96">
        <w:rPr>
          <w:rFonts w:ascii="CiscoSansTT" w:hAnsi="CiscoSansTT" w:cs="CiscoSansTT"/>
        </w:rPr>
        <w:t xml:space="preserve">Task 5: </w:t>
      </w:r>
      <w:bookmarkEnd w:id="94"/>
      <w:r w:rsidRPr="008C3C96">
        <w:rPr>
          <w:rFonts w:ascii="CiscoSansTT" w:hAnsi="CiscoSansTT" w:cs="CiscoSansTT"/>
        </w:rPr>
        <w:t>Day 2 operation using Ansible</w:t>
      </w:r>
    </w:p>
    <w:p w14:paraId="6E0FBF88" w14:textId="77777777" w:rsidR="001F368A" w:rsidRPr="008C3C96" w:rsidRDefault="001F368A" w:rsidP="001F368A">
      <w:pPr>
        <w:rPr>
          <w:rFonts w:ascii="CiscoSansTT" w:hAnsi="CiscoSansTT" w:cs="CiscoSansTT"/>
        </w:rPr>
      </w:pPr>
    </w:p>
    <w:p w14:paraId="6D33BD90" w14:textId="77777777" w:rsidR="001F368A" w:rsidRPr="008C3C96" w:rsidRDefault="001F368A" w:rsidP="001F368A">
      <w:pPr>
        <w:jc w:val="both"/>
        <w:rPr>
          <w:rFonts w:ascii="CiscoSansTT" w:hAnsi="CiscoSansTT" w:cs="CiscoSansTT"/>
          <w:lang w:eastAsia="zh-CN"/>
        </w:rPr>
      </w:pPr>
      <w:r w:rsidRPr="008C3C96">
        <w:rPr>
          <w:rFonts w:ascii="CiscoSansTT" w:hAnsi="CiscoSansTT" w:cs="CiscoSansTT"/>
        </w:rPr>
        <w:t xml:space="preserve">In this section, we will </w:t>
      </w:r>
      <w:r w:rsidRPr="008C3C96">
        <w:rPr>
          <w:rFonts w:ascii="CiscoSansTT" w:hAnsi="CiscoSansTT" w:cs="CiscoSansTT"/>
          <w:lang w:eastAsia="zh-CN"/>
        </w:rPr>
        <w:t xml:space="preserve">use automation to perform following day 2 operation tasks. </w:t>
      </w:r>
    </w:p>
    <w:p w14:paraId="74FC3293" w14:textId="77777777" w:rsidR="001F368A" w:rsidRPr="008C3C96" w:rsidRDefault="001F368A" w:rsidP="001F368A">
      <w:pPr>
        <w:pStyle w:val="ListParagraph"/>
        <w:numPr>
          <w:ilvl w:val="0"/>
          <w:numId w:val="50"/>
        </w:numPr>
        <w:spacing w:after="0" w:line="240" w:lineRule="auto"/>
        <w:jc w:val="both"/>
        <w:rPr>
          <w:rFonts w:ascii="CiscoSansTT" w:hAnsi="CiscoSansTT" w:cs="CiscoSansTT"/>
          <w:lang w:eastAsia="zh-CN"/>
        </w:rPr>
      </w:pPr>
      <w:r w:rsidRPr="008C3C96">
        <w:rPr>
          <w:rFonts w:ascii="CiscoSansTT" w:hAnsi="CiscoSansTT" w:cs="CiscoSansTT"/>
          <w:lang w:eastAsia="zh-CN"/>
        </w:rPr>
        <w:t xml:space="preserve">Backup running configurations on all leaf and spine switches </w:t>
      </w:r>
    </w:p>
    <w:p w14:paraId="0A2D1596" w14:textId="77777777" w:rsidR="001F368A" w:rsidRPr="008C3C96" w:rsidRDefault="001F368A" w:rsidP="001F368A">
      <w:pPr>
        <w:pStyle w:val="ListParagraph"/>
        <w:numPr>
          <w:ilvl w:val="0"/>
          <w:numId w:val="50"/>
        </w:numPr>
        <w:spacing w:after="0" w:line="240" w:lineRule="auto"/>
        <w:jc w:val="both"/>
        <w:rPr>
          <w:rFonts w:ascii="CiscoSansTT" w:hAnsi="CiscoSansTT" w:cs="CiscoSansTT"/>
          <w:lang w:eastAsia="zh-CN"/>
        </w:rPr>
      </w:pPr>
      <w:r w:rsidRPr="008C3C96">
        <w:rPr>
          <w:rFonts w:ascii="CiscoSansTT" w:hAnsi="CiscoSansTT" w:cs="CiscoSansTT"/>
          <w:lang w:eastAsia="zh-CN"/>
        </w:rPr>
        <w:t xml:space="preserve">Verify underlay </w:t>
      </w:r>
      <w:proofErr w:type="spellStart"/>
      <w:r w:rsidRPr="008C3C96">
        <w:rPr>
          <w:rFonts w:ascii="CiscoSansTT" w:hAnsi="CiscoSansTT" w:cs="CiscoSansTT"/>
          <w:lang w:eastAsia="zh-CN"/>
        </w:rPr>
        <w:t>ospf</w:t>
      </w:r>
      <w:proofErr w:type="spellEnd"/>
      <w:r w:rsidRPr="008C3C96">
        <w:rPr>
          <w:rFonts w:ascii="CiscoSansTT" w:hAnsi="CiscoSansTT" w:cs="CiscoSansTT"/>
          <w:lang w:eastAsia="zh-CN"/>
        </w:rPr>
        <w:t xml:space="preserve">, </w:t>
      </w:r>
      <w:proofErr w:type="spellStart"/>
      <w:r w:rsidRPr="008C3C96">
        <w:rPr>
          <w:rFonts w:ascii="CiscoSansTT" w:hAnsi="CiscoSansTT" w:cs="CiscoSansTT"/>
          <w:lang w:eastAsia="zh-CN"/>
        </w:rPr>
        <w:t>bgp</w:t>
      </w:r>
      <w:proofErr w:type="spellEnd"/>
      <w:r w:rsidRPr="008C3C96">
        <w:rPr>
          <w:rFonts w:ascii="CiscoSansTT" w:hAnsi="CiscoSansTT" w:cs="CiscoSansTT"/>
          <w:lang w:eastAsia="zh-CN"/>
        </w:rPr>
        <w:t xml:space="preserve"> and </w:t>
      </w:r>
      <w:proofErr w:type="spellStart"/>
      <w:r w:rsidRPr="008C3C96">
        <w:rPr>
          <w:rFonts w:ascii="CiscoSansTT" w:hAnsi="CiscoSansTT" w:cs="CiscoSansTT"/>
          <w:lang w:eastAsia="zh-CN"/>
        </w:rPr>
        <w:t>pim</w:t>
      </w:r>
      <w:proofErr w:type="spellEnd"/>
      <w:r w:rsidRPr="008C3C96">
        <w:rPr>
          <w:rFonts w:ascii="CiscoSansTT" w:hAnsi="CiscoSansTT" w:cs="CiscoSansTT"/>
          <w:lang w:eastAsia="zh-CN"/>
        </w:rPr>
        <w:t xml:space="preserve"> </w:t>
      </w:r>
      <w:proofErr w:type="spellStart"/>
      <w:r w:rsidRPr="008C3C96">
        <w:rPr>
          <w:rFonts w:ascii="CiscoSansTT" w:hAnsi="CiscoSansTT" w:cs="CiscoSansTT"/>
          <w:lang w:eastAsia="zh-CN"/>
        </w:rPr>
        <w:t>neighbors</w:t>
      </w:r>
      <w:proofErr w:type="spellEnd"/>
      <w:r w:rsidRPr="008C3C96">
        <w:rPr>
          <w:rFonts w:ascii="CiscoSansTT" w:hAnsi="CiscoSansTT" w:cs="CiscoSansTT"/>
          <w:lang w:eastAsia="zh-CN"/>
        </w:rPr>
        <w:t xml:space="preserve"> </w:t>
      </w:r>
    </w:p>
    <w:p w14:paraId="7EA1C96B" w14:textId="77777777" w:rsidR="001F368A" w:rsidRPr="008C3C96" w:rsidRDefault="001F368A" w:rsidP="001F368A">
      <w:pPr>
        <w:pStyle w:val="ListParagraph"/>
        <w:numPr>
          <w:ilvl w:val="0"/>
          <w:numId w:val="50"/>
        </w:numPr>
        <w:spacing w:after="0" w:line="240" w:lineRule="auto"/>
        <w:jc w:val="both"/>
        <w:rPr>
          <w:rFonts w:ascii="CiscoSansTT" w:hAnsi="CiscoSansTT" w:cs="CiscoSansTT"/>
          <w:lang w:eastAsia="zh-CN"/>
        </w:rPr>
      </w:pPr>
      <w:r w:rsidRPr="008C3C96">
        <w:rPr>
          <w:rFonts w:ascii="CiscoSansTT" w:hAnsi="CiscoSansTT" w:cs="CiscoSansTT"/>
          <w:lang w:eastAsia="zh-CN"/>
        </w:rPr>
        <w:t xml:space="preserve">Verify overlay </w:t>
      </w:r>
      <w:proofErr w:type="spellStart"/>
      <w:r w:rsidRPr="008C3C96">
        <w:rPr>
          <w:rFonts w:ascii="CiscoSansTT" w:hAnsi="CiscoSansTT" w:cs="CiscoSansTT"/>
          <w:lang w:eastAsia="zh-CN"/>
        </w:rPr>
        <w:t>nve</w:t>
      </w:r>
      <w:proofErr w:type="spellEnd"/>
      <w:r w:rsidRPr="008C3C96">
        <w:rPr>
          <w:rFonts w:ascii="CiscoSansTT" w:hAnsi="CiscoSansTT" w:cs="CiscoSansTT"/>
          <w:lang w:eastAsia="zh-CN"/>
        </w:rPr>
        <w:t xml:space="preserve"> peer, host route, </w:t>
      </w:r>
      <w:proofErr w:type="spellStart"/>
      <w:r w:rsidRPr="008C3C96">
        <w:rPr>
          <w:rFonts w:ascii="CiscoSansTT" w:hAnsi="CiscoSansTT" w:cs="CiscoSansTT"/>
          <w:lang w:eastAsia="zh-CN"/>
        </w:rPr>
        <w:t>bgp</w:t>
      </w:r>
      <w:proofErr w:type="spellEnd"/>
      <w:r w:rsidRPr="008C3C96">
        <w:rPr>
          <w:rFonts w:ascii="CiscoSansTT" w:hAnsi="CiscoSansTT" w:cs="CiscoSansTT"/>
          <w:lang w:eastAsia="zh-CN"/>
        </w:rPr>
        <w:t xml:space="preserve"> update </w:t>
      </w:r>
    </w:p>
    <w:p w14:paraId="1FB91B57" w14:textId="77777777" w:rsidR="001F368A" w:rsidRPr="008C3C96" w:rsidRDefault="001F368A" w:rsidP="001F368A">
      <w:pPr>
        <w:pStyle w:val="ListParagraph"/>
        <w:numPr>
          <w:ilvl w:val="0"/>
          <w:numId w:val="50"/>
        </w:numPr>
        <w:spacing w:after="0" w:line="240" w:lineRule="auto"/>
        <w:jc w:val="both"/>
        <w:rPr>
          <w:rFonts w:ascii="CiscoSansTT" w:hAnsi="CiscoSansTT" w:cs="CiscoSansTT"/>
          <w:lang w:eastAsia="zh-CN"/>
        </w:rPr>
      </w:pPr>
      <w:r w:rsidRPr="008C3C96">
        <w:rPr>
          <w:rFonts w:ascii="CiscoSansTT" w:hAnsi="CiscoSansTT" w:cs="CiscoSansTT"/>
          <w:lang w:eastAsia="zh-CN"/>
        </w:rPr>
        <w:t xml:space="preserve">Baseline configuration comparison </w:t>
      </w:r>
    </w:p>
    <w:p w14:paraId="1B5A89B0" w14:textId="77777777" w:rsidR="001F368A" w:rsidRPr="008C3C96" w:rsidRDefault="001F368A" w:rsidP="001F368A">
      <w:pPr>
        <w:pStyle w:val="ListParagraph"/>
        <w:numPr>
          <w:ilvl w:val="0"/>
          <w:numId w:val="50"/>
        </w:numPr>
        <w:spacing w:after="0" w:line="240" w:lineRule="auto"/>
        <w:jc w:val="both"/>
        <w:rPr>
          <w:rFonts w:ascii="CiscoSansTT" w:hAnsi="CiscoSansTT" w:cs="CiscoSansTT"/>
          <w:lang w:eastAsia="zh-CN"/>
        </w:rPr>
      </w:pPr>
      <w:r w:rsidRPr="008C3C96">
        <w:rPr>
          <w:rFonts w:ascii="CiscoSansTT" w:hAnsi="CiscoSansTT" w:cs="CiscoSansTT"/>
          <w:lang w:eastAsia="zh-CN"/>
        </w:rPr>
        <w:t>Add new VNIs into the existing fabric</w:t>
      </w:r>
    </w:p>
    <w:p w14:paraId="7B60D770" w14:textId="77777777" w:rsidR="001F368A" w:rsidRPr="008C3C96" w:rsidRDefault="001F368A" w:rsidP="001F368A">
      <w:pPr>
        <w:rPr>
          <w:rFonts w:ascii="CiscoSansTT" w:hAnsi="CiscoSansTT" w:cs="CiscoSansTT"/>
        </w:rPr>
      </w:pPr>
      <w:bookmarkStart w:id="95" w:name="_Toc485985465"/>
    </w:p>
    <w:p w14:paraId="4D35CDDC" w14:textId="77777777" w:rsidR="001F368A" w:rsidRPr="008C3C96" w:rsidRDefault="001F368A" w:rsidP="001F368A">
      <w:pPr>
        <w:pStyle w:val="Heading3"/>
        <w:rPr>
          <w:rFonts w:ascii="CiscoSansTT" w:hAnsi="CiscoSansTT" w:cs="CiscoSansTT"/>
        </w:rPr>
      </w:pPr>
      <w:r w:rsidRPr="008C3C96">
        <w:rPr>
          <w:rFonts w:ascii="CiscoSansTT" w:hAnsi="CiscoSansTT" w:cs="CiscoSansTT"/>
        </w:rPr>
        <w:t>Step 1:</w:t>
      </w:r>
      <w:bookmarkEnd w:id="95"/>
      <w:r w:rsidRPr="008C3C96">
        <w:rPr>
          <w:rFonts w:ascii="CiscoSansTT" w:hAnsi="CiscoSansTT" w:cs="CiscoSansTT"/>
        </w:rPr>
        <w:tab/>
        <w:t xml:space="preserve">backup running configurations </w:t>
      </w:r>
    </w:p>
    <w:p w14:paraId="24275999" w14:textId="77777777" w:rsidR="001F368A" w:rsidRPr="008C3C96" w:rsidRDefault="001F368A" w:rsidP="001F368A">
      <w:pPr>
        <w:pStyle w:val="dC-Normal"/>
        <w:rPr>
          <w:rFonts w:ascii="CiscoSansTT" w:hAnsi="CiscoSansTT" w:cs="CiscoSansTT"/>
          <w:sz w:val="24"/>
          <w:szCs w:val="24"/>
        </w:rPr>
      </w:pPr>
      <w:r w:rsidRPr="008C3C96">
        <w:rPr>
          <w:rFonts w:ascii="CiscoSansTT" w:hAnsi="CiscoSansTT" w:cs="CiscoSansTT"/>
          <w:sz w:val="24"/>
          <w:szCs w:val="24"/>
        </w:rPr>
        <w:t xml:space="preserve"> In this section, you will use </w:t>
      </w:r>
      <w:proofErr w:type="spellStart"/>
      <w:r w:rsidRPr="008C3C96">
        <w:rPr>
          <w:rFonts w:ascii="CiscoSansTT" w:hAnsi="CiscoSansTT" w:cs="CiscoSansTT"/>
          <w:b/>
          <w:sz w:val="24"/>
          <w:szCs w:val="24"/>
        </w:rPr>
        <w:t>ios_config</w:t>
      </w:r>
      <w:proofErr w:type="spellEnd"/>
      <w:r w:rsidRPr="008C3C96">
        <w:rPr>
          <w:rFonts w:ascii="CiscoSansTT" w:hAnsi="CiscoSansTT" w:cs="CiscoSansTT"/>
          <w:b/>
          <w:sz w:val="24"/>
          <w:szCs w:val="24"/>
        </w:rPr>
        <w:t xml:space="preserve"> </w:t>
      </w:r>
      <w:r w:rsidRPr="008C3C96">
        <w:rPr>
          <w:rFonts w:ascii="CiscoSansTT" w:hAnsi="CiscoSansTT" w:cs="CiscoSansTT"/>
          <w:sz w:val="24"/>
          <w:szCs w:val="24"/>
        </w:rPr>
        <w:t xml:space="preserve">module to backup running configuration on each switch, the backup file will be saved to a local </w:t>
      </w:r>
      <w:r w:rsidRPr="008C3C96">
        <w:rPr>
          <w:rFonts w:ascii="CiscoSansTT" w:hAnsi="CiscoSansTT" w:cs="CiscoSansTT"/>
          <w:b/>
          <w:sz w:val="24"/>
          <w:szCs w:val="24"/>
        </w:rPr>
        <w:t xml:space="preserve">“backup” </w:t>
      </w:r>
      <w:r w:rsidRPr="008C3C96">
        <w:rPr>
          <w:rFonts w:ascii="CiscoSansTT" w:hAnsi="CiscoSansTT" w:cs="CiscoSansTT"/>
          <w:sz w:val="24"/>
          <w:szCs w:val="24"/>
        </w:rPr>
        <w:t xml:space="preserve">folder.  The backup argument </w:t>
      </w:r>
      <w:proofErr w:type="gramStart"/>
      <w:r w:rsidRPr="008C3C96">
        <w:rPr>
          <w:rFonts w:ascii="CiscoSansTT" w:hAnsi="CiscoSansTT" w:cs="CiscoSansTT"/>
          <w:sz w:val="24"/>
          <w:szCs w:val="24"/>
        </w:rPr>
        <w:t>create</w:t>
      </w:r>
      <w:proofErr w:type="gramEnd"/>
      <w:r w:rsidRPr="008C3C96">
        <w:rPr>
          <w:rFonts w:ascii="CiscoSansTT" w:hAnsi="CiscoSansTT" w:cs="CiscoSansTT"/>
          <w:sz w:val="24"/>
          <w:szCs w:val="24"/>
        </w:rPr>
        <w:t xml:space="preserve"> a full backup of the current running-config of each switch.  The backup file is written to the backup folder in the playbook root directory. If the directory does not exist, it is created.</w:t>
      </w:r>
    </w:p>
    <w:p w14:paraId="14A512E8" w14:textId="77777777" w:rsidR="001F368A" w:rsidRPr="008C3C96" w:rsidRDefault="001F368A" w:rsidP="001F368A">
      <w:pPr>
        <w:pStyle w:val="dC-Normal"/>
        <w:rPr>
          <w:rFonts w:ascii="CiscoSansTT" w:hAnsi="CiscoSansTT" w:cs="CiscoSansTT"/>
          <w:sz w:val="24"/>
          <w:szCs w:val="24"/>
        </w:rPr>
      </w:pPr>
      <w:r w:rsidRPr="008C3C96">
        <w:rPr>
          <w:rFonts w:ascii="CiscoSansTT" w:hAnsi="CiscoSansTT" w:cs="CiscoSansTT"/>
          <w:sz w:val="24"/>
          <w:szCs w:val="24"/>
        </w:rPr>
        <w:t xml:space="preserve">On </w:t>
      </w:r>
      <w:r w:rsidRPr="008C3C96">
        <w:rPr>
          <w:rFonts w:ascii="CiscoSansTT" w:hAnsi="CiscoSansTT" w:cs="CiscoSansTT"/>
          <w:b/>
          <w:sz w:val="24"/>
          <w:szCs w:val="24"/>
        </w:rPr>
        <w:t>Atom</w:t>
      </w:r>
      <w:r w:rsidRPr="008C3C96">
        <w:rPr>
          <w:rFonts w:ascii="CiscoSansTT" w:hAnsi="CiscoSansTT" w:cs="CiscoSansTT"/>
          <w:sz w:val="24"/>
          <w:szCs w:val="24"/>
        </w:rPr>
        <w:t xml:space="preserve">, open up the project folder </w:t>
      </w:r>
      <w:r w:rsidRPr="008C3C96">
        <w:rPr>
          <w:rFonts w:ascii="CiscoSansTT" w:hAnsi="CiscoSansTT" w:cs="CiscoSansTT"/>
          <w:b/>
          <w:sz w:val="24"/>
          <w:szCs w:val="24"/>
        </w:rPr>
        <w:t xml:space="preserve">“LTRDCN-1572” </w:t>
      </w:r>
      <w:r w:rsidRPr="008C3C96">
        <w:rPr>
          <w:rFonts w:ascii="CiscoSansTT" w:hAnsi="CiscoSansTT" w:cs="CiscoSansTT"/>
          <w:sz w:val="24"/>
          <w:szCs w:val="24"/>
        </w:rPr>
        <w:t>and create new</w:t>
      </w:r>
      <w:r w:rsidRPr="008C3C96">
        <w:rPr>
          <w:rFonts w:ascii="CiscoSansTT" w:hAnsi="CiscoSansTT" w:cs="CiscoSansTT"/>
          <w:b/>
          <w:sz w:val="24"/>
          <w:szCs w:val="24"/>
        </w:rPr>
        <w:t xml:space="preserve"> </w:t>
      </w:r>
      <w:r w:rsidRPr="008C3C96">
        <w:rPr>
          <w:rFonts w:ascii="CiscoSansTT" w:hAnsi="CiscoSansTT" w:cs="CiscoSansTT"/>
          <w:sz w:val="24"/>
          <w:szCs w:val="24"/>
        </w:rPr>
        <w:t xml:space="preserve">file under </w:t>
      </w:r>
      <w:r w:rsidRPr="008C3C96">
        <w:rPr>
          <w:rFonts w:ascii="CiscoSansTT" w:hAnsi="CiscoSansTT" w:cs="CiscoSansTT"/>
          <w:b/>
          <w:sz w:val="24"/>
          <w:szCs w:val="24"/>
        </w:rPr>
        <w:t xml:space="preserve">“LTRDCN-1572”. </w:t>
      </w:r>
      <w:r w:rsidRPr="008C3C96">
        <w:rPr>
          <w:rFonts w:ascii="CiscoSansTT" w:hAnsi="CiscoSansTT" w:cs="CiscoSansTT"/>
          <w:sz w:val="24"/>
          <w:szCs w:val="24"/>
        </w:rPr>
        <w:t xml:space="preserve">Name the new file </w:t>
      </w:r>
      <w:r w:rsidRPr="008C3C96">
        <w:rPr>
          <w:rFonts w:ascii="CiscoSansTT" w:hAnsi="CiscoSansTT" w:cs="CiscoSansTT"/>
          <w:b/>
          <w:sz w:val="24"/>
          <w:szCs w:val="24"/>
        </w:rPr>
        <w:t>“</w:t>
      </w:r>
      <w:proofErr w:type="spellStart"/>
      <w:r w:rsidRPr="008C3C96">
        <w:rPr>
          <w:rFonts w:ascii="CiscoSansTT" w:hAnsi="CiscoSansTT" w:cs="CiscoSansTT"/>
          <w:b/>
          <w:sz w:val="24"/>
          <w:szCs w:val="24"/>
        </w:rPr>
        <w:t>get_config.yml</w:t>
      </w:r>
      <w:proofErr w:type="spellEnd"/>
      <w:r w:rsidRPr="008C3C96">
        <w:rPr>
          <w:rFonts w:ascii="CiscoSansTT" w:hAnsi="CiscoSansTT" w:cs="CiscoSansTT"/>
          <w:b/>
          <w:sz w:val="24"/>
          <w:szCs w:val="24"/>
        </w:rPr>
        <w:t>”</w:t>
      </w:r>
      <w:r w:rsidRPr="008C3C96">
        <w:rPr>
          <w:rFonts w:ascii="CiscoSansTT" w:hAnsi="CiscoSansTT" w:cs="CiscoSansTT"/>
          <w:sz w:val="24"/>
          <w:szCs w:val="24"/>
        </w:rPr>
        <w:t xml:space="preserve">.  After entering below data in the file, make sure to save this file by Clicking on “File” </w:t>
      </w:r>
      <w:r w:rsidRPr="008C3C96">
        <w:rPr>
          <w:rFonts w:ascii="CiscoSansTT" w:hAnsi="CiscoSansTT" w:cs="CiscoSansTT"/>
          <w:sz w:val="24"/>
          <w:szCs w:val="24"/>
        </w:rPr>
        <w:sym w:font="Wingdings" w:char="F0E0"/>
      </w:r>
      <w:r w:rsidRPr="008C3C96">
        <w:rPr>
          <w:rFonts w:ascii="CiscoSansTT" w:hAnsi="CiscoSansTT" w:cs="CiscoSansTT"/>
          <w:sz w:val="24"/>
          <w:szCs w:val="24"/>
        </w:rPr>
        <w:t xml:space="preserve"> “Save” to make sure the file is uploaded to Ansible server.</w:t>
      </w:r>
    </w:p>
    <w:tbl>
      <w:tblPr>
        <w:tblStyle w:val="TableGrid"/>
        <w:tblW w:w="8388" w:type="dxa"/>
        <w:tblInd w:w="607" w:type="dxa"/>
        <w:tblLook w:val="04A0" w:firstRow="1" w:lastRow="0" w:firstColumn="1" w:lastColumn="0" w:noHBand="0" w:noVBand="1"/>
      </w:tblPr>
      <w:tblGrid>
        <w:gridCol w:w="8388"/>
      </w:tblGrid>
      <w:tr w:rsidR="001F368A" w:rsidRPr="008C3C96" w14:paraId="6296DA25" w14:textId="77777777" w:rsidTr="00DC489A">
        <w:tc>
          <w:tcPr>
            <w:tcW w:w="8388" w:type="dxa"/>
            <w:shd w:val="clear" w:color="auto" w:fill="auto"/>
          </w:tcPr>
          <w:p w14:paraId="1BD31D55" w14:textId="77777777" w:rsidR="001F368A" w:rsidRPr="008C3C96" w:rsidRDefault="001F368A" w:rsidP="00DC489A">
            <w:pPr>
              <w:pStyle w:val="dC-CommandLine"/>
              <w:rPr>
                <w:rFonts w:ascii="CiscoSansTT" w:hAnsi="CiscoSansTT" w:cs="CiscoSansTT"/>
                <w:sz w:val="22"/>
              </w:rPr>
            </w:pPr>
            <w:r w:rsidRPr="008C3C96">
              <w:rPr>
                <w:rFonts w:ascii="CiscoSansTT" w:hAnsi="CiscoSansTT" w:cs="CiscoSansTT"/>
                <w:sz w:val="22"/>
              </w:rPr>
              <w:t>---</w:t>
            </w:r>
          </w:p>
          <w:p w14:paraId="0D19118F" w14:textId="77777777" w:rsidR="001F368A" w:rsidRPr="008C3C96" w:rsidRDefault="001F368A" w:rsidP="00DC489A">
            <w:pPr>
              <w:pStyle w:val="dC-CommandLine"/>
              <w:rPr>
                <w:rFonts w:ascii="CiscoSansTT" w:hAnsi="CiscoSansTT" w:cs="CiscoSansTT"/>
                <w:sz w:val="22"/>
              </w:rPr>
            </w:pPr>
            <w:r w:rsidRPr="008C3C96">
              <w:rPr>
                <w:rFonts w:ascii="CiscoSansTT" w:hAnsi="CiscoSansTT" w:cs="CiscoSansTT"/>
                <w:sz w:val="22"/>
              </w:rPr>
              <w:t xml:space="preserve">   - hosts: </w:t>
            </w:r>
            <w:proofErr w:type="gramStart"/>
            <w:r w:rsidRPr="008C3C96">
              <w:rPr>
                <w:rFonts w:ascii="CiscoSansTT" w:hAnsi="CiscoSansTT" w:cs="CiscoSansTT"/>
                <w:sz w:val="22"/>
              </w:rPr>
              <w:t>spine,leaf</w:t>
            </w:r>
            <w:proofErr w:type="gramEnd"/>
            <w:r w:rsidRPr="008C3C96">
              <w:rPr>
                <w:rFonts w:ascii="CiscoSansTT" w:hAnsi="CiscoSansTT" w:cs="CiscoSansTT"/>
                <w:sz w:val="22"/>
              </w:rPr>
              <w:t>,jinja2_leaf,jinja2_spine</w:t>
            </w:r>
          </w:p>
          <w:p w14:paraId="15C35FF6" w14:textId="77777777" w:rsidR="001F368A" w:rsidRPr="008C3C96" w:rsidRDefault="001F368A" w:rsidP="00DC489A">
            <w:pPr>
              <w:pStyle w:val="dC-CommandLine"/>
              <w:rPr>
                <w:rFonts w:ascii="CiscoSansTT" w:hAnsi="CiscoSansTT" w:cs="CiscoSansTT"/>
                <w:sz w:val="22"/>
              </w:rPr>
            </w:pPr>
            <w:r w:rsidRPr="008C3C96">
              <w:rPr>
                <w:rFonts w:ascii="CiscoSansTT" w:hAnsi="CiscoSansTT" w:cs="CiscoSansTT"/>
                <w:sz w:val="22"/>
              </w:rPr>
              <w:t xml:space="preserve">     connection: local</w:t>
            </w:r>
          </w:p>
          <w:p w14:paraId="03451F03" w14:textId="77777777" w:rsidR="001F368A" w:rsidRPr="008C3C96" w:rsidRDefault="001F368A" w:rsidP="00DC489A">
            <w:pPr>
              <w:pStyle w:val="dC-CommandLine"/>
              <w:rPr>
                <w:rFonts w:ascii="CiscoSansTT" w:hAnsi="CiscoSansTT" w:cs="CiscoSansTT"/>
                <w:sz w:val="22"/>
              </w:rPr>
            </w:pPr>
            <w:r w:rsidRPr="008C3C96">
              <w:rPr>
                <w:rFonts w:ascii="CiscoSansTT" w:hAnsi="CiscoSansTT" w:cs="CiscoSansTT"/>
                <w:sz w:val="22"/>
              </w:rPr>
              <w:t xml:space="preserve">     vars:</w:t>
            </w:r>
          </w:p>
          <w:p w14:paraId="0DC363E0" w14:textId="77777777" w:rsidR="001F368A" w:rsidRDefault="001F368A" w:rsidP="00DC489A">
            <w:pPr>
              <w:pStyle w:val="dC-CommandLine"/>
              <w:rPr>
                <w:rFonts w:ascii="CiscoSansTT" w:hAnsi="CiscoSansTT" w:cs="CiscoSansTT"/>
                <w:sz w:val="22"/>
              </w:rPr>
            </w:pPr>
            <w:r w:rsidRPr="008C3C96">
              <w:rPr>
                <w:rFonts w:ascii="CiscoSansTT" w:hAnsi="CiscoSansTT" w:cs="CiscoSansTT"/>
                <w:sz w:val="22"/>
              </w:rPr>
              <w:t xml:space="preserve">       </w:t>
            </w:r>
            <w:proofErr w:type="spellStart"/>
            <w:r>
              <w:rPr>
                <w:rFonts w:ascii="CiscoSansTT" w:hAnsi="CiscoSansTT" w:cs="CiscoSansTT"/>
                <w:sz w:val="22"/>
              </w:rPr>
              <w:t>nx</w:t>
            </w:r>
            <w:r w:rsidRPr="008C3C96">
              <w:rPr>
                <w:rFonts w:ascii="CiscoSansTT" w:hAnsi="CiscoSansTT" w:cs="CiscoSansTT"/>
                <w:sz w:val="22"/>
              </w:rPr>
              <w:t>os_provider</w:t>
            </w:r>
            <w:proofErr w:type="spellEnd"/>
            <w:r w:rsidRPr="008C3C96">
              <w:rPr>
                <w:rFonts w:ascii="CiscoSansTT" w:hAnsi="CiscoSansTT" w:cs="CiscoSansTT"/>
                <w:sz w:val="22"/>
              </w:rPr>
              <w:t>:</w:t>
            </w:r>
          </w:p>
          <w:p w14:paraId="1BDB3B2E" w14:textId="77777777" w:rsidR="001F368A" w:rsidRPr="008C3C96" w:rsidRDefault="001F368A" w:rsidP="00DC489A">
            <w:pPr>
              <w:pStyle w:val="dC-CommandLine"/>
              <w:rPr>
                <w:rFonts w:ascii="CiscoSansTT" w:hAnsi="CiscoSansTT" w:cs="CiscoSansTT"/>
                <w:sz w:val="22"/>
              </w:rPr>
            </w:pPr>
            <w:r>
              <w:rPr>
                <w:rFonts w:ascii="CiscoSansTT" w:hAnsi="CiscoSansTT" w:cs="CiscoSansTT"/>
                <w:sz w:val="22"/>
              </w:rPr>
              <w:t xml:space="preserve">          transport: </w:t>
            </w:r>
            <w:proofErr w:type="spellStart"/>
            <w:r>
              <w:rPr>
                <w:rFonts w:ascii="CiscoSansTT" w:hAnsi="CiscoSansTT" w:cs="CiscoSansTT"/>
                <w:sz w:val="22"/>
              </w:rPr>
              <w:t>nxapi</w:t>
            </w:r>
            <w:proofErr w:type="spellEnd"/>
          </w:p>
          <w:p w14:paraId="447A2409" w14:textId="77777777" w:rsidR="001F368A" w:rsidRPr="008C3C96" w:rsidRDefault="001F368A" w:rsidP="00DC489A">
            <w:pPr>
              <w:pStyle w:val="dC-CommandLine"/>
              <w:rPr>
                <w:rFonts w:ascii="CiscoSansTT" w:hAnsi="CiscoSansTT" w:cs="CiscoSansTT"/>
                <w:sz w:val="22"/>
              </w:rPr>
            </w:pPr>
            <w:r w:rsidRPr="008C3C96">
              <w:rPr>
                <w:rFonts w:ascii="CiscoSansTT" w:hAnsi="CiscoSansTT" w:cs="CiscoSansTT"/>
                <w:sz w:val="22"/>
              </w:rPr>
              <w:t xml:space="preserve">          username: "</w:t>
            </w:r>
            <w:proofErr w:type="gramStart"/>
            <w:r w:rsidRPr="008C3C96">
              <w:rPr>
                <w:rFonts w:ascii="CiscoSansTT" w:hAnsi="CiscoSansTT" w:cs="CiscoSansTT"/>
                <w:sz w:val="22"/>
              </w:rPr>
              <w:t>{{ user</w:t>
            </w:r>
            <w:proofErr w:type="gramEnd"/>
            <w:r w:rsidRPr="008C3C96">
              <w:rPr>
                <w:rFonts w:ascii="CiscoSansTT" w:hAnsi="CiscoSansTT" w:cs="CiscoSansTT"/>
                <w:sz w:val="22"/>
              </w:rPr>
              <w:t xml:space="preserve"> }}"</w:t>
            </w:r>
          </w:p>
          <w:p w14:paraId="1CC53C52" w14:textId="77777777" w:rsidR="001F368A" w:rsidRPr="008C3C96" w:rsidRDefault="001F368A" w:rsidP="00DC489A">
            <w:pPr>
              <w:pStyle w:val="dC-CommandLine"/>
              <w:rPr>
                <w:rFonts w:ascii="CiscoSansTT" w:hAnsi="CiscoSansTT" w:cs="CiscoSansTT"/>
                <w:sz w:val="22"/>
              </w:rPr>
            </w:pPr>
            <w:r w:rsidRPr="008C3C96">
              <w:rPr>
                <w:rFonts w:ascii="CiscoSansTT" w:hAnsi="CiscoSansTT" w:cs="CiscoSansTT"/>
                <w:sz w:val="22"/>
              </w:rPr>
              <w:t xml:space="preserve">          password: "</w:t>
            </w:r>
            <w:proofErr w:type="gramStart"/>
            <w:r w:rsidRPr="008C3C96">
              <w:rPr>
                <w:rFonts w:ascii="CiscoSansTT" w:hAnsi="CiscoSansTT" w:cs="CiscoSansTT"/>
                <w:sz w:val="22"/>
              </w:rPr>
              <w:t xml:space="preserve">{{ </w:t>
            </w:r>
            <w:proofErr w:type="spellStart"/>
            <w:r w:rsidRPr="008C3C96">
              <w:rPr>
                <w:rFonts w:ascii="CiscoSansTT" w:hAnsi="CiscoSansTT" w:cs="CiscoSansTT"/>
                <w:sz w:val="22"/>
              </w:rPr>
              <w:t>pwd</w:t>
            </w:r>
            <w:proofErr w:type="spellEnd"/>
            <w:proofErr w:type="gramEnd"/>
            <w:r w:rsidRPr="008C3C96">
              <w:rPr>
                <w:rFonts w:ascii="CiscoSansTT" w:hAnsi="CiscoSansTT" w:cs="CiscoSansTT"/>
                <w:sz w:val="22"/>
              </w:rPr>
              <w:t xml:space="preserve"> }}"</w:t>
            </w:r>
          </w:p>
          <w:p w14:paraId="55A7E177" w14:textId="77777777" w:rsidR="001F368A" w:rsidRPr="008C3C96" w:rsidRDefault="001F368A" w:rsidP="00DC489A">
            <w:pPr>
              <w:pStyle w:val="dC-CommandLine"/>
              <w:rPr>
                <w:rFonts w:ascii="CiscoSansTT" w:hAnsi="CiscoSansTT" w:cs="CiscoSansTT"/>
                <w:sz w:val="22"/>
              </w:rPr>
            </w:pPr>
            <w:r w:rsidRPr="008C3C96">
              <w:rPr>
                <w:rFonts w:ascii="CiscoSansTT" w:hAnsi="CiscoSansTT" w:cs="CiscoSansTT"/>
                <w:sz w:val="22"/>
              </w:rPr>
              <w:t xml:space="preserve">          host: "</w:t>
            </w:r>
            <w:proofErr w:type="gramStart"/>
            <w:r w:rsidRPr="008C3C96">
              <w:rPr>
                <w:rFonts w:ascii="CiscoSansTT" w:hAnsi="CiscoSansTT" w:cs="CiscoSansTT"/>
                <w:sz w:val="22"/>
              </w:rPr>
              <w:t xml:space="preserve">{{ </w:t>
            </w:r>
            <w:proofErr w:type="spellStart"/>
            <w:r w:rsidRPr="008C3C96">
              <w:rPr>
                <w:rFonts w:ascii="CiscoSansTT" w:hAnsi="CiscoSansTT" w:cs="CiscoSansTT"/>
                <w:sz w:val="22"/>
              </w:rPr>
              <w:t>inventory</w:t>
            </w:r>
            <w:proofErr w:type="gramEnd"/>
            <w:r w:rsidRPr="008C3C96">
              <w:rPr>
                <w:rFonts w:ascii="CiscoSansTT" w:hAnsi="CiscoSansTT" w:cs="CiscoSansTT"/>
                <w:sz w:val="22"/>
              </w:rPr>
              <w:t>_hostname</w:t>
            </w:r>
            <w:proofErr w:type="spellEnd"/>
            <w:r w:rsidRPr="008C3C96">
              <w:rPr>
                <w:rFonts w:ascii="CiscoSansTT" w:hAnsi="CiscoSansTT" w:cs="CiscoSansTT"/>
                <w:sz w:val="22"/>
              </w:rPr>
              <w:t xml:space="preserve"> }}"</w:t>
            </w:r>
          </w:p>
          <w:p w14:paraId="24817D9B" w14:textId="77777777" w:rsidR="001F368A" w:rsidRPr="008C3C96" w:rsidRDefault="001F368A" w:rsidP="00DC489A">
            <w:pPr>
              <w:pStyle w:val="dC-CommandLine"/>
              <w:rPr>
                <w:rFonts w:ascii="CiscoSansTT" w:hAnsi="CiscoSansTT" w:cs="CiscoSansTT"/>
                <w:sz w:val="22"/>
              </w:rPr>
            </w:pPr>
            <w:r w:rsidRPr="008C3C96">
              <w:rPr>
                <w:rFonts w:ascii="CiscoSansTT" w:hAnsi="CiscoSansTT" w:cs="CiscoSansTT"/>
                <w:sz w:val="22"/>
              </w:rPr>
              <w:t xml:space="preserve">     tasks:</w:t>
            </w:r>
          </w:p>
          <w:p w14:paraId="16BC61F4" w14:textId="77777777" w:rsidR="001F368A" w:rsidRPr="008C3C96" w:rsidRDefault="001F368A" w:rsidP="00DC489A">
            <w:pPr>
              <w:pStyle w:val="dC-CommandLine"/>
              <w:rPr>
                <w:rFonts w:ascii="CiscoSansTT" w:hAnsi="CiscoSansTT" w:cs="CiscoSansTT"/>
                <w:sz w:val="22"/>
              </w:rPr>
            </w:pPr>
            <w:r w:rsidRPr="008C3C96">
              <w:rPr>
                <w:rFonts w:ascii="CiscoSansTT" w:hAnsi="CiscoSansTT" w:cs="CiscoSansTT"/>
                <w:sz w:val="22"/>
              </w:rPr>
              <w:t xml:space="preserve">      - name: save running</w:t>
            </w:r>
          </w:p>
          <w:p w14:paraId="54067B6C" w14:textId="77777777" w:rsidR="001F368A" w:rsidRPr="008C3C96" w:rsidRDefault="001F368A" w:rsidP="00DC489A">
            <w:pPr>
              <w:pStyle w:val="dC-CommandLine"/>
              <w:rPr>
                <w:rFonts w:ascii="CiscoSansTT" w:hAnsi="CiscoSansTT" w:cs="CiscoSansTT"/>
                <w:sz w:val="22"/>
              </w:rPr>
            </w:pPr>
            <w:r w:rsidRPr="008C3C96">
              <w:rPr>
                <w:rFonts w:ascii="CiscoSansTT" w:hAnsi="CiscoSansTT" w:cs="CiscoSansTT"/>
                <w:sz w:val="22"/>
              </w:rPr>
              <w:t xml:space="preserve">        </w:t>
            </w:r>
            <w:proofErr w:type="spellStart"/>
            <w:r>
              <w:rPr>
                <w:rFonts w:ascii="CiscoSansTT" w:hAnsi="CiscoSansTT" w:cs="CiscoSansTT"/>
                <w:sz w:val="22"/>
              </w:rPr>
              <w:t>nx</w:t>
            </w:r>
            <w:r w:rsidRPr="008C3C96">
              <w:rPr>
                <w:rFonts w:ascii="CiscoSansTT" w:hAnsi="CiscoSansTT" w:cs="CiscoSansTT"/>
                <w:sz w:val="22"/>
              </w:rPr>
              <w:t>os_config</w:t>
            </w:r>
            <w:proofErr w:type="spellEnd"/>
            <w:r w:rsidRPr="008C3C96">
              <w:rPr>
                <w:rFonts w:ascii="CiscoSansTT" w:hAnsi="CiscoSansTT" w:cs="CiscoSansTT"/>
                <w:sz w:val="22"/>
              </w:rPr>
              <w:t>:</w:t>
            </w:r>
          </w:p>
          <w:p w14:paraId="17B9B767" w14:textId="77777777" w:rsidR="001F368A" w:rsidRPr="008C3C96" w:rsidRDefault="001F368A" w:rsidP="00DC489A">
            <w:pPr>
              <w:pStyle w:val="dC-CommandLine"/>
              <w:rPr>
                <w:rFonts w:ascii="CiscoSansTT" w:hAnsi="CiscoSansTT" w:cs="CiscoSansTT"/>
                <w:sz w:val="22"/>
              </w:rPr>
            </w:pPr>
            <w:r w:rsidRPr="008C3C96">
              <w:rPr>
                <w:rFonts w:ascii="CiscoSansTT" w:hAnsi="CiscoSansTT" w:cs="CiscoSansTT"/>
                <w:sz w:val="22"/>
              </w:rPr>
              <w:t xml:space="preserve">          provider: "</w:t>
            </w:r>
            <w:proofErr w:type="gramStart"/>
            <w:r w:rsidRPr="008C3C96">
              <w:rPr>
                <w:rFonts w:ascii="CiscoSansTT" w:hAnsi="CiscoSansTT" w:cs="CiscoSansTT"/>
                <w:sz w:val="22"/>
              </w:rPr>
              <w:t xml:space="preserve">{{ </w:t>
            </w:r>
            <w:proofErr w:type="spellStart"/>
            <w:r w:rsidRPr="008C3C96">
              <w:rPr>
                <w:rFonts w:ascii="CiscoSansTT" w:hAnsi="CiscoSansTT" w:cs="CiscoSansTT"/>
                <w:sz w:val="22"/>
              </w:rPr>
              <w:t>ios</w:t>
            </w:r>
            <w:proofErr w:type="gramEnd"/>
            <w:r w:rsidRPr="008C3C96">
              <w:rPr>
                <w:rFonts w:ascii="CiscoSansTT" w:hAnsi="CiscoSansTT" w:cs="CiscoSansTT"/>
                <w:sz w:val="22"/>
              </w:rPr>
              <w:t>_provider</w:t>
            </w:r>
            <w:proofErr w:type="spellEnd"/>
            <w:r w:rsidRPr="008C3C96">
              <w:rPr>
                <w:rFonts w:ascii="CiscoSansTT" w:hAnsi="CiscoSansTT" w:cs="CiscoSansTT"/>
                <w:sz w:val="22"/>
              </w:rPr>
              <w:t xml:space="preserve"> }}"</w:t>
            </w:r>
          </w:p>
          <w:p w14:paraId="4ABDA3BD" w14:textId="77777777" w:rsidR="001F368A" w:rsidRPr="008C3C96" w:rsidRDefault="001F368A" w:rsidP="00DC489A">
            <w:pPr>
              <w:pStyle w:val="dC-CommandLine"/>
              <w:rPr>
                <w:rFonts w:ascii="CiscoSansTT" w:hAnsi="CiscoSansTT" w:cs="CiscoSansTT"/>
                <w:sz w:val="22"/>
              </w:rPr>
            </w:pPr>
            <w:r w:rsidRPr="008C3C96">
              <w:rPr>
                <w:rFonts w:ascii="CiscoSansTT" w:hAnsi="CiscoSansTT" w:cs="CiscoSansTT"/>
                <w:sz w:val="22"/>
              </w:rPr>
              <w:t xml:space="preserve">          backup: yes</w:t>
            </w:r>
          </w:p>
          <w:p w14:paraId="683F61C6" w14:textId="77777777" w:rsidR="001F368A" w:rsidRPr="008C3C96" w:rsidRDefault="001F368A" w:rsidP="00DC489A">
            <w:pPr>
              <w:pStyle w:val="dC-CommandLine"/>
              <w:rPr>
                <w:rFonts w:ascii="CiscoSansTT" w:hAnsi="CiscoSansTT" w:cs="CiscoSansTT"/>
                <w:sz w:val="22"/>
              </w:rPr>
            </w:pPr>
            <w:r w:rsidRPr="008C3C96">
              <w:rPr>
                <w:rFonts w:ascii="CiscoSansTT" w:hAnsi="CiscoSansTT" w:cs="CiscoSansTT"/>
                <w:sz w:val="22"/>
              </w:rPr>
              <w:t xml:space="preserve">          timeout: 20</w:t>
            </w:r>
          </w:p>
        </w:tc>
      </w:tr>
    </w:tbl>
    <w:p w14:paraId="503BA8E3" w14:textId="77777777" w:rsidR="001F368A" w:rsidRPr="008C3C96" w:rsidRDefault="001F368A" w:rsidP="001F368A">
      <w:pPr>
        <w:rPr>
          <w:rFonts w:ascii="CiscoSansTT" w:hAnsi="CiscoSansTT" w:cs="CiscoSansTT"/>
        </w:rPr>
      </w:pPr>
    </w:p>
    <w:p w14:paraId="1BCAF870" w14:textId="77777777" w:rsidR="001F368A" w:rsidRPr="008C3C96" w:rsidRDefault="001F368A" w:rsidP="001F368A">
      <w:pPr>
        <w:pStyle w:val="dC-Normal"/>
        <w:rPr>
          <w:rFonts w:ascii="CiscoSansTT" w:hAnsi="CiscoSansTT" w:cs="CiscoSansTT"/>
          <w:sz w:val="24"/>
          <w:szCs w:val="24"/>
        </w:rPr>
      </w:pPr>
      <w:r w:rsidRPr="008C3C96">
        <w:rPr>
          <w:rFonts w:ascii="CiscoSansTT" w:hAnsi="CiscoSansTT" w:cs="CiscoSansTT"/>
          <w:sz w:val="24"/>
          <w:szCs w:val="24"/>
        </w:rPr>
        <w:lastRenderedPageBreak/>
        <w:t>Run “</w:t>
      </w:r>
      <w:proofErr w:type="spellStart"/>
      <w:r w:rsidRPr="008C3C96">
        <w:rPr>
          <w:rFonts w:ascii="CiscoSansTT" w:hAnsi="CiscoSansTT" w:cs="CiscoSansTT"/>
          <w:b/>
          <w:sz w:val="24"/>
          <w:szCs w:val="24"/>
        </w:rPr>
        <w:t>get_config.yml</w:t>
      </w:r>
      <w:proofErr w:type="spellEnd"/>
      <w:r w:rsidRPr="008C3C96">
        <w:rPr>
          <w:rFonts w:ascii="CiscoSansTT" w:hAnsi="CiscoSansTT" w:cs="CiscoSansTT"/>
          <w:b/>
          <w:sz w:val="24"/>
          <w:szCs w:val="24"/>
        </w:rPr>
        <w:t xml:space="preserve">” </w:t>
      </w:r>
      <w:r w:rsidRPr="008C3C96">
        <w:rPr>
          <w:rFonts w:ascii="CiscoSansTT" w:hAnsi="CiscoSansTT" w:cs="CiscoSansTT"/>
          <w:sz w:val="24"/>
          <w:szCs w:val="24"/>
        </w:rPr>
        <w:t>playbook and verify the backup configurations in “</w:t>
      </w:r>
      <w:r w:rsidRPr="008C3C96">
        <w:rPr>
          <w:rFonts w:ascii="CiscoSansTT" w:hAnsi="CiscoSansTT" w:cs="CiscoSansTT"/>
          <w:b/>
          <w:sz w:val="24"/>
          <w:szCs w:val="24"/>
        </w:rPr>
        <w:t xml:space="preserve">backup” </w:t>
      </w:r>
      <w:r w:rsidRPr="008C3C96">
        <w:rPr>
          <w:rFonts w:ascii="CiscoSansTT" w:hAnsi="CiscoSansTT" w:cs="CiscoSansTT"/>
          <w:sz w:val="24"/>
          <w:szCs w:val="24"/>
        </w:rPr>
        <w:t xml:space="preserve">folder. </w:t>
      </w:r>
    </w:p>
    <w:tbl>
      <w:tblPr>
        <w:tblStyle w:val="TableGrid"/>
        <w:tblW w:w="0" w:type="auto"/>
        <w:tblLook w:val="04A0" w:firstRow="1" w:lastRow="0" w:firstColumn="1" w:lastColumn="0" w:noHBand="0" w:noVBand="1"/>
      </w:tblPr>
      <w:tblGrid>
        <w:gridCol w:w="9016"/>
      </w:tblGrid>
      <w:tr w:rsidR="001F368A" w:rsidRPr="008C3C96" w14:paraId="0CED0FA9" w14:textId="77777777" w:rsidTr="00DC489A">
        <w:tc>
          <w:tcPr>
            <w:tcW w:w="10416" w:type="dxa"/>
          </w:tcPr>
          <w:p w14:paraId="54A9B0B6" w14:textId="77777777" w:rsidR="001F368A" w:rsidRPr="008C3C96" w:rsidRDefault="001F368A" w:rsidP="00DC489A">
            <w:pPr>
              <w:pStyle w:val="dC-Normal"/>
              <w:rPr>
                <w:rFonts w:ascii="CiscoSansTT" w:hAnsi="CiscoSansTT" w:cs="CiscoSansTT"/>
                <w:b/>
              </w:rPr>
            </w:pPr>
            <w:r w:rsidRPr="008C3C96">
              <w:rPr>
                <w:rFonts w:ascii="CiscoSansTT" w:hAnsi="CiscoSansTT" w:cs="CiscoSansTT"/>
              </w:rPr>
              <w:t>[root@rhel7-tools LTRDCN-</w:t>
            </w:r>
            <w:proofErr w:type="gramStart"/>
            <w:r w:rsidRPr="008C3C96">
              <w:rPr>
                <w:rFonts w:ascii="CiscoSansTT" w:hAnsi="CiscoSansTT" w:cs="CiscoSansTT"/>
              </w:rPr>
              <w:t>1572]#</w:t>
            </w:r>
            <w:proofErr w:type="gramEnd"/>
            <w:r w:rsidRPr="008C3C96">
              <w:rPr>
                <w:rFonts w:ascii="CiscoSansTT" w:hAnsi="CiscoSansTT" w:cs="CiscoSansTT"/>
              </w:rPr>
              <w:t xml:space="preserve"> </w:t>
            </w:r>
            <w:r w:rsidRPr="008C3C96">
              <w:rPr>
                <w:rFonts w:ascii="CiscoSansTT" w:hAnsi="CiscoSansTT" w:cs="CiscoSansTT"/>
                <w:b/>
              </w:rPr>
              <w:t xml:space="preserve">ansible-playbook </w:t>
            </w:r>
            <w:proofErr w:type="spellStart"/>
            <w:r w:rsidRPr="008C3C96">
              <w:rPr>
                <w:rFonts w:ascii="CiscoSansTT" w:hAnsi="CiscoSansTT" w:cs="CiscoSansTT"/>
                <w:b/>
              </w:rPr>
              <w:t>get_config.yml</w:t>
            </w:r>
            <w:proofErr w:type="spellEnd"/>
            <w:r w:rsidRPr="008C3C96">
              <w:rPr>
                <w:rFonts w:ascii="CiscoSansTT" w:hAnsi="CiscoSansTT" w:cs="CiscoSansTT"/>
                <w:b/>
              </w:rPr>
              <w:br/>
            </w:r>
            <w:r w:rsidRPr="008C3C96">
              <w:rPr>
                <w:rFonts w:ascii="CiscoSansTT" w:hAnsi="CiscoSansTT" w:cs="CiscoSansTT"/>
              </w:rPr>
              <w:t xml:space="preserve">[root@rhel7-tools LTRDCN-1572]# </w:t>
            </w:r>
            <w:r w:rsidRPr="008C3C96">
              <w:rPr>
                <w:rFonts w:ascii="CiscoSansTT" w:hAnsi="CiscoSansTT" w:cs="CiscoSansTT"/>
                <w:b/>
              </w:rPr>
              <w:t>ls -</w:t>
            </w:r>
            <w:proofErr w:type="spellStart"/>
            <w:r w:rsidRPr="008C3C96">
              <w:rPr>
                <w:rFonts w:ascii="CiscoSansTT" w:hAnsi="CiscoSansTT" w:cs="CiscoSansTT"/>
                <w:b/>
              </w:rPr>
              <w:t>lrt</w:t>
            </w:r>
            <w:proofErr w:type="spellEnd"/>
            <w:r w:rsidRPr="008C3C96">
              <w:rPr>
                <w:rFonts w:ascii="CiscoSansTT" w:hAnsi="CiscoSansTT" w:cs="CiscoSansTT"/>
                <w:b/>
              </w:rPr>
              <w:br/>
            </w:r>
            <w:r w:rsidRPr="008C3C96">
              <w:rPr>
                <w:rFonts w:ascii="CiscoSansTT" w:hAnsi="CiscoSansTT" w:cs="CiscoSansTT"/>
              </w:rPr>
              <w:t xml:space="preserve">[root@rhel7-tools LTRDCN-1572]# </w:t>
            </w:r>
            <w:r w:rsidRPr="008C3C96">
              <w:rPr>
                <w:rFonts w:ascii="CiscoSansTT" w:hAnsi="CiscoSansTT" w:cs="CiscoSansTT"/>
                <w:b/>
              </w:rPr>
              <w:t>ls backup</w:t>
            </w:r>
          </w:p>
        </w:tc>
      </w:tr>
    </w:tbl>
    <w:p w14:paraId="7D7E7C31" w14:textId="77777777" w:rsidR="001F368A" w:rsidRPr="008C3C96" w:rsidRDefault="001F368A" w:rsidP="001F368A">
      <w:pPr>
        <w:pStyle w:val="dC-Normal"/>
        <w:rPr>
          <w:rFonts w:ascii="CiscoSansTT" w:hAnsi="CiscoSansTT" w:cs="CiscoSansTT"/>
          <w:sz w:val="24"/>
          <w:szCs w:val="24"/>
        </w:rPr>
      </w:pPr>
      <w:r w:rsidRPr="008C3C96">
        <w:rPr>
          <w:rFonts w:ascii="CiscoSansTT" w:hAnsi="CiscoSansTT" w:cs="CiscoSansTT"/>
          <w:sz w:val="24"/>
          <w:szCs w:val="24"/>
        </w:rPr>
        <w:t>You may further view the contents of the files under backup folder by using cat, less or more commands.  Below screenshot shows the output of above commands</w:t>
      </w:r>
    </w:p>
    <w:p w14:paraId="786F4DAC" w14:textId="77777777" w:rsidR="001F368A" w:rsidRPr="008C3C96" w:rsidRDefault="001F368A" w:rsidP="001F368A">
      <w:pPr>
        <w:pStyle w:val="dC-Normal"/>
        <w:rPr>
          <w:rFonts w:ascii="CiscoSansTT" w:hAnsi="CiscoSansTT" w:cs="CiscoSansTT"/>
        </w:rPr>
      </w:pPr>
      <w:r w:rsidRPr="008C3C96">
        <w:rPr>
          <w:rFonts w:ascii="CiscoSansTT" w:hAnsi="CiscoSansTT" w:cs="CiscoSansTT"/>
          <w:noProof/>
          <w:lang w:eastAsia="zh-CN"/>
        </w:rPr>
        <w:drawing>
          <wp:inline distT="0" distB="0" distL="0" distR="0" wp14:anchorId="3D1775CA" wp14:editId="480E924A">
            <wp:extent cx="6620510" cy="4586605"/>
            <wp:effectExtent l="0" t="0" r="8890" b="1079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Screen Shot 2018-01-26 at 1.31.50 PM.png"/>
                    <pic:cNvPicPr/>
                  </pic:nvPicPr>
                  <pic:blipFill>
                    <a:blip r:embed="rId86">
                      <a:extLst>
                        <a:ext uri="{28A0092B-C50C-407E-A947-70E740481C1C}">
                          <a14:useLocalDpi xmlns:a14="http://schemas.microsoft.com/office/drawing/2010/main" val="0"/>
                        </a:ext>
                      </a:extLst>
                    </a:blip>
                    <a:stretch>
                      <a:fillRect/>
                    </a:stretch>
                  </pic:blipFill>
                  <pic:spPr>
                    <a:xfrm>
                      <a:off x="0" y="0"/>
                      <a:ext cx="6620510" cy="4586605"/>
                    </a:xfrm>
                    <a:prstGeom prst="rect">
                      <a:avLst/>
                    </a:prstGeom>
                  </pic:spPr>
                </pic:pic>
              </a:graphicData>
            </a:graphic>
          </wp:inline>
        </w:drawing>
      </w:r>
    </w:p>
    <w:p w14:paraId="6103B2A6" w14:textId="77777777" w:rsidR="001F368A" w:rsidRPr="008C3C96" w:rsidRDefault="001F368A" w:rsidP="001F368A">
      <w:pPr>
        <w:pStyle w:val="Heading3"/>
        <w:rPr>
          <w:rFonts w:ascii="CiscoSansTT" w:hAnsi="CiscoSansTT" w:cs="CiscoSansTT"/>
        </w:rPr>
      </w:pPr>
      <w:bookmarkStart w:id="96" w:name="_Toc485985466"/>
      <w:r w:rsidRPr="008C3C96">
        <w:rPr>
          <w:rStyle w:val="dC-H3Char"/>
          <w:rFonts w:ascii="CiscoSansTT" w:hAnsi="CiscoSansTT" w:cs="CiscoSansTT"/>
        </w:rPr>
        <w:t>Step 2:</w:t>
      </w:r>
      <w:bookmarkEnd w:id="96"/>
      <w:r w:rsidRPr="008C3C96">
        <w:rPr>
          <w:rFonts w:ascii="CiscoSansTT" w:hAnsi="CiscoSansTT" w:cs="CiscoSansTT"/>
        </w:rPr>
        <w:tab/>
        <w:t xml:space="preserve">Verify underlay and overlay </w:t>
      </w:r>
    </w:p>
    <w:p w14:paraId="65E96B2F" w14:textId="77777777" w:rsidR="001F368A" w:rsidRPr="008C3C96" w:rsidRDefault="001F368A" w:rsidP="001F368A">
      <w:pPr>
        <w:pStyle w:val="dC-Normal"/>
        <w:rPr>
          <w:rFonts w:ascii="CiscoSansTT" w:hAnsi="CiscoSansTT" w:cs="CiscoSansTT"/>
          <w:sz w:val="24"/>
          <w:szCs w:val="24"/>
        </w:rPr>
      </w:pPr>
      <w:r w:rsidRPr="008C3C96">
        <w:rPr>
          <w:rFonts w:ascii="CiscoSansTT" w:hAnsi="CiscoSansTT" w:cs="CiscoSansTT"/>
          <w:sz w:val="24"/>
          <w:szCs w:val="24"/>
        </w:rPr>
        <w:t xml:space="preserve">In this section you will verify underlay and overlay operation using ansible playbook. The playbook will be applied to all leaf switches to verify </w:t>
      </w:r>
    </w:p>
    <w:p w14:paraId="46C1E4F5" w14:textId="77777777" w:rsidR="001F368A" w:rsidRPr="008C3C96" w:rsidRDefault="001F368A" w:rsidP="001F368A">
      <w:pPr>
        <w:pStyle w:val="dC-Normal"/>
        <w:rPr>
          <w:rStyle w:val="Emphasis"/>
          <w:rFonts w:ascii="CiscoSansTT" w:hAnsi="CiscoSansTT" w:cs="CiscoSansTT"/>
          <w:sz w:val="24"/>
          <w:szCs w:val="24"/>
        </w:rPr>
      </w:pPr>
      <w:r w:rsidRPr="008C3C96">
        <w:rPr>
          <w:rStyle w:val="Emphasis"/>
          <w:rFonts w:ascii="CiscoSansTT" w:hAnsi="CiscoSansTT" w:cs="CiscoSansTT"/>
          <w:sz w:val="24"/>
          <w:szCs w:val="24"/>
        </w:rPr>
        <w:t xml:space="preserve">Underlay </w:t>
      </w:r>
    </w:p>
    <w:p w14:paraId="177960A6" w14:textId="77777777" w:rsidR="001F368A" w:rsidRPr="008C3C96" w:rsidRDefault="001F368A" w:rsidP="001F368A">
      <w:pPr>
        <w:pStyle w:val="dC-Normal"/>
        <w:numPr>
          <w:ilvl w:val="0"/>
          <w:numId w:val="22"/>
        </w:numPr>
        <w:rPr>
          <w:rFonts w:ascii="CiscoSansTT" w:hAnsi="CiscoSansTT" w:cs="CiscoSansTT"/>
          <w:sz w:val="24"/>
          <w:szCs w:val="24"/>
        </w:rPr>
      </w:pPr>
      <w:r w:rsidRPr="008C3C96">
        <w:rPr>
          <w:rFonts w:ascii="CiscoSansTT" w:hAnsi="CiscoSansTT" w:cs="CiscoSansTT"/>
          <w:sz w:val="24"/>
          <w:szCs w:val="24"/>
        </w:rPr>
        <w:t xml:space="preserve">show </w:t>
      </w:r>
      <w:proofErr w:type="spellStart"/>
      <w:r w:rsidRPr="008C3C96">
        <w:rPr>
          <w:rFonts w:ascii="CiscoSansTT" w:hAnsi="CiscoSansTT" w:cs="CiscoSansTT"/>
          <w:sz w:val="24"/>
          <w:szCs w:val="24"/>
        </w:rPr>
        <w:t>ip</w:t>
      </w:r>
      <w:proofErr w:type="spellEnd"/>
      <w:r w:rsidRPr="008C3C96">
        <w:rPr>
          <w:rFonts w:ascii="CiscoSansTT" w:hAnsi="CiscoSansTT" w:cs="CiscoSansTT"/>
          <w:sz w:val="24"/>
          <w:szCs w:val="24"/>
        </w:rPr>
        <w:t xml:space="preserve"> </w:t>
      </w:r>
      <w:proofErr w:type="spellStart"/>
      <w:r w:rsidRPr="008C3C96">
        <w:rPr>
          <w:rFonts w:ascii="CiscoSansTT" w:hAnsi="CiscoSansTT" w:cs="CiscoSansTT"/>
          <w:sz w:val="24"/>
          <w:szCs w:val="24"/>
        </w:rPr>
        <w:t>ospf</w:t>
      </w:r>
      <w:proofErr w:type="spellEnd"/>
      <w:r w:rsidRPr="008C3C96">
        <w:rPr>
          <w:rFonts w:ascii="CiscoSansTT" w:hAnsi="CiscoSansTT" w:cs="CiscoSansTT"/>
          <w:sz w:val="24"/>
          <w:szCs w:val="24"/>
        </w:rPr>
        <w:t xml:space="preserve"> neighbor</w:t>
      </w:r>
    </w:p>
    <w:p w14:paraId="267D8B62" w14:textId="77777777" w:rsidR="001F368A" w:rsidRPr="008C3C96" w:rsidRDefault="001F368A" w:rsidP="001F368A">
      <w:pPr>
        <w:pStyle w:val="dC-Normal"/>
        <w:numPr>
          <w:ilvl w:val="0"/>
          <w:numId w:val="22"/>
        </w:numPr>
        <w:rPr>
          <w:rFonts w:ascii="CiscoSansTT" w:hAnsi="CiscoSansTT" w:cs="CiscoSansTT"/>
          <w:sz w:val="24"/>
          <w:szCs w:val="24"/>
        </w:rPr>
      </w:pPr>
      <w:r w:rsidRPr="008C3C96">
        <w:rPr>
          <w:rFonts w:ascii="CiscoSansTT" w:hAnsi="CiscoSansTT" w:cs="CiscoSansTT"/>
          <w:sz w:val="24"/>
          <w:szCs w:val="24"/>
        </w:rPr>
        <w:t xml:space="preserve">show </w:t>
      </w:r>
      <w:proofErr w:type="spellStart"/>
      <w:r w:rsidRPr="008C3C96">
        <w:rPr>
          <w:rFonts w:ascii="CiscoSansTT" w:hAnsi="CiscoSansTT" w:cs="CiscoSansTT"/>
          <w:sz w:val="24"/>
          <w:szCs w:val="24"/>
        </w:rPr>
        <w:t>ip</w:t>
      </w:r>
      <w:proofErr w:type="spellEnd"/>
      <w:r w:rsidRPr="008C3C96">
        <w:rPr>
          <w:rFonts w:ascii="CiscoSansTT" w:hAnsi="CiscoSansTT" w:cs="CiscoSansTT"/>
          <w:sz w:val="24"/>
          <w:szCs w:val="24"/>
        </w:rPr>
        <w:t xml:space="preserve"> </w:t>
      </w:r>
      <w:proofErr w:type="spellStart"/>
      <w:r w:rsidRPr="008C3C96">
        <w:rPr>
          <w:rFonts w:ascii="CiscoSansTT" w:hAnsi="CiscoSansTT" w:cs="CiscoSansTT"/>
          <w:sz w:val="24"/>
          <w:szCs w:val="24"/>
        </w:rPr>
        <w:t>bgp</w:t>
      </w:r>
      <w:proofErr w:type="spellEnd"/>
      <w:r w:rsidRPr="008C3C96">
        <w:rPr>
          <w:rFonts w:ascii="CiscoSansTT" w:hAnsi="CiscoSansTT" w:cs="CiscoSansTT"/>
          <w:sz w:val="24"/>
          <w:szCs w:val="24"/>
        </w:rPr>
        <w:t xml:space="preserve"> sum</w:t>
      </w:r>
    </w:p>
    <w:p w14:paraId="39590897" w14:textId="77777777" w:rsidR="001F368A" w:rsidRPr="008C3C96" w:rsidRDefault="001F368A" w:rsidP="001F368A">
      <w:pPr>
        <w:pStyle w:val="dC-Normal"/>
        <w:numPr>
          <w:ilvl w:val="0"/>
          <w:numId w:val="22"/>
        </w:numPr>
        <w:rPr>
          <w:rFonts w:ascii="CiscoSansTT" w:hAnsi="CiscoSansTT" w:cs="CiscoSansTT"/>
          <w:sz w:val="24"/>
          <w:szCs w:val="24"/>
        </w:rPr>
      </w:pPr>
      <w:r w:rsidRPr="008C3C96">
        <w:rPr>
          <w:rFonts w:ascii="CiscoSansTT" w:hAnsi="CiscoSansTT" w:cs="CiscoSansTT"/>
          <w:sz w:val="24"/>
          <w:szCs w:val="24"/>
        </w:rPr>
        <w:t xml:space="preserve">show </w:t>
      </w:r>
      <w:proofErr w:type="spellStart"/>
      <w:r w:rsidRPr="008C3C96">
        <w:rPr>
          <w:rFonts w:ascii="CiscoSansTT" w:hAnsi="CiscoSansTT" w:cs="CiscoSansTT"/>
          <w:sz w:val="24"/>
          <w:szCs w:val="24"/>
        </w:rPr>
        <w:t>ip</w:t>
      </w:r>
      <w:proofErr w:type="spellEnd"/>
      <w:r w:rsidRPr="008C3C96">
        <w:rPr>
          <w:rFonts w:ascii="CiscoSansTT" w:hAnsi="CiscoSansTT" w:cs="CiscoSansTT"/>
          <w:sz w:val="24"/>
          <w:szCs w:val="24"/>
        </w:rPr>
        <w:t xml:space="preserve"> </w:t>
      </w:r>
      <w:proofErr w:type="spellStart"/>
      <w:r w:rsidRPr="008C3C96">
        <w:rPr>
          <w:rFonts w:ascii="CiscoSansTT" w:hAnsi="CiscoSansTT" w:cs="CiscoSansTT"/>
          <w:sz w:val="24"/>
          <w:szCs w:val="24"/>
        </w:rPr>
        <w:t>pim</w:t>
      </w:r>
      <w:proofErr w:type="spellEnd"/>
      <w:r w:rsidRPr="008C3C96">
        <w:rPr>
          <w:rFonts w:ascii="CiscoSansTT" w:hAnsi="CiscoSansTT" w:cs="CiscoSansTT"/>
          <w:sz w:val="24"/>
          <w:szCs w:val="24"/>
        </w:rPr>
        <w:t xml:space="preserve"> neighbor</w:t>
      </w:r>
    </w:p>
    <w:p w14:paraId="27AB6877" w14:textId="77777777" w:rsidR="001F368A" w:rsidRPr="008C3C96" w:rsidRDefault="001F368A" w:rsidP="001F368A">
      <w:pPr>
        <w:pStyle w:val="dC-Normal"/>
        <w:rPr>
          <w:rStyle w:val="Emphasis"/>
          <w:rFonts w:ascii="CiscoSansTT" w:hAnsi="CiscoSansTT" w:cs="CiscoSansTT"/>
          <w:sz w:val="24"/>
          <w:szCs w:val="24"/>
        </w:rPr>
      </w:pPr>
      <w:r w:rsidRPr="008C3C96">
        <w:rPr>
          <w:rStyle w:val="Emphasis"/>
          <w:rFonts w:ascii="CiscoSansTT" w:hAnsi="CiscoSansTT" w:cs="CiscoSansTT"/>
          <w:sz w:val="24"/>
          <w:szCs w:val="24"/>
        </w:rPr>
        <w:t>Overlay</w:t>
      </w:r>
    </w:p>
    <w:p w14:paraId="75D36E60" w14:textId="77777777" w:rsidR="001F368A" w:rsidRPr="008C3C96" w:rsidRDefault="001F368A" w:rsidP="001F368A">
      <w:pPr>
        <w:pStyle w:val="dC-Normal"/>
        <w:numPr>
          <w:ilvl w:val="0"/>
          <w:numId w:val="23"/>
        </w:numPr>
        <w:rPr>
          <w:rStyle w:val="Emphasis"/>
          <w:rFonts w:ascii="CiscoSansTT" w:hAnsi="CiscoSansTT" w:cs="CiscoSansTT"/>
          <w:i w:val="0"/>
          <w:iCs w:val="0"/>
          <w:sz w:val="24"/>
          <w:szCs w:val="24"/>
        </w:rPr>
      </w:pPr>
      <w:r w:rsidRPr="008C3C96">
        <w:rPr>
          <w:rStyle w:val="Emphasis"/>
          <w:rFonts w:ascii="CiscoSansTT" w:hAnsi="CiscoSansTT" w:cs="CiscoSansTT"/>
          <w:sz w:val="24"/>
          <w:szCs w:val="24"/>
        </w:rPr>
        <w:t xml:space="preserve">show </w:t>
      </w:r>
      <w:proofErr w:type="spellStart"/>
      <w:r w:rsidRPr="008C3C96">
        <w:rPr>
          <w:rStyle w:val="Emphasis"/>
          <w:rFonts w:ascii="CiscoSansTT" w:hAnsi="CiscoSansTT" w:cs="CiscoSansTT"/>
          <w:sz w:val="24"/>
          <w:szCs w:val="24"/>
        </w:rPr>
        <w:t>nve</w:t>
      </w:r>
      <w:proofErr w:type="spellEnd"/>
      <w:r w:rsidRPr="008C3C96">
        <w:rPr>
          <w:rStyle w:val="Emphasis"/>
          <w:rFonts w:ascii="CiscoSansTT" w:hAnsi="CiscoSansTT" w:cs="CiscoSansTT"/>
          <w:sz w:val="24"/>
          <w:szCs w:val="24"/>
        </w:rPr>
        <w:t xml:space="preserve"> </w:t>
      </w:r>
      <w:proofErr w:type="spellStart"/>
      <w:r w:rsidRPr="008C3C96">
        <w:rPr>
          <w:rStyle w:val="Emphasis"/>
          <w:rFonts w:ascii="CiscoSansTT" w:hAnsi="CiscoSansTT" w:cs="CiscoSansTT"/>
          <w:sz w:val="24"/>
          <w:szCs w:val="24"/>
        </w:rPr>
        <w:t>vni</w:t>
      </w:r>
      <w:proofErr w:type="spellEnd"/>
    </w:p>
    <w:p w14:paraId="4B3E4E36" w14:textId="77777777" w:rsidR="001F368A" w:rsidRPr="008C3C96" w:rsidRDefault="001F368A" w:rsidP="001F368A">
      <w:pPr>
        <w:pStyle w:val="dC-Normal"/>
        <w:numPr>
          <w:ilvl w:val="0"/>
          <w:numId w:val="23"/>
        </w:numPr>
        <w:rPr>
          <w:rStyle w:val="Emphasis"/>
          <w:rFonts w:ascii="CiscoSansTT" w:hAnsi="CiscoSansTT" w:cs="CiscoSansTT"/>
          <w:i w:val="0"/>
          <w:iCs w:val="0"/>
          <w:sz w:val="24"/>
          <w:szCs w:val="24"/>
        </w:rPr>
      </w:pPr>
      <w:r w:rsidRPr="008C3C96">
        <w:rPr>
          <w:rStyle w:val="Emphasis"/>
          <w:rFonts w:ascii="CiscoSansTT" w:hAnsi="CiscoSansTT" w:cs="CiscoSansTT"/>
          <w:sz w:val="24"/>
          <w:szCs w:val="24"/>
        </w:rPr>
        <w:lastRenderedPageBreak/>
        <w:t xml:space="preserve">show </w:t>
      </w:r>
      <w:proofErr w:type="spellStart"/>
      <w:r w:rsidRPr="008C3C96">
        <w:rPr>
          <w:rStyle w:val="Emphasis"/>
          <w:rFonts w:ascii="CiscoSansTT" w:hAnsi="CiscoSansTT" w:cs="CiscoSansTT"/>
          <w:sz w:val="24"/>
          <w:szCs w:val="24"/>
        </w:rPr>
        <w:t>nve</w:t>
      </w:r>
      <w:proofErr w:type="spellEnd"/>
      <w:r w:rsidRPr="008C3C96">
        <w:rPr>
          <w:rStyle w:val="Emphasis"/>
          <w:rFonts w:ascii="CiscoSansTT" w:hAnsi="CiscoSansTT" w:cs="CiscoSansTT"/>
          <w:sz w:val="24"/>
          <w:szCs w:val="24"/>
        </w:rPr>
        <w:t xml:space="preserve"> peer</w:t>
      </w:r>
    </w:p>
    <w:p w14:paraId="304B58D7" w14:textId="77777777" w:rsidR="001F368A" w:rsidRPr="008C3C96" w:rsidRDefault="001F368A" w:rsidP="001F368A">
      <w:pPr>
        <w:pStyle w:val="dC-Normal"/>
        <w:numPr>
          <w:ilvl w:val="0"/>
          <w:numId w:val="23"/>
        </w:numPr>
        <w:rPr>
          <w:rStyle w:val="Emphasis"/>
          <w:rFonts w:ascii="CiscoSansTT" w:hAnsi="CiscoSansTT" w:cs="CiscoSansTT"/>
          <w:i w:val="0"/>
          <w:iCs w:val="0"/>
          <w:sz w:val="24"/>
          <w:szCs w:val="24"/>
        </w:rPr>
      </w:pPr>
      <w:r w:rsidRPr="008C3C96">
        <w:rPr>
          <w:rStyle w:val="Emphasis"/>
          <w:rFonts w:ascii="CiscoSansTT" w:hAnsi="CiscoSansTT" w:cs="CiscoSansTT"/>
          <w:sz w:val="24"/>
          <w:szCs w:val="24"/>
        </w:rPr>
        <w:t xml:space="preserve">show </w:t>
      </w:r>
      <w:proofErr w:type="spellStart"/>
      <w:r w:rsidRPr="008C3C96">
        <w:rPr>
          <w:rStyle w:val="Emphasis"/>
          <w:rFonts w:ascii="CiscoSansTT" w:hAnsi="CiscoSansTT" w:cs="CiscoSansTT"/>
          <w:sz w:val="24"/>
          <w:szCs w:val="24"/>
        </w:rPr>
        <w:t>ip</w:t>
      </w:r>
      <w:proofErr w:type="spellEnd"/>
      <w:r w:rsidRPr="008C3C96">
        <w:rPr>
          <w:rStyle w:val="Emphasis"/>
          <w:rFonts w:ascii="CiscoSansTT" w:hAnsi="CiscoSansTT" w:cs="CiscoSansTT"/>
          <w:sz w:val="24"/>
          <w:szCs w:val="24"/>
        </w:rPr>
        <w:t xml:space="preserve"> route </w:t>
      </w:r>
      <w:proofErr w:type="spellStart"/>
      <w:r w:rsidRPr="008C3C96">
        <w:rPr>
          <w:rStyle w:val="Emphasis"/>
          <w:rFonts w:ascii="CiscoSansTT" w:hAnsi="CiscoSansTT" w:cs="CiscoSansTT"/>
          <w:sz w:val="24"/>
          <w:szCs w:val="24"/>
        </w:rPr>
        <w:t>vrf</w:t>
      </w:r>
      <w:proofErr w:type="spellEnd"/>
      <w:r w:rsidRPr="008C3C96">
        <w:rPr>
          <w:rStyle w:val="Emphasis"/>
          <w:rFonts w:ascii="CiscoSansTT" w:hAnsi="CiscoSansTT" w:cs="CiscoSansTT"/>
          <w:sz w:val="24"/>
          <w:szCs w:val="24"/>
        </w:rPr>
        <w:t xml:space="preserve"> Tenant-1</w:t>
      </w:r>
    </w:p>
    <w:p w14:paraId="559C072C" w14:textId="77777777" w:rsidR="001F368A" w:rsidRPr="008C3C96" w:rsidRDefault="001F368A" w:rsidP="001F368A">
      <w:pPr>
        <w:pStyle w:val="dC-Normal"/>
        <w:numPr>
          <w:ilvl w:val="0"/>
          <w:numId w:val="23"/>
        </w:numPr>
        <w:rPr>
          <w:rStyle w:val="Emphasis"/>
          <w:rFonts w:ascii="CiscoSansTT" w:hAnsi="CiscoSansTT" w:cs="CiscoSansTT"/>
          <w:i w:val="0"/>
          <w:iCs w:val="0"/>
          <w:sz w:val="24"/>
          <w:szCs w:val="24"/>
        </w:rPr>
      </w:pPr>
      <w:r w:rsidRPr="008C3C96">
        <w:rPr>
          <w:rStyle w:val="Emphasis"/>
          <w:rFonts w:ascii="CiscoSansTT" w:hAnsi="CiscoSansTT" w:cs="CiscoSansTT"/>
          <w:sz w:val="24"/>
          <w:szCs w:val="24"/>
        </w:rPr>
        <w:t xml:space="preserve">show </w:t>
      </w:r>
      <w:proofErr w:type="spellStart"/>
      <w:r w:rsidRPr="008C3C96">
        <w:rPr>
          <w:rStyle w:val="Emphasis"/>
          <w:rFonts w:ascii="CiscoSansTT" w:hAnsi="CiscoSansTT" w:cs="CiscoSansTT"/>
          <w:sz w:val="24"/>
          <w:szCs w:val="24"/>
        </w:rPr>
        <w:t>bgp</w:t>
      </w:r>
      <w:proofErr w:type="spellEnd"/>
      <w:r w:rsidRPr="008C3C96">
        <w:rPr>
          <w:rStyle w:val="Emphasis"/>
          <w:rFonts w:ascii="CiscoSansTT" w:hAnsi="CiscoSansTT" w:cs="CiscoSansTT"/>
          <w:sz w:val="24"/>
          <w:szCs w:val="24"/>
        </w:rPr>
        <w:t xml:space="preserve"> l2vpn </w:t>
      </w:r>
      <w:proofErr w:type="spellStart"/>
      <w:r w:rsidRPr="008C3C96">
        <w:rPr>
          <w:rStyle w:val="Emphasis"/>
          <w:rFonts w:ascii="CiscoSansTT" w:hAnsi="CiscoSansTT" w:cs="CiscoSansTT"/>
          <w:sz w:val="24"/>
          <w:szCs w:val="24"/>
        </w:rPr>
        <w:t>evpn</w:t>
      </w:r>
      <w:proofErr w:type="spellEnd"/>
    </w:p>
    <w:p w14:paraId="5DCBFF5F" w14:textId="77777777" w:rsidR="001F368A" w:rsidRPr="008C3C96" w:rsidRDefault="001F368A" w:rsidP="001F368A">
      <w:pPr>
        <w:pStyle w:val="dC-Normal"/>
        <w:numPr>
          <w:ilvl w:val="0"/>
          <w:numId w:val="23"/>
        </w:numPr>
        <w:rPr>
          <w:rStyle w:val="Emphasis"/>
          <w:rFonts w:ascii="CiscoSansTT" w:hAnsi="CiscoSansTT" w:cs="CiscoSansTT"/>
          <w:i w:val="0"/>
          <w:iCs w:val="0"/>
          <w:sz w:val="24"/>
          <w:szCs w:val="24"/>
        </w:rPr>
      </w:pPr>
      <w:r w:rsidRPr="008C3C96">
        <w:rPr>
          <w:rStyle w:val="Emphasis"/>
          <w:rFonts w:ascii="CiscoSansTT" w:hAnsi="CiscoSansTT" w:cs="CiscoSansTT"/>
          <w:sz w:val="24"/>
          <w:szCs w:val="24"/>
        </w:rPr>
        <w:t xml:space="preserve">show l2route </w:t>
      </w:r>
      <w:proofErr w:type="spellStart"/>
      <w:r w:rsidRPr="008C3C96">
        <w:rPr>
          <w:rStyle w:val="Emphasis"/>
          <w:rFonts w:ascii="CiscoSansTT" w:hAnsi="CiscoSansTT" w:cs="CiscoSansTT"/>
          <w:sz w:val="24"/>
          <w:szCs w:val="24"/>
        </w:rPr>
        <w:t>evpn</w:t>
      </w:r>
      <w:proofErr w:type="spellEnd"/>
      <w:r w:rsidRPr="008C3C96">
        <w:rPr>
          <w:rStyle w:val="Emphasis"/>
          <w:rFonts w:ascii="CiscoSansTT" w:hAnsi="CiscoSansTT" w:cs="CiscoSansTT"/>
          <w:sz w:val="24"/>
          <w:szCs w:val="24"/>
        </w:rPr>
        <w:t xml:space="preserve"> mac-</w:t>
      </w:r>
      <w:proofErr w:type="spellStart"/>
      <w:r w:rsidRPr="008C3C96">
        <w:rPr>
          <w:rStyle w:val="Emphasis"/>
          <w:rFonts w:ascii="CiscoSansTT" w:hAnsi="CiscoSansTT" w:cs="CiscoSansTT"/>
          <w:sz w:val="24"/>
          <w:szCs w:val="24"/>
        </w:rPr>
        <w:t>ip</w:t>
      </w:r>
      <w:proofErr w:type="spellEnd"/>
      <w:r w:rsidRPr="008C3C96">
        <w:rPr>
          <w:rStyle w:val="Emphasis"/>
          <w:rFonts w:ascii="CiscoSansTT" w:hAnsi="CiscoSansTT" w:cs="CiscoSansTT"/>
          <w:sz w:val="24"/>
          <w:szCs w:val="24"/>
        </w:rPr>
        <w:t xml:space="preserve"> all</w:t>
      </w:r>
    </w:p>
    <w:p w14:paraId="7610B7ED" w14:textId="77777777" w:rsidR="001F368A" w:rsidRPr="008C3C96" w:rsidRDefault="001F368A" w:rsidP="001F368A">
      <w:pPr>
        <w:pStyle w:val="dC-Normal"/>
        <w:rPr>
          <w:rFonts w:ascii="CiscoSansTT" w:hAnsi="CiscoSansTT" w:cs="CiscoSansTT"/>
          <w:b/>
          <w:sz w:val="24"/>
          <w:szCs w:val="24"/>
        </w:rPr>
      </w:pPr>
      <w:r w:rsidRPr="008C3C96">
        <w:rPr>
          <w:rFonts w:ascii="CiscoSansTT" w:hAnsi="CiscoSansTT" w:cs="CiscoSansTT"/>
          <w:sz w:val="24"/>
          <w:szCs w:val="24"/>
        </w:rPr>
        <w:t xml:space="preserve">On Atom, </w:t>
      </w:r>
      <w:proofErr w:type="gramStart"/>
      <w:r w:rsidRPr="008C3C96">
        <w:rPr>
          <w:rFonts w:ascii="CiscoSansTT" w:hAnsi="CiscoSansTT" w:cs="CiscoSansTT"/>
          <w:sz w:val="24"/>
          <w:szCs w:val="24"/>
        </w:rPr>
        <w:t>Open</w:t>
      </w:r>
      <w:proofErr w:type="gramEnd"/>
      <w:r w:rsidRPr="008C3C96">
        <w:rPr>
          <w:rFonts w:ascii="CiscoSansTT" w:hAnsi="CiscoSansTT" w:cs="CiscoSansTT"/>
          <w:sz w:val="24"/>
          <w:szCs w:val="24"/>
        </w:rPr>
        <w:t xml:space="preserve"> up the project folder </w:t>
      </w:r>
      <w:r w:rsidRPr="008C3C96">
        <w:rPr>
          <w:rFonts w:ascii="CiscoSansTT" w:hAnsi="CiscoSansTT" w:cs="CiscoSansTT"/>
          <w:b/>
          <w:sz w:val="24"/>
          <w:szCs w:val="24"/>
        </w:rPr>
        <w:t xml:space="preserve">“LTRDCN-1572” </w:t>
      </w:r>
      <w:r w:rsidRPr="008C3C96">
        <w:rPr>
          <w:rFonts w:ascii="CiscoSansTT" w:hAnsi="CiscoSansTT" w:cs="CiscoSansTT"/>
          <w:sz w:val="24"/>
          <w:szCs w:val="24"/>
        </w:rPr>
        <w:t>and create new</w:t>
      </w:r>
      <w:r w:rsidRPr="008C3C96">
        <w:rPr>
          <w:rFonts w:ascii="CiscoSansTT" w:hAnsi="CiscoSansTT" w:cs="CiscoSansTT"/>
          <w:b/>
          <w:sz w:val="24"/>
          <w:szCs w:val="24"/>
        </w:rPr>
        <w:t xml:space="preserve"> </w:t>
      </w:r>
      <w:r w:rsidRPr="008C3C96">
        <w:rPr>
          <w:rFonts w:ascii="CiscoSansTT" w:hAnsi="CiscoSansTT" w:cs="CiscoSansTT"/>
          <w:sz w:val="24"/>
          <w:szCs w:val="24"/>
        </w:rPr>
        <w:t xml:space="preserve">file under </w:t>
      </w:r>
      <w:r w:rsidRPr="008C3C96">
        <w:rPr>
          <w:rFonts w:ascii="CiscoSansTT" w:hAnsi="CiscoSansTT" w:cs="CiscoSansTT"/>
          <w:b/>
          <w:sz w:val="24"/>
          <w:szCs w:val="24"/>
        </w:rPr>
        <w:t xml:space="preserve">“LTRDCN-1572”. </w:t>
      </w:r>
      <w:r w:rsidRPr="008C3C96">
        <w:rPr>
          <w:rFonts w:ascii="CiscoSansTT" w:hAnsi="CiscoSansTT" w:cs="CiscoSansTT"/>
          <w:sz w:val="24"/>
          <w:szCs w:val="24"/>
        </w:rPr>
        <w:t xml:space="preserve">Name the new file </w:t>
      </w:r>
      <w:r w:rsidRPr="008C3C96">
        <w:rPr>
          <w:rFonts w:ascii="CiscoSansTT" w:hAnsi="CiscoSansTT" w:cs="CiscoSansTT"/>
          <w:b/>
          <w:sz w:val="24"/>
          <w:szCs w:val="24"/>
        </w:rPr>
        <w:t>“</w:t>
      </w:r>
      <w:proofErr w:type="spellStart"/>
      <w:r w:rsidRPr="008C3C96">
        <w:rPr>
          <w:rFonts w:ascii="CiscoSansTT" w:hAnsi="CiscoSansTT" w:cs="CiscoSansTT"/>
          <w:b/>
          <w:sz w:val="24"/>
          <w:szCs w:val="24"/>
        </w:rPr>
        <w:t>verify_fabric.yml</w:t>
      </w:r>
      <w:proofErr w:type="spellEnd"/>
      <w:r w:rsidRPr="008C3C96">
        <w:rPr>
          <w:rFonts w:ascii="CiscoSansTT" w:hAnsi="CiscoSansTT" w:cs="CiscoSansTT"/>
          <w:b/>
          <w:sz w:val="24"/>
          <w:szCs w:val="24"/>
        </w:rPr>
        <w:t>”</w:t>
      </w:r>
    </w:p>
    <w:tbl>
      <w:tblPr>
        <w:tblStyle w:val="TableGrid"/>
        <w:tblW w:w="0" w:type="auto"/>
        <w:tblLook w:val="04A0" w:firstRow="1" w:lastRow="0" w:firstColumn="1" w:lastColumn="0" w:noHBand="0" w:noVBand="1"/>
      </w:tblPr>
      <w:tblGrid>
        <w:gridCol w:w="9016"/>
      </w:tblGrid>
      <w:tr w:rsidR="001F368A" w:rsidRPr="008C3C96" w14:paraId="40541F01" w14:textId="77777777" w:rsidTr="00DC489A">
        <w:tc>
          <w:tcPr>
            <w:tcW w:w="10416" w:type="dxa"/>
          </w:tcPr>
          <w:p w14:paraId="7A6CE5D2" w14:textId="77777777" w:rsidR="001F368A" w:rsidRPr="00D14382" w:rsidRDefault="001F368A" w:rsidP="00DC489A">
            <w:pPr>
              <w:pStyle w:val="dC-CommandLine"/>
              <w:rPr>
                <w:rFonts w:ascii="CiscoSansTT" w:hAnsi="CiscoSansTT" w:cs="CiscoSansTT"/>
              </w:rPr>
            </w:pPr>
            <w:r w:rsidRPr="00D14382">
              <w:rPr>
                <w:rFonts w:ascii="CiscoSansTT" w:hAnsi="CiscoSansTT" w:cs="CiscoSansTT"/>
              </w:rPr>
              <w:t>---</w:t>
            </w:r>
          </w:p>
          <w:p w14:paraId="3EB9AAB1" w14:textId="77777777" w:rsidR="001F368A" w:rsidRPr="00D14382" w:rsidRDefault="001F368A" w:rsidP="00DC489A">
            <w:pPr>
              <w:pStyle w:val="dC-CommandLine"/>
              <w:rPr>
                <w:rFonts w:ascii="CiscoSansTT" w:hAnsi="CiscoSansTT" w:cs="CiscoSansTT"/>
              </w:rPr>
            </w:pPr>
            <w:r w:rsidRPr="00D14382">
              <w:rPr>
                <w:rFonts w:ascii="CiscoSansTT" w:hAnsi="CiscoSansTT" w:cs="CiscoSansTT"/>
              </w:rPr>
              <w:t xml:space="preserve">  - hosts: leaf, jinja2_leaf</w:t>
            </w:r>
          </w:p>
          <w:p w14:paraId="73D61673" w14:textId="77777777" w:rsidR="001F368A" w:rsidRPr="00D14382" w:rsidRDefault="001F368A" w:rsidP="00DC489A">
            <w:pPr>
              <w:pStyle w:val="dC-CommandLine"/>
              <w:rPr>
                <w:rFonts w:ascii="CiscoSansTT" w:hAnsi="CiscoSansTT" w:cs="CiscoSansTT"/>
              </w:rPr>
            </w:pPr>
            <w:r w:rsidRPr="00D14382">
              <w:rPr>
                <w:rFonts w:ascii="CiscoSansTT" w:hAnsi="CiscoSansTT" w:cs="CiscoSansTT"/>
              </w:rPr>
              <w:t xml:space="preserve">    connection: local</w:t>
            </w:r>
          </w:p>
          <w:p w14:paraId="772824EC" w14:textId="77777777" w:rsidR="001F368A" w:rsidRPr="00D14382" w:rsidRDefault="001F368A" w:rsidP="00DC489A">
            <w:pPr>
              <w:pStyle w:val="dC-CommandLine"/>
              <w:rPr>
                <w:rFonts w:ascii="CiscoSansTT" w:hAnsi="CiscoSansTT" w:cs="CiscoSansTT"/>
              </w:rPr>
            </w:pPr>
            <w:r w:rsidRPr="00D14382">
              <w:rPr>
                <w:rFonts w:ascii="CiscoSansTT" w:hAnsi="CiscoSansTT" w:cs="CiscoSansTT"/>
              </w:rPr>
              <w:t xml:space="preserve">    </w:t>
            </w:r>
            <w:proofErr w:type="spellStart"/>
            <w:r w:rsidRPr="00D14382">
              <w:rPr>
                <w:rFonts w:ascii="CiscoSansTT" w:hAnsi="CiscoSansTT" w:cs="CiscoSansTT"/>
              </w:rPr>
              <w:t>gather_facts</w:t>
            </w:r>
            <w:proofErr w:type="spellEnd"/>
            <w:r w:rsidRPr="00D14382">
              <w:rPr>
                <w:rFonts w:ascii="CiscoSansTT" w:hAnsi="CiscoSansTT" w:cs="CiscoSansTT"/>
              </w:rPr>
              <w:t>: false</w:t>
            </w:r>
          </w:p>
          <w:p w14:paraId="5A1D6858" w14:textId="77777777" w:rsidR="001F368A" w:rsidRPr="00D14382" w:rsidRDefault="001F368A" w:rsidP="00DC489A">
            <w:pPr>
              <w:pStyle w:val="dC-CommandLine"/>
              <w:rPr>
                <w:rFonts w:ascii="CiscoSansTT" w:hAnsi="CiscoSansTT" w:cs="CiscoSansTT"/>
              </w:rPr>
            </w:pPr>
            <w:r w:rsidRPr="00D14382">
              <w:rPr>
                <w:rFonts w:ascii="CiscoSansTT" w:hAnsi="CiscoSansTT" w:cs="CiscoSansTT"/>
              </w:rPr>
              <w:t xml:space="preserve">    vars:</w:t>
            </w:r>
          </w:p>
          <w:p w14:paraId="3538E67D" w14:textId="77777777" w:rsidR="001F368A" w:rsidRPr="00D14382" w:rsidRDefault="001F368A" w:rsidP="00DC489A">
            <w:pPr>
              <w:pStyle w:val="dC-CommandLine"/>
              <w:rPr>
                <w:rFonts w:ascii="CiscoSansTT" w:hAnsi="CiscoSansTT" w:cs="CiscoSansTT"/>
              </w:rPr>
            </w:pPr>
            <w:r w:rsidRPr="00D14382">
              <w:rPr>
                <w:rFonts w:ascii="CiscoSansTT" w:hAnsi="CiscoSansTT" w:cs="CiscoSansTT"/>
              </w:rPr>
              <w:t xml:space="preserve">      </w:t>
            </w:r>
            <w:proofErr w:type="spellStart"/>
            <w:r w:rsidRPr="00D14382">
              <w:rPr>
                <w:rFonts w:ascii="CiscoSansTT" w:hAnsi="CiscoSansTT" w:cs="CiscoSansTT"/>
              </w:rPr>
              <w:t>ios_provider</w:t>
            </w:r>
            <w:proofErr w:type="spellEnd"/>
            <w:r w:rsidRPr="00D14382">
              <w:rPr>
                <w:rFonts w:ascii="CiscoSansTT" w:hAnsi="CiscoSansTT" w:cs="CiscoSansTT"/>
              </w:rPr>
              <w:t>:</w:t>
            </w:r>
          </w:p>
          <w:p w14:paraId="62EF202D" w14:textId="77777777" w:rsidR="001F368A" w:rsidRPr="00D14382" w:rsidRDefault="001F368A" w:rsidP="00DC489A">
            <w:pPr>
              <w:pStyle w:val="dC-CommandLine"/>
              <w:rPr>
                <w:rFonts w:ascii="CiscoSansTT" w:hAnsi="CiscoSansTT" w:cs="CiscoSansTT"/>
              </w:rPr>
            </w:pPr>
            <w:r w:rsidRPr="00D14382">
              <w:rPr>
                <w:rFonts w:ascii="CiscoSansTT" w:hAnsi="CiscoSansTT" w:cs="CiscoSansTT"/>
              </w:rPr>
              <w:t xml:space="preserve">         username: "</w:t>
            </w:r>
            <w:proofErr w:type="gramStart"/>
            <w:r w:rsidRPr="00D14382">
              <w:rPr>
                <w:rFonts w:ascii="CiscoSansTT" w:hAnsi="CiscoSansTT" w:cs="CiscoSansTT"/>
              </w:rPr>
              <w:t>{{ user</w:t>
            </w:r>
            <w:proofErr w:type="gramEnd"/>
            <w:r w:rsidRPr="00D14382">
              <w:rPr>
                <w:rFonts w:ascii="CiscoSansTT" w:hAnsi="CiscoSansTT" w:cs="CiscoSansTT"/>
              </w:rPr>
              <w:t xml:space="preserve"> }}"</w:t>
            </w:r>
          </w:p>
          <w:p w14:paraId="0AB2453A" w14:textId="77777777" w:rsidR="001F368A" w:rsidRPr="00D14382" w:rsidRDefault="001F368A" w:rsidP="00DC489A">
            <w:pPr>
              <w:pStyle w:val="dC-CommandLine"/>
              <w:rPr>
                <w:rFonts w:ascii="CiscoSansTT" w:hAnsi="CiscoSansTT" w:cs="CiscoSansTT"/>
              </w:rPr>
            </w:pPr>
            <w:r w:rsidRPr="00D14382">
              <w:rPr>
                <w:rFonts w:ascii="CiscoSansTT" w:hAnsi="CiscoSansTT" w:cs="CiscoSansTT"/>
              </w:rPr>
              <w:t xml:space="preserve">         password: "</w:t>
            </w:r>
            <w:proofErr w:type="gramStart"/>
            <w:r w:rsidRPr="00D14382">
              <w:rPr>
                <w:rFonts w:ascii="CiscoSansTT" w:hAnsi="CiscoSansTT" w:cs="CiscoSansTT"/>
              </w:rPr>
              <w:t xml:space="preserve">{{ </w:t>
            </w:r>
            <w:proofErr w:type="spellStart"/>
            <w:r w:rsidRPr="00D14382">
              <w:rPr>
                <w:rFonts w:ascii="CiscoSansTT" w:hAnsi="CiscoSansTT" w:cs="CiscoSansTT"/>
              </w:rPr>
              <w:t>pwd</w:t>
            </w:r>
            <w:proofErr w:type="spellEnd"/>
            <w:proofErr w:type="gramEnd"/>
            <w:r w:rsidRPr="00D14382">
              <w:rPr>
                <w:rFonts w:ascii="CiscoSansTT" w:hAnsi="CiscoSansTT" w:cs="CiscoSansTT"/>
              </w:rPr>
              <w:t xml:space="preserve"> }}"</w:t>
            </w:r>
          </w:p>
          <w:p w14:paraId="7416849B" w14:textId="77777777" w:rsidR="001F368A" w:rsidRPr="00D14382" w:rsidRDefault="001F368A" w:rsidP="00DC489A">
            <w:pPr>
              <w:pStyle w:val="dC-CommandLine"/>
              <w:rPr>
                <w:rFonts w:ascii="CiscoSansTT" w:hAnsi="CiscoSansTT" w:cs="CiscoSansTT"/>
              </w:rPr>
            </w:pPr>
            <w:r w:rsidRPr="00D14382">
              <w:rPr>
                <w:rFonts w:ascii="CiscoSansTT" w:hAnsi="CiscoSansTT" w:cs="CiscoSansTT"/>
              </w:rPr>
              <w:t xml:space="preserve">         timeout: 30</w:t>
            </w:r>
          </w:p>
          <w:p w14:paraId="1EEA138A" w14:textId="77777777" w:rsidR="001F368A" w:rsidRPr="00D14382" w:rsidRDefault="001F368A" w:rsidP="00DC489A">
            <w:pPr>
              <w:pStyle w:val="dC-CommandLine"/>
              <w:rPr>
                <w:rFonts w:ascii="CiscoSansTT" w:hAnsi="CiscoSansTT" w:cs="CiscoSansTT"/>
              </w:rPr>
            </w:pPr>
            <w:r w:rsidRPr="00D14382">
              <w:rPr>
                <w:rFonts w:ascii="CiscoSansTT" w:hAnsi="CiscoSansTT" w:cs="CiscoSansTT"/>
              </w:rPr>
              <w:t xml:space="preserve">         host: "</w:t>
            </w:r>
            <w:proofErr w:type="gramStart"/>
            <w:r w:rsidRPr="00D14382">
              <w:rPr>
                <w:rFonts w:ascii="CiscoSansTT" w:hAnsi="CiscoSansTT" w:cs="CiscoSansTT"/>
              </w:rPr>
              <w:t xml:space="preserve">{{ </w:t>
            </w:r>
            <w:proofErr w:type="spellStart"/>
            <w:r w:rsidRPr="00D14382">
              <w:rPr>
                <w:rFonts w:ascii="CiscoSansTT" w:hAnsi="CiscoSansTT" w:cs="CiscoSansTT"/>
              </w:rPr>
              <w:t>inventory</w:t>
            </w:r>
            <w:proofErr w:type="gramEnd"/>
            <w:r w:rsidRPr="00D14382">
              <w:rPr>
                <w:rFonts w:ascii="CiscoSansTT" w:hAnsi="CiscoSansTT" w:cs="CiscoSansTT"/>
              </w:rPr>
              <w:t>_hostname</w:t>
            </w:r>
            <w:proofErr w:type="spellEnd"/>
            <w:r w:rsidRPr="00D14382">
              <w:rPr>
                <w:rFonts w:ascii="CiscoSansTT" w:hAnsi="CiscoSansTT" w:cs="CiscoSansTT"/>
              </w:rPr>
              <w:t xml:space="preserve"> }}"</w:t>
            </w:r>
          </w:p>
          <w:p w14:paraId="14FC57E6" w14:textId="77777777" w:rsidR="001F368A" w:rsidRPr="00D14382" w:rsidRDefault="001F368A" w:rsidP="00DC489A">
            <w:pPr>
              <w:pStyle w:val="dC-CommandLine"/>
              <w:rPr>
                <w:rFonts w:ascii="CiscoSansTT" w:hAnsi="CiscoSansTT" w:cs="CiscoSansTT"/>
              </w:rPr>
            </w:pPr>
            <w:r w:rsidRPr="00D14382">
              <w:rPr>
                <w:rFonts w:ascii="CiscoSansTT" w:hAnsi="CiscoSansTT" w:cs="CiscoSansTT"/>
              </w:rPr>
              <w:t xml:space="preserve">    tasks:</w:t>
            </w:r>
          </w:p>
          <w:p w14:paraId="2FC4BFF6" w14:textId="77777777" w:rsidR="001F368A" w:rsidRPr="00D14382" w:rsidRDefault="001F368A" w:rsidP="00DC489A">
            <w:pPr>
              <w:pStyle w:val="dC-CommandLine"/>
              <w:rPr>
                <w:rFonts w:ascii="CiscoSansTT" w:hAnsi="CiscoSansTT" w:cs="CiscoSansTT"/>
              </w:rPr>
            </w:pPr>
            <w:r w:rsidRPr="00D14382">
              <w:rPr>
                <w:rFonts w:ascii="CiscoSansTT" w:hAnsi="CiscoSansTT" w:cs="CiscoSansTT"/>
              </w:rPr>
              <w:t xml:space="preserve">      - name: verify underlay</w:t>
            </w:r>
          </w:p>
          <w:p w14:paraId="2A051D0E" w14:textId="77777777" w:rsidR="001F368A" w:rsidRPr="00D14382" w:rsidRDefault="001F368A" w:rsidP="00DC489A">
            <w:pPr>
              <w:pStyle w:val="dC-CommandLine"/>
              <w:rPr>
                <w:rFonts w:ascii="CiscoSansTT" w:hAnsi="CiscoSansTT" w:cs="CiscoSansTT"/>
              </w:rPr>
            </w:pPr>
            <w:r w:rsidRPr="00D14382">
              <w:rPr>
                <w:rFonts w:ascii="CiscoSansTT" w:hAnsi="CiscoSansTT" w:cs="CiscoSansTT"/>
              </w:rPr>
              <w:t xml:space="preserve">        register: </w:t>
            </w:r>
            <w:proofErr w:type="spellStart"/>
            <w:r w:rsidRPr="00D14382">
              <w:rPr>
                <w:rFonts w:ascii="CiscoSansTT" w:hAnsi="CiscoSansTT" w:cs="CiscoSansTT"/>
              </w:rPr>
              <w:t>underlay_output</w:t>
            </w:r>
            <w:proofErr w:type="spellEnd"/>
          </w:p>
          <w:p w14:paraId="21387003" w14:textId="77777777" w:rsidR="001F368A" w:rsidRPr="00D14382" w:rsidRDefault="001F368A" w:rsidP="00DC489A">
            <w:pPr>
              <w:pStyle w:val="dC-CommandLine"/>
              <w:rPr>
                <w:rFonts w:ascii="CiscoSansTT" w:hAnsi="CiscoSansTT" w:cs="CiscoSansTT"/>
              </w:rPr>
            </w:pPr>
            <w:r w:rsidRPr="00D14382">
              <w:rPr>
                <w:rFonts w:ascii="CiscoSansTT" w:hAnsi="CiscoSansTT" w:cs="CiscoSansTT"/>
              </w:rPr>
              <w:t xml:space="preserve">        </w:t>
            </w:r>
            <w:proofErr w:type="spellStart"/>
            <w:r w:rsidRPr="00D14382">
              <w:rPr>
                <w:rFonts w:ascii="CiscoSansTT" w:hAnsi="CiscoSansTT" w:cs="CiscoSansTT"/>
              </w:rPr>
              <w:t>ios_command</w:t>
            </w:r>
            <w:proofErr w:type="spellEnd"/>
            <w:r w:rsidRPr="00D14382">
              <w:rPr>
                <w:rFonts w:ascii="CiscoSansTT" w:hAnsi="CiscoSansTT" w:cs="CiscoSansTT"/>
              </w:rPr>
              <w:t>:</w:t>
            </w:r>
          </w:p>
          <w:p w14:paraId="0D2DF956" w14:textId="77777777" w:rsidR="001F368A" w:rsidRPr="00D14382" w:rsidRDefault="001F368A" w:rsidP="00DC489A">
            <w:pPr>
              <w:pStyle w:val="dC-CommandLine"/>
              <w:rPr>
                <w:rFonts w:ascii="CiscoSansTT" w:hAnsi="CiscoSansTT" w:cs="CiscoSansTT"/>
              </w:rPr>
            </w:pPr>
            <w:r w:rsidRPr="00D14382">
              <w:rPr>
                <w:rFonts w:ascii="CiscoSansTT" w:hAnsi="CiscoSansTT" w:cs="CiscoSansTT"/>
              </w:rPr>
              <w:t xml:space="preserve">          provider: "</w:t>
            </w:r>
            <w:proofErr w:type="gramStart"/>
            <w:r w:rsidRPr="00D14382">
              <w:rPr>
                <w:rFonts w:ascii="CiscoSansTT" w:hAnsi="CiscoSansTT" w:cs="CiscoSansTT"/>
              </w:rPr>
              <w:t xml:space="preserve">{{ </w:t>
            </w:r>
            <w:proofErr w:type="spellStart"/>
            <w:r w:rsidRPr="00D14382">
              <w:rPr>
                <w:rFonts w:ascii="CiscoSansTT" w:hAnsi="CiscoSansTT" w:cs="CiscoSansTT"/>
              </w:rPr>
              <w:t>ios</w:t>
            </w:r>
            <w:proofErr w:type="gramEnd"/>
            <w:r w:rsidRPr="00D14382">
              <w:rPr>
                <w:rFonts w:ascii="CiscoSansTT" w:hAnsi="CiscoSansTT" w:cs="CiscoSansTT"/>
              </w:rPr>
              <w:t>_provider</w:t>
            </w:r>
            <w:proofErr w:type="spellEnd"/>
            <w:r w:rsidRPr="00D14382">
              <w:rPr>
                <w:rFonts w:ascii="CiscoSansTT" w:hAnsi="CiscoSansTT" w:cs="CiscoSansTT"/>
              </w:rPr>
              <w:t xml:space="preserve"> }}"</w:t>
            </w:r>
          </w:p>
          <w:p w14:paraId="37C30E57" w14:textId="77777777" w:rsidR="001F368A" w:rsidRPr="00D14382" w:rsidRDefault="001F368A" w:rsidP="00DC489A">
            <w:pPr>
              <w:pStyle w:val="dC-CommandLine"/>
              <w:rPr>
                <w:rFonts w:ascii="CiscoSansTT" w:hAnsi="CiscoSansTT" w:cs="CiscoSansTT"/>
              </w:rPr>
            </w:pPr>
            <w:r w:rsidRPr="00D14382">
              <w:rPr>
                <w:rFonts w:ascii="CiscoSansTT" w:hAnsi="CiscoSansTT" w:cs="CiscoSansTT"/>
              </w:rPr>
              <w:t xml:space="preserve">          commands:</w:t>
            </w:r>
          </w:p>
          <w:p w14:paraId="5109FEFD" w14:textId="77777777" w:rsidR="001F368A" w:rsidRPr="00D14382" w:rsidRDefault="001F368A" w:rsidP="00DC489A">
            <w:pPr>
              <w:pStyle w:val="dC-CommandLine"/>
              <w:rPr>
                <w:rFonts w:ascii="CiscoSansTT" w:hAnsi="CiscoSansTT" w:cs="CiscoSansTT"/>
              </w:rPr>
            </w:pPr>
            <w:r w:rsidRPr="00D14382">
              <w:rPr>
                <w:rFonts w:ascii="CiscoSansTT" w:hAnsi="CiscoSansTT" w:cs="CiscoSansTT"/>
              </w:rPr>
              <w:t xml:space="preserve">            - show </w:t>
            </w:r>
            <w:proofErr w:type="spellStart"/>
            <w:r w:rsidRPr="00D14382">
              <w:rPr>
                <w:rFonts w:ascii="CiscoSansTT" w:hAnsi="CiscoSansTT" w:cs="CiscoSansTT"/>
              </w:rPr>
              <w:t>ip</w:t>
            </w:r>
            <w:proofErr w:type="spellEnd"/>
            <w:r w:rsidRPr="00D14382">
              <w:rPr>
                <w:rFonts w:ascii="CiscoSansTT" w:hAnsi="CiscoSansTT" w:cs="CiscoSansTT"/>
              </w:rPr>
              <w:t xml:space="preserve"> </w:t>
            </w:r>
            <w:proofErr w:type="spellStart"/>
            <w:r w:rsidRPr="00D14382">
              <w:rPr>
                <w:rFonts w:ascii="CiscoSansTT" w:hAnsi="CiscoSansTT" w:cs="CiscoSansTT"/>
              </w:rPr>
              <w:t>ospf</w:t>
            </w:r>
            <w:proofErr w:type="spellEnd"/>
            <w:r w:rsidRPr="00D14382">
              <w:rPr>
                <w:rFonts w:ascii="CiscoSansTT" w:hAnsi="CiscoSansTT" w:cs="CiscoSansTT"/>
              </w:rPr>
              <w:t xml:space="preserve"> neighbors</w:t>
            </w:r>
          </w:p>
          <w:p w14:paraId="07881285" w14:textId="77777777" w:rsidR="001F368A" w:rsidRPr="00D14382" w:rsidRDefault="001F368A" w:rsidP="00DC489A">
            <w:pPr>
              <w:pStyle w:val="dC-CommandLine"/>
              <w:rPr>
                <w:rFonts w:ascii="CiscoSansTT" w:hAnsi="CiscoSansTT" w:cs="CiscoSansTT"/>
              </w:rPr>
            </w:pPr>
            <w:r w:rsidRPr="00D14382">
              <w:rPr>
                <w:rFonts w:ascii="CiscoSansTT" w:hAnsi="CiscoSansTT" w:cs="CiscoSansTT"/>
              </w:rPr>
              <w:t xml:space="preserve">            - show </w:t>
            </w:r>
            <w:proofErr w:type="spellStart"/>
            <w:r w:rsidRPr="00D14382">
              <w:rPr>
                <w:rFonts w:ascii="CiscoSansTT" w:hAnsi="CiscoSansTT" w:cs="CiscoSansTT"/>
              </w:rPr>
              <w:t>ip</w:t>
            </w:r>
            <w:proofErr w:type="spellEnd"/>
            <w:r w:rsidRPr="00D14382">
              <w:rPr>
                <w:rFonts w:ascii="CiscoSansTT" w:hAnsi="CiscoSansTT" w:cs="CiscoSansTT"/>
              </w:rPr>
              <w:t xml:space="preserve"> </w:t>
            </w:r>
            <w:proofErr w:type="spellStart"/>
            <w:r w:rsidRPr="00D14382">
              <w:rPr>
                <w:rFonts w:ascii="CiscoSansTT" w:hAnsi="CiscoSansTT" w:cs="CiscoSansTT"/>
              </w:rPr>
              <w:t>bgp</w:t>
            </w:r>
            <w:proofErr w:type="spellEnd"/>
            <w:r w:rsidRPr="00D14382">
              <w:rPr>
                <w:rFonts w:ascii="CiscoSansTT" w:hAnsi="CiscoSansTT" w:cs="CiscoSansTT"/>
              </w:rPr>
              <w:t xml:space="preserve"> sum</w:t>
            </w:r>
          </w:p>
          <w:p w14:paraId="0A3B2D4B" w14:textId="77777777" w:rsidR="001F368A" w:rsidRPr="00D14382" w:rsidRDefault="001F368A" w:rsidP="00DC489A">
            <w:pPr>
              <w:pStyle w:val="dC-CommandLine"/>
              <w:rPr>
                <w:rFonts w:ascii="CiscoSansTT" w:hAnsi="CiscoSansTT" w:cs="CiscoSansTT"/>
              </w:rPr>
            </w:pPr>
            <w:r w:rsidRPr="00D14382">
              <w:rPr>
                <w:rFonts w:ascii="CiscoSansTT" w:hAnsi="CiscoSansTT" w:cs="CiscoSansTT"/>
              </w:rPr>
              <w:t xml:space="preserve">            - show </w:t>
            </w:r>
            <w:proofErr w:type="spellStart"/>
            <w:r w:rsidRPr="00D14382">
              <w:rPr>
                <w:rFonts w:ascii="CiscoSansTT" w:hAnsi="CiscoSansTT" w:cs="CiscoSansTT"/>
              </w:rPr>
              <w:t>ip</w:t>
            </w:r>
            <w:proofErr w:type="spellEnd"/>
            <w:r w:rsidRPr="00D14382">
              <w:rPr>
                <w:rFonts w:ascii="CiscoSansTT" w:hAnsi="CiscoSansTT" w:cs="CiscoSansTT"/>
              </w:rPr>
              <w:t xml:space="preserve"> </w:t>
            </w:r>
            <w:proofErr w:type="spellStart"/>
            <w:r w:rsidRPr="00D14382">
              <w:rPr>
                <w:rFonts w:ascii="CiscoSansTT" w:hAnsi="CiscoSansTT" w:cs="CiscoSansTT"/>
              </w:rPr>
              <w:t>pim</w:t>
            </w:r>
            <w:proofErr w:type="spellEnd"/>
            <w:r w:rsidRPr="00D14382">
              <w:rPr>
                <w:rFonts w:ascii="CiscoSansTT" w:hAnsi="CiscoSansTT" w:cs="CiscoSansTT"/>
              </w:rPr>
              <w:t xml:space="preserve"> neighbor</w:t>
            </w:r>
          </w:p>
          <w:p w14:paraId="1B4559D5" w14:textId="77777777" w:rsidR="001F368A" w:rsidRPr="00D14382" w:rsidRDefault="001F368A" w:rsidP="00DC489A">
            <w:pPr>
              <w:pStyle w:val="dC-CommandLine"/>
              <w:rPr>
                <w:rFonts w:ascii="CiscoSansTT" w:hAnsi="CiscoSansTT" w:cs="CiscoSansTT"/>
              </w:rPr>
            </w:pPr>
            <w:r w:rsidRPr="00D14382">
              <w:rPr>
                <w:rFonts w:ascii="CiscoSansTT" w:hAnsi="CiscoSansTT" w:cs="CiscoSansTT"/>
              </w:rPr>
              <w:t xml:space="preserve">        tags: underlay</w:t>
            </w:r>
          </w:p>
          <w:p w14:paraId="4E941413" w14:textId="77777777" w:rsidR="001F368A" w:rsidRPr="00D14382" w:rsidRDefault="001F368A" w:rsidP="00DC489A">
            <w:pPr>
              <w:pStyle w:val="dC-CommandLine"/>
              <w:rPr>
                <w:rFonts w:ascii="CiscoSansTT" w:hAnsi="CiscoSansTT" w:cs="CiscoSansTT"/>
              </w:rPr>
            </w:pPr>
            <w:r w:rsidRPr="00D14382">
              <w:rPr>
                <w:rFonts w:ascii="CiscoSansTT" w:hAnsi="CiscoSansTT" w:cs="CiscoSansTT"/>
              </w:rPr>
              <w:t xml:space="preserve">      - debug: var=</w:t>
            </w:r>
            <w:proofErr w:type="spellStart"/>
            <w:r w:rsidRPr="00D14382">
              <w:rPr>
                <w:rFonts w:ascii="CiscoSansTT" w:hAnsi="CiscoSansTT" w:cs="CiscoSansTT"/>
              </w:rPr>
              <w:t>underlay_</w:t>
            </w:r>
            <w:proofErr w:type="gramStart"/>
            <w:r w:rsidRPr="00D14382">
              <w:rPr>
                <w:rFonts w:ascii="CiscoSansTT" w:hAnsi="CiscoSansTT" w:cs="CiscoSansTT"/>
              </w:rPr>
              <w:t>output.stdout</w:t>
            </w:r>
            <w:proofErr w:type="gramEnd"/>
            <w:r w:rsidRPr="00D14382">
              <w:rPr>
                <w:rFonts w:ascii="CiscoSansTT" w:hAnsi="CiscoSansTT" w:cs="CiscoSansTT"/>
              </w:rPr>
              <w:t>_lines</w:t>
            </w:r>
            <w:proofErr w:type="spellEnd"/>
          </w:p>
          <w:p w14:paraId="21D2F29F" w14:textId="77777777" w:rsidR="001F368A" w:rsidRPr="00D14382" w:rsidRDefault="001F368A" w:rsidP="00DC489A">
            <w:pPr>
              <w:pStyle w:val="dC-CommandLine"/>
              <w:rPr>
                <w:rFonts w:ascii="CiscoSansTT" w:hAnsi="CiscoSansTT" w:cs="CiscoSansTT"/>
              </w:rPr>
            </w:pPr>
            <w:r w:rsidRPr="00D14382">
              <w:rPr>
                <w:rFonts w:ascii="CiscoSansTT" w:hAnsi="CiscoSansTT" w:cs="CiscoSansTT"/>
              </w:rPr>
              <w:t xml:space="preserve">        tags: underlay</w:t>
            </w:r>
          </w:p>
          <w:p w14:paraId="34B28FCF" w14:textId="77777777" w:rsidR="001F368A" w:rsidRPr="00D14382" w:rsidRDefault="001F368A" w:rsidP="00DC489A">
            <w:pPr>
              <w:pStyle w:val="dC-CommandLine"/>
              <w:rPr>
                <w:rFonts w:ascii="CiscoSansTT" w:hAnsi="CiscoSansTT" w:cs="CiscoSansTT"/>
              </w:rPr>
            </w:pPr>
            <w:r w:rsidRPr="00D14382">
              <w:rPr>
                <w:rFonts w:ascii="CiscoSansTT" w:hAnsi="CiscoSansTT" w:cs="CiscoSansTT"/>
              </w:rPr>
              <w:t>#      - copy: content="{{</w:t>
            </w:r>
            <w:proofErr w:type="spellStart"/>
            <w:r w:rsidRPr="00D14382">
              <w:rPr>
                <w:rFonts w:ascii="CiscoSansTT" w:hAnsi="CiscoSansTT" w:cs="CiscoSansTT"/>
              </w:rPr>
              <w:t>underlay_output</w:t>
            </w:r>
            <w:proofErr w:type="spellEnd"/>
            <w:r w:rsidRPr="00D14382">
              <w:rPr>
                <w:rFonts w:ascii="CiscoSansTT" w:hAnsi="CiscoSansTT" w:cs="CiscoSansTT"/>
              </w:rPr>
              <w:t xml:space="preserve"> | </w:t>
            </w:r>
            <w:proofErr w:type="spellStart"/>
            <w:r w:rsidRPr="00D14382">
              <w:rPr>
                <w:rFonts w:ascii="CiscoSansTT" w:hAnsi="CiscoSansTT" w:cs="CiscoSansTT"/>
              </w:rPr>
              <w:t>to_nice_json</w:t>
            </w:r>
            <w:proofErr w:type="spellEnd"/>
            <w:r w:rsidRPr="00D14382">
              <w:rPr>
                <w:rFonts w:ascii="CiscoSansTT" w:hAnsi="CiscoSansTT" w:cs="CiscoSansTT"/>
              </w:rPr>
              <w:t xml:space="preserve">}}" </w:t>
            </w:r>
            <w:proofErr w:type="spellStart"/>
            <w:r w:rsidRPr="00D14382">
              <w:rPr>
                <w:rFonts w:ascii="CiscoSansTT" w:hAnsi="CiscoSansTT" w:cs="CiscoSansTT"/>
              </w:rPr>
              <w:t>dest</w:t>
            </w:r>
            <w:proofErr w:type="spellEnd"/>
            <w:r w:rsidRPr="00D14382">
              <w:rPr>
                <w:rFonts w:ascii="CiscoSansTT" w:hAnsi="CiscoSansTT" w:cs="CiscoSansTT"/>
              </w:rPr>
              <w:t>="verify/{{</w:t>
            </w:r>
            <w:proofErr w:type="spellStart"/>
            <w:r w:rsidRPr="00D14382">
              <w:rPr>
                <w:rFonts w:ascii="CiscoSansTT" w:hAnsi="CiscoSansTT" w:cs="CiscoSansTT"/>
              </w:rPr>
              <w:t>inventory_hostname</w:t>
            </w:r>
            <w:proofErr w:type="spellEnd"/>
            <w:proofErr w:type="gramStart"/>
            <w:r w:rsidRPr="00D14382">
              <w:rPr>
                <w:rFonts w:ascii="CiscoSansTT" w:hAnsi="CiscoSansTT" w:cs="CiscoSansTT"/>
              </w:rPr>
              <w:t>}}_</w:t>
            </w:r>
            <w:proofErr w:type="gramEnd"/>
            <w:r w:rsidRPr="00D14382">
              <w:rPr>
                <w:rFonts w:ascii="CiscoSansTT" w:hAnsi="CiscoSansTT" w:cs="CiscoSansTT"/>
              </w:rPr>
              <w:t>underlay"</w:t>
            </w:r>
          </w:p>
          <w:p w14:paraId="4143CE11" w14:textId="77777777" w:rsidR="001F368A" w:rsidRPr="00D14382" w:rsidRDefault="001F368A" w:rsidP="00DC489A">
            <w:pPr>
              <w:pStyle w:val="dC-CommandLine"/>
              <w:rPr>
                <w:rFonts w:ascii="CiscoSansTT" w:hAnsi="CiscoSansTT" w:cs="CiscoSansTT"/>
              </w:rPr>
            </w:pPr>
            <w:r w:rsidRPr="00D14382">
              <w:rPr>
                <w:rFonts w:ascii="CiscoSansTT" w:hAnsi="CiscoSansTT" w:cs="CiscoSansTT"/>
              </w:rPr>
              <w:t xml:space="preserve">      - name: Verify Overlay</w:t>
            </w:r>
          </w:p>
          <w:p w14:paraId="61454228" w14:textId="77777777" w:rsidR="001F368A" w:rsidRPr="00D14382" w:rsidRDefault="001F368A" w:rsidP="00DC489A">
            <w:pPr>
              <w:pStyle w:val="dC-CommandLine"/>
              <w:rPr>
                <w:rFonts w:ascii="CiscoSansTT" w:hAnsi="CiscoSansTT" w:cs="CiscoSansTT"/>
              </w:rPr>
            </w:pPr>
            <w:r w:rsidRPr="00D14382">
              <w:rPr>
                <w:rFonts w:ascii="CiscoSansTT" w:hAnsi="CiscoSansTT" w:cs="CiscoSansTT"/>
              </w:rPr>
              <w:t xml:space="preserve">        register: </w:t>
            </w:r>
            <w:proofErr w:type="spellStart"/>
            <w:r w:rsidRPr="00D14382">
              <w:rPr>
                <w:rFonts w:ascii="CiscoSansTT" w:hAnsi="CiscoSansTT" w:cs="CiscoSansTT"/>
              </w:rPr>
              <w:t>overlay_output</w:t>
            </w:r>
            <w:proofErr w:type="spellEnd"/>
          </w:p>
          <w:p w14:paraId="3907EC85" w14:textId="77777777" w:rsidR="001F368A" w:rsidRPr="00D14382" w:rsidRDefault="001F368A" w:rsidP="00DC489A">
            <w:pPr>
              <w:pStyle w:val="dC-CommandLine"/>
              <w:rPr>
                <w:rFonts w:ascii="CiscoSansTT" w:hAnsi="CiscoSansTT" w:cs="CiscoSansTT"/>
              </w:rPr>
            </w:pPr>
            <w:r w:rsidRPr="00D14382">
              <w:rPr>
                <w:rFonts w:ascii="CiscoSansTT" w:hAnsi="CiscoSansTT" w:cs="CiscoSansTT"/>
              </w:rPr>
              <w:t xml:space="preserve">        </w:t>
            </w:r>
            <w:proofErr w:type="spellStart"/>
            <w:r w:rsidRPr="00D14382">
              <w:rPr>
                <w:rFonts w:ascii="CiscoSansTT" w:hAnsi="CiscoSansTT" w:cs="CiscoSansTT"/>
              </w:rPr>
              <w:t>ios_command</w:t>
            </w:r>
            <w:proofErr w:type="spellEnd"/>
            <w:r w:rsidRPr="00D14382">
              <w:rPr>
                <w:rFonts w:ascii="CiscoSansTT" w:hAnsi="CiscoSansTT" w:cs="CiscoSansTT"/>
              </w:rPr>
              <w:t>:</w:t>
            </w:r>
          </w:p>
          <w:p w14:paraId="00098B0E" w14:textId="77777777" w:rsidR="001F368A" w:rsidRPr="00D14382" w:rsidRDefault="001F368A" w:rsidP="00DC489A">
            <w:pPr>
              <w:pStyle w:val="dC-CommandLine"/>
              <w:rPr>
                <w:rFonts w:ascii="CiscoSansTT" w:hAnsi="CiscoSansTT" w:cs="CiscoSansTT"/>
              </w:rPr>
            </w:pPr>
            <w:r w:rsidRPr="00D14382">
              <w:rPr>
                <w:rFonts w:ascii="CiscoSansTT" w:hAnsi="CiscoSansTT" w:cs="CiscoSansTT"/>
              </w:rPr>
              <w:t xml:space="preserve">          provider: "</w:t>
            </w:r>
            <w:proofErr w:type="gramStart"/>
            <w:r w:rsidRPr="00D14382">
              <w:rPr>
                <w:rFonts w:ascii="CiscoSansTT" w:hAnsi="CiscoSansTT" w:cs="CiscoSansTT"/>
              </w:rPr>
              <w:t xml:space="preserve">{{ </w:t>
            </w:r>
            <w:proofErr w:type="spellStart"/>
            <w:r w:rsidRPr="00D14382">
              <w:rPr>
                <w:rFonts w:ascii="CiscoSansTT" w:hAnsi="CiscoSansTT" w:cs="CiscoSansTT"/>
              </w:rPr>
              <w:t>ios</w:t>
            </w:r>
            <w:proofErr w:type="gramEnd"/>
            <w:r w:rsidRPr="00D14382">
              <w:rPr>
                <w:rFonts w:ascii="CiscoSansTT" w:hAnsi="CiscoSansTT" w:cs="CiscoSansTT"/>
              </w:rPr>
              <w:t>_provider</w:t>
            </w:r>
            <w:proofErr w:type="spellEnd"/>
            <w:r w:rsidRPr="00D14382">
              <w:rPr>
                <w:rFonts w:ascii="CiscoSansTT" w:hAnsi="CiscoSansTT" w:cs="CiscoSansTT"/>
              </w:rPr>
              <w:t xml:space="preserve"> }}"</w:t>
            </w:r>
          </w:p>
          <w:p w14:paraId="0928384F" w14:textId="77777777" w:rsidR="001F368A" w:rsidRPr="00D14382" w:rsidRDefault="001F368A" w:rsidP="00DC489A">
            <w:pPr>
              <w:pStyle w:val="dC-CommandLine"/>
              <w:rPr>
                <w:rFonts w:ascii="CiscoSansTT" w:hAnsi="CiscoSansTT" w:cs="CiscoSansTT"/>
              </w:rPr>
            </w:pPr>
            <w:r w:rsidRPr="00D14382">
              <w:rPr>
                <w:rFonts w:ascii="CiscoSansTT" w:hAnsi="CiscoSansTT" w:cs="CiscoSansTT"/>
              </w:rPr>
              <w:t xml:space="preserve">          commands:</w:t>
            </w:r>
          </w:p>
          <w:p w14:paraId="6704E638" w14:textId="77777777" w:rsidR="001F368A" w:rsidRPr="00D14382" w:rsidRDefault="001F368A" w:rsidP="00DC489A">
            <w:pPr>
              <w:pStyle w:val="dC-CommandLine"/>
              <w:rPr>
                <w:rFonts w:ascii="CiscoSansTT" w:hAnsi="CiscoSansTT" w:cs="CiscoSansTT"/>
              </w:rPr>
            </w:pPr>
            <w:r w:rsidRPr="00D14382">
              <w:rPr>
                <w:rFonts w:ascii="CiscoSansTT" w:hAnsi="CiscoSansTT" w:cs="CiscoSansTT"/>
              </w:rPr>
              <w:t xml:space="preserve">            - show </w:t>
            </w:r>
            <w:proofErr w:type="spellStart"/>
            <w:r w:rsidRPr="00D14382">
              <w:rPr>
                <w:rFonts w:ascii="CiscoSansTT" w:hAnsi="CiscoSansTT" w:cs="CiscoSansTT"/>
              </w:rPr>
              <w:t>nve</w:t>
            </w:r>
            <w:proofErr w:type="spellEnd"/>
            <w:r w:rsidRPr="00D14382">
              <w:rPr>
                <w:rFonts w:ascii="CiscoSansTT" w:hAnsi="CiscoSansTT" w:cs="CiscoSansTT"/>
              </w:rPr>
              <w:t xml:space="preserve"> </w:t>
            </w:r>
            <w:proofErr w:type="spellStart"/>
            <w:r w:rsidRPr="00D14382">
              <w:rPr>
                <w:rFonts w:ascii="CiscoSansTT" w:hAnsi="CiscoSansTT" w:cs="CiscoSansTT"/>
              </w:rPr>
              <w:t>vni</w:t>
            </w:r>
            <w:proofErr w:type="spellEnd"/>
          </w:p>
          <w:p w14:paraId="4200F0B1" w14:textId="77777777" w:rsidR="001F368A" w:rsidRPr="00D14382" w:rsidRDefault="001F368A" w:rsidP="00DC489A">
            <w:pPr>
              <w:pStyle w:val="dC-CommandLine"/>
              <w:rPr>
                <w:rFonts w:ascii="CiscoSansTT" w:hAnsi="CiscoSansTT" w:cs="CiscoSansTT"/>
              </w:rPr>
            </w:pPr>
            <w:r w:rsidRPr="00D14382">
              <w:rPr>
                <w:rFonts w:ascii="CiscoSansTT" w:hAnsi="CiscoSansTT" w:cs="CiscoSansTT"/>
              </w:rPr>
              <w:t xml:space="preserve">            - show </w:t>
            </w:r>
            <w:proofErr w:type="spellStart"/>
            <w:r w:rsidRPr="00D14382">
              <w:rPr>
                <w:rFonts w:ascii="CiscoSansTT" w:hAnsi="CiscoSansTT" w:cs="CiscoSansTT"/>
              </w:rPr>
              <w:t>nve</w:t>
            </w:r>
            <w:proofErr w:type="spellEnd"/>
            <w:r w:rsidRPr="00D14382">
              <w:rPr>
                <w:rFonts w:ascii="CiscoSansTT" w:hAnsi="CiscoSansTT" w:cs="CiscoSansTT"/>
              </w:rPr>
              <w:t xml:space="preserve"> peer</w:t>
            </w:r>
          </w:p>
          <w:p w14:paraId="391E91B7" w14:textId="77777777" w:rsidR="001F368A" w:rsidRPr="00D14382" w:rsidRDefault="001F368A" w:rsidP="00DC489A">
            <w:pPr>
              <w:pStyle w:val="dC-CommandLine"/>
              <w:rPr>
                <w:rFonts w:ascii="CiscoSansTT" w:hAnsi="CiscoSansTT" w:cs="CiscoSansTT"/>
              </w:rPr>
            </w:pPr>
            <w:r w:rsidRPr="00D14382">
              <w:rPr>
                <w:rFonts w:ascii="CiscoSansTT" w:hAnsi="CiscoSansTT" w:cs="CiscoSansTT"/>
              </w:rPr>
              <w:t xml:space="preserve">            - show </w:t>
            </w:r>
            <w:proofErr w:type="spellStart"/>
            <w:r w:rsidRPr="00D14382">
              <w:rPr>
                <w:rFonts w:ascii="CiscoSansTT" w:hAnsi="CiscoSansTT" w:cs="CiscoSansTT"/>
              </w:rPr>
              <w:t>ip</w:t>
            </w:r>
            <w:proofErr w:type="spellEnd"/>
            <w:r w:rsidRPr="00D14382">
              <w:rPr>
                <w:rFonts w:ascii="CiscoSansTT" w:hAnsi="CiscoSansTT" w:cs="CiscoSansTT"/>
              </w:rPr>
              <w:t xml:space="preserve"> route </w:t>
            </w:r>
            <w:proofErr w:type="spellStart"/>
            <w:r w:rsidRPr="00D14382">
              <w:rPr>
                <w:rFonts w:ascii="CiscoSansTT" w:hAnsi="CiscoSansTT" w:cs="CiscoSansTT"/>
              </w:rPr>
              <w:t>vrf</w:t>
            </w:r>
            <w:proofErr w:type="spellEnd"/>
            <w:r w:rsidRPr="00D14382">
              <w:rPr>
                <w:rFonts w:ascii="CiscoSansTT" w:hAnsi="CiscoSansTT" w:cs="CiscoSansTT"/>
              </w:rPr>
              <w:t xml:space="preserve"> Tenant-1</w:t>
            </w:r>
          </w:p>
          <w:p w14:paraId="64C8E408" w14:textId="77777777" w:rsidR="001F368A" w:rsidRPr="00D14382" w:rsidRDefault="001F368A" w:rsidP="00DC489A">
            <w:pPr>
              <w:pStyle w:val="dC-CommandLine"/>
              <w:rPr>
                <w:rFonts w:ascii="CiscoSansTT" w:hAnsi="CiscoSansTT" w:cs="CiscoSansTT"/>
              </w:rPr>
            </w:pPr>
            <w:r w:rsidRPr="00D14382">
              <w:rPr>
                <w:rFonts w:ascii="CiscoSansTT" w:hAnsi="CiscoSansTT" w:cs="CiscoSansTT"/>
              </w:rPr>
              <w:t xml:space="preserve">            - show </w:t>
            </w:r>
            <w:proofErr w:type="spellStart"/>
            <w:r w:rsidRPr="00D14382">
              <w:rPr>
                <w:rFonts w:ascii="CiscoSansTT" w:hAnsi="CiscoSansTT" w:cs="CiscoSansTT"/>
              </w:rPr>
              <w:t>bgp</w:t>
            </w:r>
            <w:proofErr w:type="spellEnd"/>
            <w:r w:rsidRPr="00D14382">
              <w:rPr>
                <w:rFonts w:ascii="CiscoSansTT" w:hAnsi="CiscoSansTT" w:cs="CiscoSansTT"/>
              </w:rPr>
              <w:t xml:space="preserve"> l2vpn </w:t>
            </w:r>
            <w:proofErr w:type="spellStart"/>
            <w:r w:rsidRPr="00D14382">
              <w:rPr>
                <w:rFonts w:ascii="CiscoSansTT" w:hAnsi="CiscoSansTT" w:cs="CiscoSansTT"/>
              </w:rPr>
              <w:t>evpn</w:t>
            </w:r>
            <w:proofErr w:type="spellEnd"/>
          </w:p>
          <w:p w14:paraId="09E0FCD9" w14:textId="77777777" w:rsidR="001F368A" w:rsidRPr="00D14382" w:rsidRDefault="001F368A" w:rsidP="00DC489A">
            <w:pPr>
              <w:pStyle w:val="dC-CommandLine"/>
              <w:rPr>
                <w:rFonts w:ascii="CiscoSansTT" w:hAnsi="CiscoSansTT" w:cs="CiscoSansTT"/>
              </w:rPr>
            </w:pPr>
            <w:r w:rsidRPr="00D14382">
              <w:rPr>
                <w:rFonts w:ascii="CiscoSansTT" w:hAnsi="CiscoSansTT" w:cs="CiscoSansTT"/>
              </w:rPr>
              <w:t xml:space="preserve">            - show l2route </w:t>
            </w:r>
            <w:proofErr w:type="spellStart"/>
            <w:r w:rsidRPr="00D14382">
              <w:rPr>
                <w:rFonts w:ascii="CiscoSansTT" w:hAnsi="CiscoSansTT" w:cs="CiscoSansTT"/>
              </w:rPr>
              <w:t>evpn</w:t>
            </w:r>
            <w:proofErr w:type="spellEnd"/>
            <w:r w:rsidRPr="00D14382">
              <w:rPr>
                <w:rFonts w:ascii="CiscoSansTT" w:hAnsi="CiscoSansTT" w:cs="CiscoSansTT"/>
              </w:rPr>
              <w:t xml:space="preserve"> mac-</w:t>
            </w:r>
            <w:proofErr w:type="spellStart"/>
            <w:r w:rsidRPr="00D14382">
              <w:rPr>
                <w:rFonts w:ascii="CiscoSansTT" w:hAnsi="CiscoSansTT" w:cs="CiscoSansTT"/>
              </w:rPr>
              <w:t>ip</w:t>
            </w:r>
            <w:proofErr w:type="spellEnd"/>
            <w:r w:rsidRPr="00D14382">
              <w:rPr>
                <w:rFonts w:ascii="CiscoSansTT" w:hAnsi="CiscoSansTT" w:cs="CiscoSansTT"/>
              </w:rPr>
              <w:t xml:space="preserve"> all</w:t>
            </w:r>
          </w:p>
          <w:p w14:paraId="1750C090" w14:textId="77777777" w:rsidR="001F368A" w:rsidRPr="00D14382" w:rsidRDefault="001F368A" w:rsidP="00DC489A">
            <w:pPr>
              <w:pStyle w:val="dC-CommandLine"/>
              <w:rPr>
                <w:rFonts w:ascii="CiscoSansTT" w:hAnsi="CiscoSansTT" w:cs="CiscoSansTT"/>
              </w:rPr>
            </w:pPr>
            <w:r w:rsidRPr="00D14382">
              <w:rPr>
                <w:rFonts w:ascii="CiscoSansTT" w:hAnsi="CiscoSansTT" w:cs="CiscoSansTT"/>
              </w:rPr>
              <w:t xml:space="preserve">        tags: overlay</w:t>
            </w:r>
          </w:p>
          <w:p w14:paraId="0FF822D7" w14:textId="77777777" w:rsidR="001F368A" w:rsidRPr="00D14382" w:rsidRDefault="001F368A" w:rsidP="00DC489A">
            <w:pPr>
              <w:pStyle w:val="dC-CommandLine"/>
              <w:rPr>
                <w:rFonts w:ascii="CiscoSansTT" w:hAnsi="CiscoSansTT" w:cs="CiscoSansTT"/>
              </w:rPr>
            </w:pPr>
            <w:r w:rsidRPr="00D14382">
              <w:rPr>
                <w:rFonts w:ascii="CiscoSansTT" w:hAnsi="CiscoSansTT" w:cs="CiscoSansTT"/>
              </w:rPr>
              <w:t xml:space="preserve">      - debug: var=</w:t>
            </w:r>
            <w:proofErr w:type="spellStart"/>
            <w:r w:rsidRPr="00D14382">
              <w:rPr>
                <w:rFonts w:ascii="CiscoSansTT" w:hAnsi="CiscoSansTT" w:cs="CiscoSansTT"/>
              </w:rPr>
              <w:t>overlay_</w:t>
            </w:r>
            <w:proofErr w:type="gramStart"/>
            <w:r w:rsidRPr="00D14382">
              <w:rPr>
                <w:rFonts w:ascii="CiscoSansTT" w:hAnsi="CiscoSansTT" w:cs="CiscoSansTT"/>
              </w:rPr>
              <w:t>output.stdout</w:t>
            </w:r>
            <w:proofErr w:type="gramEnd"/>
            <w:r w:rsidRPr="00D14382">
              <w:rPr>
                <w:rFonts w:ascii="CiscoSansTT" w:hAnsi="CiscoSansTT" w:cs="CiscoSansTT"/>
              </w:rPr>
              <w:t>_lines</w:t>
            </w:r>
            <w:proofErr w:type="spellEnd"/>
          </w:p>
          <w:p w14:paraId="3D5D535E" w14:textId="77777777" w:rsidR="001F368A" w:rsidRPr="008C3C96" w:rsidRDefault="001F368A" w:rsidP="00DC489A">
            <w:pPr>
              <w:pStyle w:val="dC-CommandLine"/>
              <w:rPr>
                <w:rFonts w:ascii="CiscoSansTT" w:hAnsi="CiscoSansTT" w:cs="CiscoSansTT"/>
              </w:rPr>
            </w:pPr>
            <w:r w:rsidRPr="00D14382">
              <w:rPr>
                <w:rFonts w:ascii="CiscoSansTT" w:hAnsi="CiscoSansTT" w:cs="CiscoSansTT"/>
              </w:rPr>
              <w:t xml:space="preserve">        tags: overlay</w:t>
            </w:r>
          </w:p>
        </w:tc>
      </w:tr>
    </w:tbl>
    <w:p w14:paraId="76364BBE" w14:textId="77777777" w:rsidR="001F368A" w:rsidRPr="008C3C96" w:rsidRDefault="001F368A" w:rsidP="001F368A">
      <w:pPr>
        <w:pStyle w:val="dC-Normal"/>
        <w:rPr>
          <w:rFonts w:ascii="CiscoSansTT" w:hAnsi="CiscoSansTT" w:cs="CiscoSansTT"/>
          <w:sz w:val="24"/>
          <w:szCs w:val="24"/>
        </w:rPr>
      </w:pPr>
      <w:r w:rsidRPr="008C3C96">
        <w:rPr>
          <w:rFonts w:ascii="CiscoSansTT" w:hAnsi="CiscoSansTT" w:cs="CiscoSansTT"/>
          <w:sz w:val="24"/>
          <w:szCs w:val="24"/>
        </w:rPr>
        <w:t>Run “</w:t>
      </w:r>
      <w:proofErr w:type="spellStart"/>
      <w:r w:rsidRPr="008C3C96">
        <w:rPr>
          <w:rFonts w:ascii="CiscoSansTT" w:hAnsi="CiscoSansTT" w:cs="CiscoSansTT"/>
          <w:b/>
          <w:sz w:val="24"/>
          <w:szCs w:val="24"/>
        </w:rPr>
        <w:t>verify_fabric.yml</w:t>
      </w:r>
      <w:proofErr w:type="spellEnd"/>
      <w:r w:rsidRPr="008C3C96">
        <w:rPr>
          <w:rFonts w:ascii="CiscoSansTT" w:hAnsi="CiscoSansTT" w:cs="CiscoSansTT"/>
          <w:b/>
          <w:sz w:val="24"/>
          <w:szCs w:val="24"/>
        </w:rPr>
        <w:t xml:space="preserve">” </w:t>
      </w:r>
      <w:r w:rsidRPr="008C3C96">
        <w:rPr>
          <w:rFonts w:ascii="CiscoSansTT" w:hAnsi="CiscoSansTT" w:cs="CiscoSansTT"/>
          <w:sz w:val="24"/>
          <w:szCs w:val="24"/>
        </w:rPr>
        <w:t xml:space="preserve">playbook and verify the output for underlay </w:t>
      </w:r>
    </w:p>
    <w:p w14:paraId="1C04A4D2" w14:textId="77777777" w:rsidR="001F368A" w:rsidRPr="008C3C96" w:rsidRDefault="001F368A" w:rsidP="001F368A">
      <w:pPr>
        <w:pStyle w:val="dC-Note"/>
        <w:rPr>
          <w:rFonts w:ascii="CiscoSansTT" w:hAnsi="CiscoSansTT" w:cs="CiscoSansTT"/>
          <w:sz w:val="24"/>
          <w:szCs w:val="24"/>
        </w:rPr>
      </w:pPr>
      <w:r w:rsidRPr="008C3C96">
        <w:rPr>
          <w:rFonts w:ascii="CiscoSansTT" w:hAnsi="CiscoSansTT" w:cs="CiscoSansTT"/>
          <w:sz w:val="24"/>
          <w:szCs w:val="24"/>
        </w:rPr>
        <w:t xml:space="preserve">The output shows </w:t>
      </w:r>
      <w:proofErr w:type="spellStart"/>
      <w:r w:rsidRPr="008C3C96">
        <w:rPr>
          <w:rFonts w:ascii="CiscoSansTT" w:hAnsi="CiscoSansTT" w:cs="CiscoSansTT"/>
          <w:sz w:val="24"/>
          <w:szCs w:val="24"/>
        </w:rPr>
        <w:t>ospf</w:t>
      </w:r>
      <w:proofErr w:type="spellEnd"/>
      <w:r w:rsidRPr="008C3C96">
        <w:rPr>
          <w:rFonts w:ascii="CiscoSansTT" w:hAnsi="CiscoSansTT" w:cs="CiscoSansTT"/>
          <w:sz w:val="24"/>
          <w:szCs w:val="24"/>
        </w:rPr>
        <w:t xml:space="preserve">, </w:t>
      </w:r>
      <w:proofErr w:type="spellStart"/>
      <w:r w:rsidRPr="008C3C96">
        <w:rPr>
          <w:rFonts w:ascii="CiscoSansTT" w:hAnsi="CiscoSansTT" w:cs="CiscoSansTT"/>
          <w:sz w:val="24"/>
          <w:szCs w:val="24"/>
        </w:rPr>
        <w:t>bgp</w:t>
      </w:r>
      <w:proofErr w:type="spellEnd"/>
      <w:r w:rsidRPr="008C3C96">
        <w:rPr>
          <w:rFonts w:ascii="CiscoSansTT" w:hAnsi="CiscoSansTT" w:cs="CiscoSansTT"/>
          <w:sz w:val="24"/>
          <w:szCs w:val="24"/>
        </w:rPr>
        <w:t xml:space="preserve"> and </w:t>
      </w:r>
      <w:proofErr w:type="spellStart"/>
      <w:r w:rsidRPr="008C3C96">
        <w:rPr>
          <w:rFonts w:ascii="CiscoSansTT" w:hAnsi="CiscoSansTT" w:cs="CiscoSansTT"/>
          <w:sz w:val="24"/>
          <w:szCs w:val="24"/>
        </w:rPr>
        <w:t>pim</w:t>
      </w:r>
      <w:proofErr w:type="spellEnd"/>
      <w:r w:rsidRPr="008C3C96">
        <w:rPr>
          <w:rFonts w:ascii="CiscoSansTT" w:hAnsi="CiscoSansTT" w:cs="CiscoSansTT"/>
          <w:sz w:val="24"/>
          <w:szCs w:val="24"/>
        </w:rPr>
        <w:t xml:space="preserve"> neighbors for all leaf switches</w:t>
      </w:r>
    </w:p>
    <w:tbl>
      <w:tblPr>
        <w:tblStyle w:val="TableGrid"/>
        <w:tblW w:w="0" w:type="auto"/>
        <w:tblLook w:val="04A0" w:firstRow="1" w:lastRow="0" w:firstColumn="1" w:lastColumn="0" w:noHBand="0" w:noVBand="1"/>
      </w:tblPr>
      <w:tblGrid>
        <w:gridCol w:w="9016"/>
      </w:tblGrid>
      <w:tr w:rsidR="001F368A" w:rsidRPr="008C3C96" w14:paraId="5594E2BB" w14:textId="77777777" w:rsidTr="00DC489A">
        <w:tc>
          <w:tcPr>
            <w:tcW w:w="10416" w:type="dxa"/>
          </w:tcPr>
          <w:p w14:paraId="7933DC3C" w14:textId="77777777" w:rsidR="001F368A" w:rsidRPr="008C3C96" w:rsidRDefault="001F368A" w:rsidP="00DC489A">
            <w:pPr>
              <w:pStyle w:val="dC-Normal"/>
              <w:rPr>
                <w:rFonts w:ascii="CiscoSansTT" w:hAnsi="CiscoSansTT" w:cs="CiscoSansTT"/>
              </w:rPr>
            </w:pPr>
            <w:r w:rsidRPr="008C3C96">
              <w:rPr>
                <w:rFonts w:ascii="CiscoSansTT" w:hAnsi="CiscoSansTT" w:cs="CiscoSansTT"/>
              </w:rPr>
              <w:t>[root@rhel7-tools LTRDCN-</w:t>
            </w:r>
            <w:proofErr w:type="gramStart"/>
            <w:r w:rsidRPr="008C3C96">
              <w:rPr>
                <w:rFonts w:ascii="CiscoSansTT" w:hAnsi="CiscoSansTT" w:cs="CiscoSansTT"/>
              </w:rPr>
              <w:t>1572]#</w:t>
            </w:r>
            <w:proofErr w:type="gramEnd"/>
            <w:r w:rsidRPr="008C3C96">
              <w:rPr>
                <w:rFonts w:ascii="CiscoSansTT" w:hAnsi="CiscoSansTT" w:cs="CiscoSansTT"/>
              </w:rPr>
              <w:t xml:space="preserve"> </w:t>
            </w:r>
            <w:r w:rsidRPr="008C3C96">
              <w:rPr>
                <w:rFonts w:ascii="CiscoSansTT" w:hAnsi="CiscoSansTT" w:cs="CiscoSansTT"/>
                <w:b/>
              </w:rPr>
              <w:t xml:space="preserve">ansible-playbook </w:t>
            </w:r>
            <w:proofErr w:type="spellStart"/>
            <w:r w:rsidRPr="008C3C96">
              <w:rPr>
                <w:rFonts w:ascii="CiscoSansTT" w:hAnsi="CiscoSansTT" w:cs="CiscoSansTT"/>
                <w:b/>
              </w:rPr>
              <w:t>verify_fabric.yml</w:t>
            </w:r>
            <w:proofErr w:type="spellEnd"/>
            <w:r w:rsidRPr="008C3C96">
              <w:rPr>
                <w:rFonts w:ascii="CiscoSansTT" w:hAnsi="CiscoSansTT" w:cs="CiscoSansTT"/>
                <w:b/>
              </w:rPr>
              <w:t xml:space="preserve"> --tags “underlay”</w:t>
            </w:r>
          </w:p>
        </w:tc>
      </w:tr>
    </w:tbl>
    <w:p w14:paraId="4BCB005E" w14:textId="77777777" w:rsidR="001F368A" w:rsidRPr="008C3C96" w:rsidRDefault="001F368A" w:rsidP="001F368A">
      <w:pPr>
        <w:pStyle w:val="dC-Normal"/>
        <w:rPr>
          <w:rFonts w:ascii="CiscoSansTT" w:hAnsi="CiscoSansTT" w:cs="CiscoSansTT"/>
          <w:sz w:val="24"/>
          <w:szCs w:val="24"/>
        </w:rPr>
      </w:pPr>
      <w:r w:rsidRPr="008C3C96">
        <w:rPr>
          <w:rFonts w:ascii="CiscoSansTT" w:hAnsi="CiscoSansTT" w:cs="CiscoSansTT"/>
          <w:sz w:val="24"/>
          <w:szCs w:val="24"/>
        </w:rPr>
        <w:t>Below screenshot shows the partial output of above command:</w:t>
      </w:r>
    </w:p>
    <w:p w14:paraId="45D9E739" w14:textId="77777777" w:rsidR="001F368A" w:rsidRPr="008C3C96" w:rsidRDefault="001F368A" w:rsidP="001F368A">
      <w:pPr>
        <w:pStyle w:val="dC-Normal"/>
        <w:rPr>
          <w:rFonts w:ascii="CiscoSansTT" w:hAnsi="CiscoSansTT" w:cs="CiscoSansTT"/>
        </w:rPr>
      </w:pPr>
      <w:r w:rsidRPr="008C3C96">
        <w:rPr>
          <w:rFonts w:ascii="CiscoSansTT" w:hAnsi="CiscoSansTT" w:cs="CiscoSansTT"/>
          <w:noProof/>
          <w:lang w:eastAsia="zh-CN"/>
        </w:rPr>
        <w:lastRenderedPageBreak/>
        <w:drawing>
          <wp:inline distT="0" distB="0" distL="0" distR="0" wp14:anchorId="720EEB6F" wp14:editId="416AF743">
            <wp:extent cx="6314278" cy="5284105"/>
            <wp:effectExtent l="0" t="0" r="1079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 Shot 2018-01-26 at 1.36.53 PM.png"/>
                    <pic:cNvPicPr/>
                  </pic:nvPicPr>
                  <pic:blipFill>
                    <a:blip r:embed="rId87">
                      <a:extLst>
                        <a:ext uri="{28A0092B-C50C-407E-A947-70E740481C1C}">
                          <a14:useLocalDpi xmlns:a14="http://schemas.microsoft.com/office/drawing/2010/main" val="0"/>
                        </a:ext>
                      </a:extLst>
                    </a:blip>
                    <a:stretch>
                      <a:fillRect/>
                    </a:stretch>
                  </pic:blipFill>
                  <pic:spPr>
                    <a:xfrm>
                      <a:off x="0" y="0"/>
                      <a:ext cx="6315791" cy="5285371"/>
                    </a:xfrm>
                    <a:prstGeom prst="rect">
                      <a:avLst/>
                    </a:prstGeom>
                  </pic:spPr>
                </pic:pic>
              </a:graphicData>
            </a:graphic>
          </wp:inline>
        </w:drawing>
      </w:r>
    </w:p>
    <w:tbl>
      <w:tblPr>
        <w:tblStyle w:val="TableGrid"/>
        <w:tblW w:w="0" w:type="auto"/>
        <w:tblLook w:val="04A0" w:firstRow="1" w:lastRow="0" w:firstColumn="1" w:lastColumn="0" w:noHBand="0" w:noVBand="1"/>
      </w:tblPr>
      <w:tblGrid>
        <w:gridCol w:w="9016"/>
      </w:tblGrid>
      <w:tr w:rsidR="001F368A" w:rsidRPr="008C3C96" w14:paraId="08B6FFE9" w14:textId="77777777" w:rsidTr="00DC489A">
        <w:tc>
          <w:tcPr>
            <w:tcW w:w="10416" w:type="dxa"/>
          </w:tcPr>
          <w:p w14:paraId="53883DB6" w14:textId="77777777" w:rsidR="001F368A" w:rsidRPr="008C3C96" w:rsidRDefault="001F368A" w:rsidP="00DC489A">
            <w:pPr>
              <w:pStyle w:val="dC-CommandLine"/>
              <w:rPr>
                <w:rFonts w:ascii="CiscoSansTT" w:hAnsi="CiscoSansTT" w:cs="CiscoSansTT"/>
                <w:sz w:val="18"/>
              </w:rPr>
            </w:pPr>
            <w:r w:rsidRPr="008C3C96">
              <w:rPr>
                <w:rFonts w:ascii="CiscoSansTT" w:hAnsi="CiscoSansTT" w:cs="CiscoSansTT"/>
                <w:sz w:val="18"/>
              </w:rPr>
              <w:t xml:space="preserve"> [root@rhel7-tools LTRDCN-</w:t>
            </w:r>
            <w:proofErr w:type="gramStart"/>
            <w:r w:rsidRPr="008C3C96">
              <w:rPr>
                <w:rFonts w:ascii="CiscoSansTT" w:hAnsi="CiscoSansTT" w:cs="CiscoSansTT"/>
                <w:sz w:val="18"/>
              </w:rPr>
              <w:t>1572]#</w:t>
            </w:r>
            <w:proofErr w:type="gramEnd"/>
            <w:r w:rsidRPr="008C3C96">
              <w:rPr>
                <w:rFonts w:ascii="CiscoSansTT" w:hAnsi="CiscoSansTT" w:cs="CiscoSansTT"/>
                <w:sz w:val="18"/>
              </w:rPr>
              <w:t xml:space="preserve"> ansible-playbook </w:t>
            </w:r>
            <w:proofErr w:type="spellStart"/>
            <w:r w:rsidRPr="008C3C96">
              <w:rPr>
                <w:rFonts w:ascii="CiscoSansTT" w:hAnsi="CiscoSansTT" w:cs="CiscoSansTT"/>
                <w:sz w:val="18"/>
              </w:rPr>
              <w:t>verify_fabric.yml</w:t>
            </w:r>
            <w:proofErr w:type="spellEnd"/>
            <w:r w:rsidRPr="008C3C96">
              <w:rPr>
                <w:rFonts w:ascii="CiscoSansTT" w:hAnsi="CiscoSansTT" w:cs="CiscoSansTT"/>
                <w:sz w:val="18"/>
              </w:rPr>
              <w:t xml:space="preserve"> --tags "underlay"</w:t>
            </w:r>
          </w:p>
          <w:p w14:paraId="2CB45E50" w14:textId="77777777" w:rsidR="001F368A" w:rsidRPr="008C3C96" w:rsidRDefault="001F368A" w:rsidP="00DC489A">
            <w:pPr>
              <w:pStyle w:val="dC-CommandLine"/>
              <w:rPr>
                <w:rFonts w:ascii="CiscoSansTT" w:hAnsi="CiscoSansTT" w:cs="CiscoSansTT"/>
                <w:sz w:val="18"/>
              </w:rPr>
            </w:pPr>
          </w:p>
          <w:p w14:paraId="1E92EBD2" w14:textId="77777777" w:rsidR="001F368A" w:rsidRPr="008C3C96" w:rsidRDefault="001F368A" w:rsidP="00DC489A">
            <w:pPr>
              <w:pStyle w:val="dC-CommandLine"/>
              <w:rPr>
                <w:rFonts w:ascii="CiscoSansTT" w:hAnsi="CiscoSansTT" w:cs="CiscoSansTT"/>
                <w:sz w:val="18"/>
              </w:rPr>
            </w:pPr>
            <w:r w:rsidRPr="008C3C96">
              <w:rPr>
                <w:rFonts w:ascii="CiscoSansTT" w:hAnsi="CiscoSansTT" w:cs="CiscoSansTT"/>
                <w:sz w:val="18"/>
              </w:rPr>
              <w:t>PLAY [leaf, jinja2_leaf] ************************************************************************************************************************************************</w:t>
            </w:r>
          </w:p>
          <w:p w14:paraId="056D9914" w14:textId="77777777" w:rsidR="001F368A" w:rsidRPr="008C3C96" w:rsidRDefault="001F368A" w:rsidP="00DC489A">
            <w:pPr>
              <w:pStyle w:val="dC-CommandLine"/>
              <w:rPr>
                <w:rFonts w:ascii="CiscoSansTT" w:hAnsi="CiscoSansTT" w:cs="CiscoSansTT"/>
                <w:sz w:val="18"/>
              </w:rPr>
            </w:pPr>
          </w:p>
          <w:p w14:paraId="58965A2C" w14:textId="77777777" w:rsidR="001F368A" w:rsidRPr="008C3C96" w:rsidRDefault="001F368A" w:rsidP="00DC489A">
            <w:pPr>
              <w:pStyle w:val="dC-CommandLine"/>
              <w:rPr>
                <w:rFonts w:ascii="CiscoSansTT" w:hAnsi="CiscoSansTT" w:cs="CiscoSansTT"/>
                <w:sz w:val="18"/>
              </w:rPr>
            </w:pPr>
            <w:r w:rsidRPr="008C3C96">
              <w:rPr>
                <w:rFonts w:ascii="CiscoSansTT" w:hAnsi="CiscoSansTT" w:cs="CiscoSansTT"/>
                <w:sz w:val="18"/>
              </w:rPr>
              <w:t>TASK [verify underlay] **************************************************************************************************************************************************</w:t>
            </w:r>
          </w:p>
          <w:p w14:paraId="1B0E35E2" w14:textId="77777777" w:rsidR="001F368A" w:rsidRPr="008C3C96" w:rsidRDefault="001F368A" w:rsidP="00DC489A">
            <w:pPr>
              <w:pStyle w:val="dC-CommandLine"/>
              <w:rPr>
                <w:rFonts w:ascii="CiscoSansTT" w:hAnsi="CiscoSansTT" w:cs="CiscoSansTT"/>
                <w:sz w:val="18"/>
              </w:rPr>
            </w:pPr>
            <w:r w:rsidRPr="008C3C96">
              <w:rPr>
                <w:rFonts w:ascii="CiscoSansTT" w:hAnsi="CiscoSansTT" w:cs="CiscoSansTT"/>
                <w:sz w:val="18"/>
              </w:rPr>
              <w:t xml:space="preserve"> [WARNING]: argument username has been deprecated and will be removed in a future version</w:t>
            </w:r>
          </w:p>
          <w:p w14:paraId="0B35E829" w14:textId="77777777" w:rsidR="001F368A" w:rsidRPr="008C3C96" w:rsidRDefault="001F368A" w:rsidP="00DC489A">
            <w:pPr>
              <w:pStyle w:val="dC-CommandLine"/>
              <w:rPr>
                <w:rFonts w:ascii="CiscoSansTT" w:hAnsi="CiscoSansTT" w:cs="CiscoSansTT"/>
                <w:sz w:val="18"/>
              </w:rPr>
            </w:pPr>
          </w:p>
          <w:p w14:paraId="2E182431" w14:textId="77777777" w:rsidR="001F368A" w:rsidRPr="008C3C96" w:rsidRDefault="001F368A" w:rsidP="00DC489A">
            <w:pPr>
              <w:pStyle w:val="dC-CommandLine"/>
              <w:rPr>
                <w:rFonts w:ascii="CiscoSansTT" w:hAnsi="CiscoSansTT" w:cs="CiscoSansTT"/>
                <w:sz w:val="18"/>
              </w:rPr>
            </w:pPr>
            <w:r w:rsidRPr="008C3C96">
              <w:rPr>
                <w:rFonts w:ascii="CiscoSansTT" w:hAnsi="CiscoSansTT" w:cs="CiscoSansTT"/>
                <w:sz w:val="18"/>
              </w:rPr>
              <w:t xml:space="preserve"> [WARNING]: argument timeout has been deprecated and will be removed in a future version</w:t>
            </w:r>
          </w:p>
          <w:p w14:paraId="6F314796" w14:textId="77777777" w:rsidR="001F368A" w:rsidRPr="008C3C96" w:rsidRDefault="001F368A" w:rsidP="00DC489A">
            <w:pPr>
              <w:pStyle w:val="dC-CommandLine"/>
              <w:rPr>
                <w:rFonts w:ascii="CiscoSansTT" w:hAnsi="CiscoSansTT" w:cs="CiscoSansTT"/>
                <w:sz w:val="18"/>
              </w:rPr>
            </w:pPr>
          </w:p>
          <w:p w14:paraId="509432E3" w14:textId="77777777" w:rsidR="001F368A" w:rsidRPr="008C3C96" w:rsidRDefault="001F368A" w:rsidP="00DC489A">
            <w:pPr>
              <w:pStyle w:val="dC-CommandLine"/>
              <w:rPr>
                <w:rFonts w:ascii="CiscoSansTT" w:hAnsi="CiscoSansTT" w:cs="CiscoSansTT"/>
                <w:sz w:val="18"/>
              </w:rPr>
            </w:pPr>
            <w:r w:rsidRPr="008C3C96">
              <w:rPr>
                <w:rFonts w:ascii="CiscoSansTT" w:hAnsi="CiscoSansTT" w:cs="CiscoSansTT"/>
                <w:sz w:val="18"/>
              </w:rPr>
              <w:t xml:space="preserve"> [WARNING]: argument password has been deprecated and will be removed in a future version</w:t>
            </w:r>
          </w:p>
          <w:p w14:paraId="60710FCC" w14:textId="77777777" w:rsidR="001F368A" w:rsidRPr="008C3C96" w:rsidRDefault="001F368A" w:rsidP="00DC489A">
            <w:pPr>
              <w:pStyle w:val="dC-CommandLine"/>
              <w:rPr>
                <w:rFonts w:ascii="CiscoSansTT" w:hAnsi="CiscoSansTT" w:cs="CiscoSansTT"/>
                <w:sz w:val="18"/>
              </w:rPr>
            </w:pPr>
          </w:p>
          <w:p w14:paraId="6C77DD13" w14:textId="77777777" w:rsidR="001F368A" w:rsidRPr="008C3C96" w:rsidRDefault="001F368A" w:rsidP="00DC489A">
            <w:pPr>
              <w:pStyle w:val="dC-CommandLine"/>
              <w:rPr>
                <w:rFonts w:ascii="CiscoSansTT" w:hAnsi="CiscoSansTT" w:cs="CiscoSansTT"/>
                <w:sz w:val="18"/>
              </w:rPr>
            </w:pPr>
            <w:r w:rsidRPr="008C3C96">
              <w:rPr>
                <w:rFonts w:ascii="CiscoSansTT" w:hAnsi="CiscoSansTT" w:cs="CiscoSansTT"/>
                <w:sz w:val="18"/>
              </w:rPr>
              <w:t>ok: [198.18.4.101]</w:t>
            </w:r>
          </w:p>
          <w:p w14:paraId="4D69052F" w14:textId="77777777" w:rsidR="001F368A" w:rsidRPr="008C3C96" w:rsidRDefault="001F368A" w:rsidP="00DC489A">
            <w:pPr>
              <w:pStyle w:val="dC-CommandLine"/>
              <w:rPr>
                <w:rFonts w:ascii="CiscoSansTT" w:hAnsi="CiscoSansTT" w:cs="CiscoSansTT"/>
                <w:sz w:val="18"/>
              </w:rPr>
            </w:pPr>
            <w:r w:rsidRPr="008C3C96">
              <w:rPr>
                <w:rFonts w:ascii="CiscoSansTT" w:hAnsi="CiscoSansTT" w:cs="CiscoSansTT"/>
                <w:sz w:val="18"/>
              </w:rPr>
              <w:t>ok: [198.18.4.104]</w:t>
            </w:r>
          </w:p>
          <w:p w14:paraId="50F8A979" w14:textId="77777777" w:rsidR="001F368A" w:rsidRPr="008C3C96" w:rsidRDefault="001F368A" w:rsidP="00DC489A">
            <w:pPr>
              <w:pStyle w:val="dC-CommandLine"/>
              <w:rPr>
                <w:rFonts w:ascii="CiscoSansTT" w:hAnsi="CiscoSansTT" w:cs="CiscoSansTT"/>
                <w:sz w:val="18"/>
              </w:rPr>
            </w:pPr>
            <w:r w:rsidRPr="008C3C96">
              <w:rPr>
                <w:rFonts w:ascii="CiscoSansTT" w:hAnsi="CiscoSansTT" w:cs="CiscoSansTT"/>
                <w:sz w:val="18"/>
              </w:rPr>
              <w:t>ok: [198.18.4.103]</w:t>
            </w:r>
          </w:p>
          <w:p w14:paraId="6E8A7925" w14:textId="77777777" w:rsidR="001F368A" w:rsidRPr="008C3C96" w:rsidRDefault="001F368A" w:rsidP="00DC489A">
            <w:pPr>
              <w:pStyle w:val="dC-CommandLine"/>
              <w:rPr>
                <w:rFonts w:ascii="CiscoSansTT" w:hAnsi="CiscoSansTT" w:cs="CiscoSansTT"/>
                <w:sz w:val="18"/>
              </w:rPr>
            </w:pPr>
          </w:p>
          <w:p w14:paraId="515679C0" w14:textId="77777777" w:rsidR="001F368A" w:rsidRPr="008C3C96" w:rsidRDefault="001F368A" w:rsidP="00DC489A">
            <w:pPr>
              <w:pStyle w:val="dC-CommandLine"/>
              <w:rPr>
                <w:rFonts w:ascii="CiscoSansTT" w:hAnsi="CiscoSansTT" w:cs="CiscoSansTT"/>
                <w:sz w:val="18"/>
              </w:rPr>
            </w:pPr>
            <w:r w:rsidRPr="008C3C96">
              <w:rPr>
                <w:rFonts w:ascii="CiscoSansTT" w:hAnsi="CiscoSansTT" w:cs="CiscoSansTT"/>
                <w:sz w:val="18"/>
              </w:rPr>
              <w:t>TASK [debug] ************************************************************************************************************************************************************</w:t>
            </w:r>
          </w:p>
          <w:p w14:paraId="7D899795" w14:textId="77777777" w:rsidR="001F368A" w:rsidRPr="008C3C96" w:rsidRDefault="001F368A" w:rsidP="00DC489A">
            <w:pPr>
              <w:pStyle w:val="dC-CommandLine"/>
              <w:rPr>
                <w:rFonts w:ascii="CiscoSansTT" w:hAnsi="CiscoSansTT" w:cs="CiscoSansTT"/>
                <w:sz w:val="18"/>
              </w:rPr>
            </w:pPr>
            <w:r w:rsidRPr="008C3C96">
              <w:rPr>
                <w:rFonts w:ascii="CiscoSansTT" w:hAnsi="CiscoSansTT" w:cs="CiscoSansTT"/>
                <w:sz w:val="18"/>
              </w:rPr>
              <w:lastRenderedPageBreak/>
              <w:t>ok: [</w:t>
            </w:r>
            <w:r w:rsidRPr="008C3C96">
              <w:rPr>
                <w:rFonts w:ascii="CiscoSansTT" w:hAnsi="CiscoSansTT" w:cs="CiscoSansTT"/>
                <w:sz w:val="18"/>
                <w:highlight w:val="yellow"/>
              </w:rPr>
              <w:t>198.18.4.101]</w:t>
            </w:r>
            <w:r w:rsidRPr="008C3C96">
              <w:rPr>
                <w:rFonts w:ascii="CiscoSansTT" w:hAnsi="CiscoSansTT" w:cs="CiscoSansTT"/>
                <w:sz w:val="18"/>
              </w:rPr>
              <w:t xml:space="preserve"> =&gt; {</w:t>
            </w:r>
          </w:p>
          <w:p w14:paraId="2289315B" w14:textId="77777777" w:rsidR="001F368A" w:rsidRPr="008C3C96" w:rsidRDefault="001F368A" w:rsidP="00DC489A">
            <w:pPr>
              <w:pStyle w:val="dC-CommandLine"/>
              <w:rPr>
                <w:rFonts w:ascii="CiscoSansTT" w:hAnsi="CiscoSansTT" w:cs="CiscoSansTT"/>
                <w:sz w:val="18"/>
              </w:rPr>
            </w:pPr>
            <w:r w:rsidRPr="008C3C96">
              <w:rPr>
                <w:rFonts w:ascii="CiscoSansTT" w:hAnsi="CiscoSansTT" w:cs="CiscoSansTT"/>
                <w:sz w:val="18"/>
              </w:rPr>
              <w:t xml:space="preserve">    "</w:t>
            </w:r>
            <w:proofErr w:type="spellStart"/>
            <w:r w:rsidRPr="008C3C96">
              <w:rPr>
                <w:rFonts w:ascii="CiscoSansTT" w:hAnsi="CiscoSansTT" w:cs="CiscoSansTT"/>
                <w:sz w:val="18"/>
              </w:rPr>
              <w:t>underlay_</w:t>
            </w:r>
            <w:proofErr w:type="gramStart"/>
            <w:r w:rsidRPr="008C3C96">
              <w:rPr>
                <w:rFonts w:ascii="CiscoSansTT" w:hAnsi="CiscoSansTT" w:cs="CiscoSansTT"/>
                <w:sz w:val="18"/>
              </w:rPr>
              <w:t>output.stdout</w:t>
            </w:r>
            <w:proofErr w:type="gramEnd"/>
            <w:r w:rsidRPr="008C3C96">
              <w:rPr>
                <w:rFonts w:ascii="CiscoSansTT" w:hAnsi="CiscoSansTT" w:cs="CiscoSansTT"/>
                <w:sz w:val="18"/>
              </w:rPr>
              <w:t>_lines</w:t>
            </w:r>
            <w:proofErr w:type="spellEnd"/>
            <w:r w:rsidRPr="008C3C96">
              <w:rPr>
                <w:rFonts w:ascii="CiscoSansTT" w:hAnsi="CiscoSansTT" w:cs="CiscoSansTT"/>
                <w:sz w:val="18"/>
              </w:rPr>
              <w:t>": [</w:t>
            </w:r>
          </w:p>
          <w:p w14:paraId="04373E36" w14:textId="77777777" w:rsidR="001F368A" w:rsidRPr="008C3C96" w:rsidRDefault="001F368A" w:rsidP="00DC489A">
            <w:pPr>
              <w:pStyle w:val="dC-CommandLine"/>
              <w:rPr>
                <w:rFonts w:ascii="CiscoSansTT" w:hAnsi="CiscoSansTT" w:cs="CiscoSansTT"/>
                <w:sz w:val="18"/>
              </w:rPr>
            </w:pPr>
            <w:r w:rsidRPr="008C3C96">
              <w:rPr>
                <w:rFonts w:ascii="CiscoSansTT" w:hAnsi="CiscoSansTT" w:cs="CiscoSansTT"/>
                <w:sz w:val="18"/>
              </w:rPr>
              <w:t xml:space="preserve">        [</w:t>
            </w:r>
          </w:p>
          <w:p w14:paraId="565A6266" w14:textId="77777777" w:rsidR="001F368A" w:rsidRPr="008C3C96" w:rsidRDefault="001F368A" w:rsidP="00DC489A">
            <w:pPr>
              <w:pStyle w:val="dC-CommandLine"/>
              <w:rPr>
                <w:rFonts w:ascii="CiscoSansTT" w:hAnsi="CiscoSansTT" w:cs="CiscoSansTT"/>
                <w:sz w:val="18"/>
              </w:rPr>
            </w:pPr>
            <w:r w:rsidRPr="008C3C96">
              <w:rPr>
                <w:rFonts w:ascii="CiscoSansTT" w:hAnsi="CiscoSansTT" w:cs="CiscoSansTT"/>
                <w:sz w:val="18"/>
              </w:rPr>
              <w:t xml:space="preserve">            "</w:t>
            </w:r>
            <w:r w:rsidRPr="008C3C96">
              <w:rPr>
                <w:rFonts w:ascii="CiscoSansTT" w:hAnsi="CiscoSansTT" w:cs="CiscoSansTT"/>
                <w:sz w:val="18"/>
                <w:highlight w:val="yellow"/>
              </w:rPr>
              <w:t>OSPF Process ID 1 VRF default</w:t>
            </w:r>
            <w:r w:rsidRPr="008C3C96">
              <w:rPr>
                <w:rFonts w:ascii="CiscoSansTT" w:hAnsi="CiscoSansTT" w:cs="CiscoSansTT"/>
                <w:sz w:val="18"/>
              </w:rPr>
              <w:t>",</w:t>
            </w:r>
          </w:p>
          <w:p w14:paraId="647DD984" w14:textId="77777777" w:rsidR="001F368A" w:rsidRPr="008C3C96" w:rsidRDefault="001F368A" w:rsidP="00DC489A">
            <w:pPr>
              <w:pStyle w:val="dC-CommandLine"/>
              <w:rPr>
                <w:rFonts w:ascii="CiscoSansTT" w:hAnsi="CiscoSansTT" w:cs="CiscoSansTT"/>
                <w:sz w:val="18"/>
              </w:rPr>
            </w:pPr>
            <w:r w:rsidRPr="008C3C96">
              <w:rPr>
                <w:rFonts w:ascii="CiscoSansTT" w:hAnsi="CiscoSansTT" w:cs="CiscoSansTT"/>
                <w:sz w:val="18"/>
              </w:rPr>
              <w:t xml:space="preserve">            " Total number of neighbors: 2",</w:t>
            </w:r>
          </w:p>
          <w:p w14:paraId="4B0E7D76" w14:textId="77777777" w:rsidR="001F368A" w:rsidRPr="008C3C96" w:rsidRDefault="001F368A" w:rsidP="00DC489A">
            <w:pPr>
              <w:pStyle w:val="dC-CommandLine"/>
              <w:rPr>
                <w:rFonts w:ascii="CiscoSansTT" w:hAnsi="CiscoSansTT" w:cs="CiscoSansTT"/>
                <w:sz w:val="18"/>
              </w:rPr>
            </w:pPr>
            <w:r w:rsidRPr="008C3C96">
              <w:rPr>
                <w:rFonts w:ascii="CiscoSansTT" w:hAnsi="CiscoSansTT" w:cs="CiscoSansTT"/>
                <w:sz w:val="18"/>
              </w:rPr>
              <w:t xml:space="preserve">            " Neighbor ID     </w:t>
            </w:r>
            <w:proofErr w:type="spellStart"/>
            <w:r w:rsidRPr="008C3C96">
              <w:rPr>
                <w:rFonts w:ascii="CiscoSansTT" w:hAnsi="CiscoSansTT" w:cs="CiscoSansTT"/>
                <w:sz w:val="18"/>
              </w:rPr>
              <w:t>Pri</w:t>
            </w:r>
            <w:proofErr w:type="spellEnd"/>
            <w:r w:rsidRPr="008C3C96">
              <w:rPr>
                <w:rFonts w:ascii="CiscoSansTT" w:hAnsi="CiscoSansTT" w:cs="CiscoSansTT"/>
                <w:sz w:val="18"/>
              </w:rPr>
              <w:t xml:space="preserve"> State            Up </w:t>
            </w:r>
            <w:proofErr w:type="gramStart"/>
            <w:r w:rsidRPr="008C3C96">
              <w:rPr>
                <w:rFonts w:ascii="CiscoSansTT" w:hAnsi="CiscoSansTT" w:cs="CiscoSansTT"/>
                <w:sz w:val="18"/>
              </w:rPr>
              <w:t>Time  Address</w:t>
            </w:r>
            <w:proofErr w:type="gramEnd"/>
            <w:r w:rsidRPr="008C3C96">
              <w:rPr>
                <w:rFonts w:ascii="CiscoSansTT" w:hAnsi="CiscoSansTT" w:cs="CiscoSansTT"/>
                <w:sz w:val="18"/>
              </w:rPr>
              <w:t xml:space="preserve">         Interface",</w:t>
            </w:r>
          </w:p>
          <w:p w14:paraId="05EFEFE9" w14:textId="77777777" w:rsidR="001F368A" w:rsidRPr="008C3C96" w:rsidRDefault="001F368A" w:rsidP="00DC489A">
            <w:pPr>
              <w:pStyle w:val="dC-CommandLine"/>
              <w:rPr>
                <w:rFonts w:ascii="CiscoSansTT" w:hAnsi="CiscoSansTT" w:cs="CiscoSansTT"/>
                <w:sz w:val="18"/>
                <w:highlight w:val="yellow"/>
              </w:rPr>
            </w:pPr>
            <w:r w:rsidRPr="008C3C96">
              <w:rPr>
                <w:rFonts w:ascii="CiscoSansTT" w:hAnsi="CiscoSansTT" w:cs="CiscoSansTT"/>
                <w:sz w:val="18"/>
              </w:rPr>
              <w:t xml:space="preserve">            </w:t>
            </w:r>
            <w:r w:rsidRPr="008C3C96">
              <w:rPr>
                <w:rFonts w:ascii="CiscoSansTT" w:hAnsi="CiscoSansTT" w:cs="CiscoSansTT"/>
                <w:sz w:val="18"/>
                <w:highlight w:val="yellow"/>
              </w:rPr>
              <w:t>" 192.168.0.6       1 FULL/ -          1d03h    10.0.0.21       Eth1/1 ",</w:t>
            </w:r>
          </w:p>
          <w:p w14:paraId="60D38187" w14:textId="77777777" w:rsidR="001F368A" w:rsidRPr="008C3C96" w:rsidRDefault="001F368A" w:rsidP="00DC489A">
            <w:pPr>
              <w:pStyle w:val="dC-CommandLine"/>
              <w:rPr>
                <w:rFonts w:ascii="CiscoSansTT" w:hAnsi="CiscoSansTT" w:cs="CiscoSansTT"/>
                <w:sz w:val="18"/>
              </w:rPr>
            </w:pPr>
            <w:r w:rsidRPr="008C3C96">
              <w:rPr>
                <w:rFonts w:ascii="CiscoSansTT" w:hAnsi="CiscoSansTT" w:cs="CiscoSansTT"/>
                <w:sz w:val="18"/>
                <w:highlight w:val="yellow"/>
              </w:rPr>
              <w:t xml:space="preserve">            " 192.168.0.7       1 FULL/ -          1d03h    10.0.128.5      Eth1/2"</w:t>
            </w:r>
          </w:p>
          <w:p w14:paraId="2D1D079D" w14:textId="77777777" w:rsidR="001F368A" w:rsidRPr="008C3C96" w:rsidRDefault="001F368A" w:rsidP="00DC489A">
            <w:pPr>
              <w:pStyle w:val="dC-CommandLine"/>
              <w:rPr>
                <w:rFonts w:ascii="CiscoSansTT" w:hAnsi="CiscoSansTT" w:cs="CiscoSansTT"/>
                <w:sz w:val="18"/>
              </w:rPr>
            </w:pPr>
            <w:r w:rsidRPr="008C3C96">
              <w:rPr>
                <w:rFonts w:ascii="CiscoSansTT" w:hAnsi="CiscoSansTT" w:cs="CiscoSansTT"/>
                <w:sz w:val="18"/>
              </w:rPr>
              <w:t xml:space="preserve">        ],</w:t>
            </w:r>
          </w:p>
          <w:p w14:paraId="4DB9D745" w14:textId="77777777" w:rsidR="001F368A" w:rsidRPr="008C3C96" w:rsidRDefault="001F368A" w:rsidP="00DC489A">
            <w:pPr>
              <w:pStyle w:val="dC-CommandLine"/>
              <w:rPr>
                <w:rFonts w:ascii="CiscoSansTT" w:hAnsi="CiscoSansTT" w:cs="CiscoSansTT"/>
                <w:sz w:val="18"/>
              </w:rPr>
            </w:pPr>
            <w:r w:rsidRPr="008C3C96">
              <w:rPr>
                <w:rFonts w:ascii="CiscoSansTT" w:hAnsi="CiscoSansTT" w:cs="CiscoSansTT"/>
                <w:sz w:val="18"/>
              </w:rPr>
              <w:t xml:space="preserve">        [</w:t>
            </w:r>
          </w:p>
          <w:p w14:paraId="6D84459C" w14:textId="77777777" w:rsidR="001F368A" w:rsidRPr="008C3C96" w:rsidRDefault="001F368A" w:rsidP="00DC489A">
            <w:pPr>
              <w:pStyle w:val="dC-CommandLine"/>
              <w:rPr>
                <w:rFonts w:ascii="CiscoSansTT" w:hAnsi="CiscoSansTT" w:cs="CiscoSansTT"/>
                <w:sz w:val="18"/>
              </w:rPr>
            </w:pPr>
            <w:r w:rsidRPr="008C3C96">
              <w:rPr>
                <w:rFonts w:ascii="CiscoSansTT" w:hAnsi="CiscoSansTT" w:cs="CiscoSansTT"/>
                <w:sz w:val="18"/>
              </w:rPr>
              <w:t xml:space="preserve">            "BGP summary information for VRF default, address family IPv4 Unicast",</w:t>
            </w:r>
          </w:p>
          <w:p w14:paraId="066F5FD2" w14:textId="77777777" w:rsidR="001F368A" w:rsidRPr="008C3C96" w:rsidRDefault="001F368A" w:rsidP="00DC489A">
            <w:pPr>
              <w:pStyle w:val="dC-CommandLine"/>
              <w:rPr>
                <w:rFonts w:ascii="CiscoSansTT" w:hAnsi="CiscoSansTT" w:cs="CiscoSansTT"/>
                <w:sz w:val="18"/>
              </w:rPr>
            </w:pPr>
            <w:r w:rsidRPr="008C3C96">
              <w:rPr>
                <w:rFonts w:ascii="CiscoSansTT" w:hAnsi="CiscoSansTT" w:cs="CiscoSansTT"/>
                <w:sz w:val="18"/>
              </w:rPr>
              <w:t xml:space="preserve">            "</w:t>
            </w:r>
            <w:r w:rsidRPr="008C3C96">
              <w:rPr>
                <w:rFonts w:ascii="CiscoSansTT" w:hAnsi="CiscoSansTT" w:cs="CiscoSansTT"/>
                <w:sz w:val="18"/>
                <w:highlight w:val="yellow"/>
              </w:rPr>
              <w:t>BGP router identifier 192.168.0.8, local AS number 65000</w:t>
            </w:r>
            <w:r w:rsidRPr="008C3C96">
              <w:rPr>
                <w:rFonts w:ascii="CiscoSansTT" w:hAnsi="CiscoSansTT" w:cs="CiscoSansTT"/>
                <w:sz w:val="18"/>
              </w:rPr>
              <w:t>",</w:t>
            </w:r>
          </w:p>
          <w:p w14:paraId="79BBAF5C" w14:textId="77777777" w:rsidR="001F368A" w:rsidRPr="008C3C96" w:rsidRDefault="001F368A" w:rsidP="00DC489A">
            <w:pPr>
              <w:pStyle w:val="dC-CommandLine"/>
              <w:rPr>
                <w:rFonts w:ascii="CiscoSansTT" w:hAnsi="CiscoSansTT" w:cs="CiscoSansTT"/>
                <w:sz w:val="18"/>
              </w:rPr>
            </w:pPr>
            <w:r w:rsidRPr="008C3C96">
              <w:rPr>
                <w:rFonts w:ascii="CiscoSansTT" w:hAnsi="CiscoSansTT" w:cs="CiscoSansTT"/>
                <w:sz w:val="18"/>
              </w:rPr>
              <w:t xml:space="preserve">            "BGP table version is 8, IPv4 Unicast config peers 2, capable peers 2",</w:t>
            </w:r>
          </w:p>
          <w:p w14:paraId="304365D7" w14:textId="77777777" w:rsidR="001F368A" w:rsidRPr="008C3C96" w:rsidRDefault="001F368A" w:rsidP="00DC489A">
            <w:pPr>
              <w:pStyle w:val="dC-CommandLine"/>
              <w:rPr>
                <w:rFonts w:ascii="CiscoSansTT" w:hAnsi="CiscoSansTT" w:cs="CiscoSansTT"/>
                <w:sz w:val="18"/>
              </w:rPr>
            </w:pPr>
            <w:r w:rsidRPr="008C3C96">
              <w:rPr>
                <w:rFonts w:ascii="CiscoSansTT" w:hAnsi="CiscoSansTT" w:cs="CiscoSansTT"/>
                <w:sz w:val="18"/>
              </w:rPr>
              <w:t xml:space="preserve">            "0 network entries and 0 paths using 0 bytes of memory",</w:t>
            </w:r>
          </w:p>
          <w:p w14:paraId="24A6C80B" w14:textId="77777777" w:rsidR="001F368A" w:rsidRPr="008C3C96" w:rsidRDefault="001F368A" w:rsidP="00DC489A">
            <w:pPr>
              <w:pStyle w:val="dC-CommandLine"/>
              <w:rPr>
                <w:rFonts w:ascii="CiscoSansTT" w:hAnsi="CiscoSansTT" w:cs="CiscoSansTT"/>
                <w:sz w:val="18"/>
              </w:rPr>
            </w:pPr>
            <w:r w:rsidRPr="008C3C96">
              <w:rPr>
                <w:rFonts w:ascii="CiscoSansTT" w:hAnsi="CiscoSansTT" w:cs="CiscoSansTT"/>
                <w:sz w:val="18"/>
              </w:rPr>
              <w:t xml:space="preserve">            "BGP attribute entries [0/0], BGP AS path entries [0/0]",</w:t>
            </w:r>
          </w:p>
          <w:p w14:paraId="2D5506CB" w14:textId="77777777" w:rsidR="001F368A" w:rsidRPr="008C3C96" w:rsidRDefault="001F368A" w:rsidP="00DC489A">
            <w:pPr>
              <w:pStyle w:val="dC-CommandLine"/>
              <w:rPr>
                <w:rFonts w:ascii="CiscoSansTT" w:hAnsi="CiscoSansTT" w:cs="CiscoSansTT"/>
                <w:sz w:val="18"/>
              </w:rPr>
            </w:pPr>
            <w:r w:rsidRPr="008C3C96">
              <w:rPr>
                <w:rFonts w:ascii="CiscoSansTT" w:hAnsi="CiscoSansTT" w:cs="CiscoSansTT"/>
                <w:sz w:val="18"/>
              </w:rPr>
              <w:t xml:space="preserve">            "BGP community entries [0/0], BGP </w:t>
            </w:r>
            <w:proofErr w:type="spellStart"/>
            <w:r w:rsidRPr="008C3C96">
              <w:rPr>
                <w:rFonts w:ascii="CiscoSansTT" w:hAnsi="CiscoSansTT" w:cs="CiscoSansTT"/>
                <w:sz w:val="18"/>
              </w:rPr>
              <w:t>clusterlist</w:t>
            </w:r>
            <w:proofErr w:type="spellEnd"/>
            <w:r w:rsidRPr="008C3C96">
              <w:rPr>
                <w:rFonts w:ascii="CiscoSansTT" w:hAnsi="CiscoSansTT" w:cs="CiscoSansTT"/>
                <w:sz w:val="18"/>
              </w:rPr>
              <w:t xml:space="preserve"> entries [0/0]",</w:t>
            </w:r>
          </w:p>
          <w:p w14:paraId="31F26773" w14:textId="77777777" w:rsidR="001F368A" w:rsidRPr="008C3C96" w:rsidRDefault="001F368A" w:rsidP="00DC489A">
            <w:pPr>
              <w:pStyle w:val="dC-CommandLine"/>
              <w:rPr>
                <w:rFonts w:ascii="CiscoSansTT" w:hAnsi="CiscoSansTT" w:cs="CiscoSansTT"/>
                <w:sz w:val="18"/>
              </w:rPr>
            </w:pPr>
            <w:r w:rsidRPr="008C3C96">
              <w:rPr>
                <w:rFonts w:ascii="CiscoSansTT" w:hAnsi="CiscoSansTT" w:cs="CiscoSansTT"/>
                <w:sz w:val="18"/>
              </w:rPr>
              <w:t xml:space="preserve">            "",</w:t>
            </w:r>
          </w:p>
          <w:p w14:paraId="3B77681E" w14:textId="77777777" w:rsidR="001F368A" w:rsidRPr="008C3C96" w:rsidRDefault="001F368A" w:rsidP="00DC489A">
            <w:pPr>
              <w:pStyle w:val="dC-CommandLine"/>
              <w:rPr>
                <w:rFonts w:ascii="CiscoSansTT" w:hAnsi="CiscoSansTT" w:cs="CiscoSansTT"/>
                <w:sz w:val="18"/>
              </w:rPr>
            </w:pPr>
            <w:r w:rsidRPr="008C3C96">
              <w:rPr>
                <w:rFonts w:ascii="CiscoSansTT" w:hAnsi="CiscoSansTT" w:cs="CiscoSansTT"/>
                <w:sz w:val="18"/>
              </w:rPr>
              <w:t xml:space="preserve">            "Neighbor        V    AS </w:t>
            </w:r>
            <w:proofErr w:type="spellStart"/>
            <w:r w:rsidRPr="008C3C96">
              <w:rPr>
                <w:rFonts w:ascii="CiscoSansTT" w:hAnsi="CiscoSansTT" w:cs="CiscoSansTT"/>
                <w:sz w:val="18"/>
              </w:rPr>
              <w:t>MsgRcvd</w:t>
            </w:r>
            <w:proofErr w:type="spellEnd"/>
            <w:r w:rsidRPr="008C3C96">
              <w:rPr>
                <w:rFonts w:ascii="CiscoSansTT" w:hAnsi="CiscoSansTT" w:cs="CiscoSansTT"/>
                <w:sz w:val="18"/>
              </w:rPr>
              <w:t xml:space="preserve"> </w:t>
            </w:r>
            <w:proofErr w:type="spellStart"/>
            <w:r w:rsidRPr="008C3C96">
              <w:rPr>
                <w:rFonts w:ascii="CiscoSansTT" w:hAnsi="CiscoSansTT" w:cs="CiscoSansTT"/>
                <w:sz w:val="18"/>
              </w:rPr>
              <w:t>MsgSent</w:t>
            </w:r>
            <w:proofErr w:type="spellEnd"/>
            <w:r w:rsidRPr="008C3C96">
              <w:rPr>
                <w:rFonts w:ascii="CiscoSansTT" w:hAnsi="CiscoSansTT" w:cs="CiscoSansTT"/>
                <w:sz w:val="18"/>
              </w:rPr>
              <w:t xml:space="preserve">   </w:t>
            </w:r>
            <w:proofErr w:type="spellStart"/>
            <w:proofErr w:type="gramStart"/>
            <w:r w:rsidRPr="008C3C96">
              <w:rPr>
                <w:rFonts w:ascii="CiscoSansTT" w:hAnsi="CiscoSansTT" w:cs="CiscoSansTT"/>
                <w:sz w:val="18"/>
              </w:rPr>
              <w:t>TblVer</w:t>
            </w:r>
            <w:proofErr w:type="spellEnd"/>
            <w:r w:rsidRPr="008C3C96">
              <w:rPr>
                <w:rFonts w:ascii="CiscoSansTT" w:hAnsi="CiscoSansTT" w:cs="CiscoSansTT"/>
                <w:sz w:val="18"/>
              </w:rPr>
              <w:t xml:space="preserve">  </w:t>
            </w:r>
            <w:proofErr w:type="spellStart"/>
            <w:r w:rsidRPr="008C3C96">
              <w:rPr>
                <w:rFonts w:ascii="CiscoSansTT" w:hAnsi="CiscoSansTT" w:cs="CiscoSansTT"/>
                <w:sz w:val="18"/>
              </w:rPr>
              <w:t>InQ</w:t>
            </w:r>
            <w:proofErr w:type="spellEnd"/>
            <w:proofErr w:type="gramEnd"/>
            <w:r w:rsidRPr="008C3C96">
              <w:rPr>
                <w:rFonts w:ascii="CiscoSansTT" w:hAnsi="CiscoSansTT" w:cs="CiscoSansTT"/>
                <w:sz w:val="18"/>
              </w:rPr>
              <w:t xml:space="preserve"> </w:t>
            </w:r>
            <w:proofErr w:type="spellStart"/>
            <w:r w:rsidRPr="008C3C96">
              <w:rPr>
                <w:rFonts w:ascii="CiscoSansTT" w:hAnsi="CiscoSansTT" w:cs="CiscoSansTT"/>
                <w:sz w:val="18"/>
              </w:rPr>
              <w:t>OutQ</w:t>
            </w:r>
            <w:proofErr w:type="spellEnd"/>
            <w:r w:rsidRPr="008C3C96">
              <w:rPr>
                <w:rFonts w:ascii="CiscoSansTT" w:hAnsi="CiscoSansTT" w:cs="CiscoSansTT"/>
                <w:sz w:val="18"/>
              </w:rPr>
              <w:t xml:space="preserve"> Up/Down  State/</w:t>
            </w:r>
            <w:proofErr w:type="spellStart"/>
            <w:r w:rsidRPr="008C3C96">
              <w:rPr>
                <w:rFonts w:ascii="CiscoSansTT" w:hAnsi="CiscoSansTT" w:cs="CiscoSansTT"/>
                <w:sz w:val="18"/>
              </w:rPr>
              <w:t>PfxRcd</w:t>
            </w:r>
            <w:proofErr w:type="spellEnd"/>
            <w:r w:rsidRPr="008C3C96">
              <w:rPr>
                <w:rFonts w:ascii="CiscoSansTT" w:hAnsi="CiscoSansTT" w:cs="CiscoSansTT"/>
                <w:sz w:val="18"/>
              </w:rPr>
              <w:t>",</w:t>
            </w:r>
          </w:p>
          <w:p w14:paraId="6EE2095B" w14:textId="77777777" w:rsidR="001F368A" w:rsidRPr="008C3C96" w:rsidRDefault="001F368A" w:rsidP="00DC489A">
            <w:pPr>
              <w:pStyle w:val="dC-CommandLine"/>
              <w:rPr>
                <w:rFonts w:ascii="CiscoSansTT" w:hAnsi="CiscoSansTT" w:cs="CiscoSansTT"/>
                <w:sz w:val="18"/>
                <w:highlight w:val="yellow"/>
              </w:rPr>
            </w:pPr>
            <w:r w:rsidRPr="008C3C96">
              <w:rPr>
                <w:rFonts w:ascii="CiscoSansTT" w:hAnsi="CiscoSansTT" w:cs="CiscoSansTT"/>
                <w:sz w:val="18"/>
              </w:rPr>
              <w:t xml:space="preserve">            </w:t>
            </w:r>
            <w:r w:rsidRPr="008C3C96">
              <w:rPr>
                <w:rFonts w:ascii="CiscoSansTT" w:hAnsi="CiscoSansTT" w:cs="CiscoSansTT"/>
                <w:sz w:val="18"/>
                <w:highlight w:val="yellow"/>
              </w:rPr>
              <w:t>"192.168.0.6     4 65000      52      54        8    0    0 00:24:18 0         ",</w:t>
            </w:r>
          </w:p>
          <w:p w14:paraId="708DECAE" w14:textId="77777777" w:rsidR="001F368A" w:rsidRPr="008C3C96" w:rsidRDefault="001F368A" w:rsidP="00DC489A">
            <w:pPr>
              <w:pStyle w:val="dC-CommandLine"/>
              <w:rPr>
                <w:rFonts w:ascii="CiscoSansTT" w:hAnsi="CiscoSansTT" w:cs="CiscoSansTT"/>
                <w:sz w:val="18"/>
              </w:rPr>
            </w:pPr>
            <w:r w:rsidRPr="008C3C96">
              <w:rPr>
                <w:rFonts w:ascii="CiscoSansTT" w:hAnsi="CiscoSansTT" w:cs="CiscoSansTT"/>
                <w:sz w:val="18"/>
                <w:highlight w:val="yellow"/>
              </w:rPr>
              <w:t xml:space="preserve">            "192.168.0.7     4 65000      47      49        8    0    0 00:30:45 0"</w:t>
            </w:r>
          </w:p>
          <w:p w14:paraId="0FBDBC89" w14:textId="77777777" w:rsidR="001F368A" w:rsidRPr="008C3C96" w:rsidRDefault="001F368A" w:rsidP="00DC489A">
            <w:pPr>
              <w:pStyle w:val="dC-CommandLine"/>
              <w:rPr>
                <w:rFonts w:ascii="CiscoSansTT" w:hAnsi="CiscoSansTT" w:cs="CiscoSansTT"/>
                <w:sz w:val="18"/>
              </w:rPr>
            </w:pPr>
            <w:r w:rsidRPr="008C3C96">
              <w:rPr>
                <w:rFonts w:ascii="CiscoSansTT" w:hAnsi="CiscoSansTT" w:cs="CiscoSansTT"/>
                <w:sz w:val="18"/>
              </w:rPr>
              <w:t xml:space="preserve">        ],</w:t>
            </w:r>
          </w:p>
          <w:p w14:paraId="7CF687D7" w14:textId="77777777" w:rsidR="001F368A" w:rsidRPr="008C3C96" w:rsidRDefault="001F368A" w:rsidP="00DC489A">
            <w:pPr>
              <w:pStyle w:val="dC-CommandLine"/>
              <w:rPr>
                <w:rFonts w:ascii="CiscoSansTT" w:hAnsi="CiscoSansTT" w:cs="CiscoSansTT"/>
                <w:sz w:val="18"/>
              </w:rPr>
            </w:pPr>
            <w:r w:rsidRPr="008C3C96">
              <w:rPr>
                <w:rFonts w:ascii="CiscoSansTT" w:hAnsi="CiscoSansTT" w:cs="CiscoSansTT"/>
                <w:sz w:val="18"/>
              </w:rPr>
              <w:t xml:space="preserve">        [</w:t>
            </w:r>
          </w:p>
          <w:p w14:paraId="18C64C87" w14:textId="77777777" w:rsidR="001F368A" w:rsidRPr="008C3C96" w:rsidRDefault="001F368A" w:rsidP="00DC489A">
            <w:pPr>
              <w:pStyle w:val="dC-CommandLine"/>
              <w:rPr>
                <w:rFonts w:ascii="CiscoSansTT" w:hAnsi="CiscoSansTT" w:cs="CiscoSansTT"/>
                <w:sz w:val="18"/>
              </w:rPr>
            </w:pPr>
            <w:r w:rsidRPr="008C3C96">
              <w:rPr>
                <w:rFonts w:ascii="CiscoSansTT" w:hAnsi="CiscoSansTT" w:cs="CiscoSansTT"/>
                <w:sz w:val="18"/>
              </w:rPr>
              <w:t xml:space="preserve">            "</w:t>
            </w:r>
            <w:r w:rsidRPr="008C3C96">
              <w:rPr>
                <w:rFonts w:ascii="CiscoSansTT" w:hAnsi="CiscoSansTT" w:cs="CiscoSansTT"/>
                <w:sz w:val="18"/>
                <w:highlight w:val="yellow"/>
              </w:rPr>
              <w:t>PIM Neighbor</w:t>
            </w:r>
            <w:r w:rsidRPr="008C3C96">
              <w:rPr>
                <w:rFonts w:ascii="CiscoSansTT" w:hAnsi="CiscoSansTT" w:cs="CiscoSansTT"/>
                <w:sz w:val="18"/>
              </w:rPr>
              <w:t xml:space="preserve"> Status for VRF \"default\"",</w:t>
            </w:r>
          </w:p>
          <w:p w14:paraId="0A728F9E" w14:textId="77777777" w:rsidR="001F368A" w:rsidRPr="008C3C96" w:rsidRDefault="001F368A" w:rsidP="00DC489A">
            <w:pPr>
              <w:pStyle w:val="dC-CommandLine"/>
              <w:rPr>
                <w:rFonts w:ascii="CiscoSansTT" w:hAnsi="CiscoSansTT" w:cs="CiscoSansTT"/>
                <w:sz w:val="18"/>
              </w:rPr>
            </w:pPr>
            <w:r w:rsidRPr="008C3C96">
              <w:rPr>
                <w:rFonts w:ascii="CiscoSansTT" w:hAnsi="CiscoSansTT" w:cs="CiscoSansTT"/>
                <w:sz w:val="18"/>
              </w:rPr>
              <w:t xml:space="preserve">            "Neighbor        Interface            Uptime    Expires   DR       </w:t>
            </w:r>
            <w:proofErr w:type="spellStart"/>
            <w:r w:rsidRPr="008C3C96">
              <w:rPr>
                <w:rFonts w:ascii="CiscoSansTT" w:hAnsi="CiscoSansTT" w:cs="CiscoSansTT"/>
                <w:sz w:val="18"/>
              </w:rPr>
              <w:t>Bidir</w:t>
            </w:r>
            <w:proofErr w:type="spellEnd"/>
            <w:proofErr w:type="gramStart"/>
            <w:r w:rsidRPr="008C3C96">
              <w:rPr>
                <w:rFonts w:ascii="CiscoSansTT" w:hAnsi="CiscoSansTT" w:cs="CiscoSansTT"/>
                <w:sz w:val="18"/>
              </w:rPr>
              <w:t>-  BFD</w:t>
            </w:r>
            <w:proofErr w:type="gramEnd"/>
            <w:r w:rsidRPr="008C3C96">
              <w:rPr>
                <w:rFonts w:ascii="CiscoSansTT" w:hAnsi="CiscoSansTT" w:cs="CiscoSansTT"/>
                <w:sz w:val="18"/>
              </w:rPr>
              <w:t>",</w:t>
            </w:r>
          </w:p>
          <w:p w14:paraId="67FC5931" w14:textId="77777777" w:rsidR="001F368A" w:rsidRPr="008C3C96" w:rsidRDefault="001F368A" w:rsidP="00DC489A">
            <w:pPr>
              <w:pStyle w:val="dC-CommandLine"/>
              <w:rPr>
                <w:rFonts w:ascii="CiscoSansTT" w:hAnsi="CiscoSansTT" w:cs="CiscoSansTT"/>
                <w:sz w:val="18"/>
              </w:rPr>
            </w:pPr>
            <w:r w:rsidRPr="008C3C96">
              <w:rPr>
                <w:rFonts w:ascii="CiscoSansTT" w:hAnsi="CiscoSansTT" w:cs="CiscoSansTT"/>
                <w:sz w:val="18"/>
              </w:rPr>
              <w:t xml:space="preserve">            "                                                         Priority Capable State",</w:t>
            </w:r>
          </w:p>
          <w:p w14:paraId="56F6A0DD" w14:textId="77777777" w:rsidR="001F368A" w:rsidRPr="008C3C96" w:rsidRDefault="001F368A" w:rsidP="00DC489A">
            <w:pPr>
              <w:pStyle w:val="dC-CommandLine"/>
              <w:rPr>
                <w:rFonts w:ascii="CiscoSansTT" w:hAnsi="CiscoSansTT" w:cs="CiscoSansTT"/>
                <w:sz w:val="18"/>
                <w:highlight w:val="yellow"/>
              </w:rPr>
            </w:pPr>
            <w:r w:rsidRPr="008C3C96">
              <w:rPr>
                <w:rFonts w:ascii="CiscoSansTT" w:hAnsi="CiscoSansTT" w:cs="CiscoSansTT"/>
                <w:sz w:val="18"/>
              </w:rPr>
              <w:t xml:space="preserve">            </w:t>
            </w:r>
            <w:r w:rsidRPr="008C3C96">
              <w:rPr>
                <w:rFonts w:ascii="CiscoSansTT" w:hAnsi="CiscoSansTT" w:cs="CiscoSansTT"/>
                <w:sz w:val="18"/>
                <w:highlight w:val="yellow"/>
              </w:rPr>
              <w:t>"10.0.0.21       Ethernet1/1          00:15:</w:t>
            </w:r>
            <w:proofErr w:type="gramStart"/>
            <w:r w:rsidRPr="008C3C96">
              <w:rPr>
                <w:rFonts w:ascii="CiscoSansTT" w:hAnsi="CiscoSansTT" w:cs="CiscoSansTT"/>
                <w:sz w:val="18"/>
                <w:highlight w:val="yellow"/>
              </w:rPr>
              <w:t>51  00</w:t>
            </w:r>
            <w:proofErr w:type="gramEnd"/>
            <w:r w:rsidRPr="008C3C96">
              <w:rPr>
                <w:rFonts w:ascii="CiscoSansTT" w:hAnsi="CiscoSansTT" w:cs="CiscoSansTT"/>
                <w:sz w:val="18"/>
                <w:highlight w:val="yellow"/>
              </w:rPr>
              <w:t>:01:43  1        yes     n/a",</w:t>
            </w:r>
          </w:p>
          <w:p w14:paraId="4E8625FC" w14:textId="77777777" w:rsidR="001F368A" w:rsidRPr="008C3C96" w:rsidRDefault="001F368A" w:rsidP="00DC489A">
            <w:pPr>
              <w:pStyle w:val="dC-CommandLine"/>
              <w:rPr>
                <w:rFonts w:ascii="CiscoSansTT" w:hAnsi="CiscoSansTT" w:cs="CiscoSansTT"/>
                <w:sz w:val="18"/>
              </w:rPr>
            </w:pPr>
            <w:r w:rsidRPr="008C3C96">
              <w:rPr>
                <w:rFonts w:ascii="CiscoSansTT" w:hAnsi="CiscoSansTT" w:cs="CiscoSansTT"/>
                <w:sz w:val="18"/>
                <w:highlight w:val="yellow"/>
              </w:rPr>
              <w:t xml:space="preserve">            "10.0.128.5      Ethernet1/2          00:15:</w:t>
            </w:r>
            <w:proofErr w:type="gramStart"/>
            <w:r w:rsidRPr="008C3C96">
              <w:rPr>
                <w:rFonts w:ascii="CiscoSansTT" w:hAnsi="CiscoSansTT" w:cs="CiscoSansTT"/>
                <w:sz w:val="18"/>
                <w:highlight w:val="yellow"/>
              </w:rPr>
              <w:t>45  00</w:t>
            </w:r>
            <w:proofErr w:type="gramEnd"/>
            <w:r w:rsidRPr="008C3C96">
              <w:rPr>
                <w:rFonts w:ascii="CiscoSansTT" w:hAnsi="CiscoSansTT" w:cs="CiscoSansTT"/>
                <w:sz w:val="18"/>
                <w:highlight w:val="yellow"/>
              </w:rPr>
              <w:t>:01:23  1        yes     n/a"</w:t>
            </w:r>
          </w:p>
          <w:p w14:paraId="0B6C1D60" w14:textId="77777777" w:rsidR="001F368A" w:rsidRPr="008C3C96" w:rsidRDefault="001F368A" w:rsidP="00DC489A">
            <w:pPr>
              <w:pStyle w:val="dC-CommandLine"/>
              <w:rPr>
                <w:rFonts w:ascii="CiscoSansTT" w:hAnsi="CiscoSansTT" w:cs="CiscoSansTT"/>
                <w:sz w:val="18"/>
              </w:rPr>
            </w:pPr>
            <w:r w:rsidRPr="008C3C96">
              <w:rPr>
                <w:rFonts w:ascii="CiscoSansTT" w:hAnsi="CiscoSansTT" w:cs="CiscoSansTT"/>
                <w:sz w:val="18"/>
              </w:rPr>
              <w:t xml:space="preserve">        ]</w:t>
            </w:r>
          </w:p>
          <w:p w14:paraId="4DAFA3C5" w14:textId="77777777" w:rsidR="001F368A" w:rsidRPr="008C3C96" w:rsidRDefault="001F368A" w:rsidP="00DC489A">
            <w:pPr>
              <w:pStyle w:val="dC-CommandLine"/>
              <w:rPr>
                <w:rFonts w:ascii="CiscoSansTT" w:hAnsi="CiscoSansTT" w:cs="CiscoSansTT"/>
                <w:sz w:val="18"/>
              </w:rPr>
            </w:pPr>
            <w:r w:rsidRPr="008C3C96">
              <w:rPr>
                <w:rFonts w:ascii="CiscoSansTT" w:hAnsi="CiscoSansTT" w:cs="CiscoSansTT"/>
                <w:sz w:val="18"/>
              </w:rPr>
              <w:t xml:space="preserve">    ]</w:t>
            </w:r>
          </w:p>
          <w:p w14:paraId="662AA9BC" w14:textId="77777777" w:rsidR="001F368A" w:rsidRPr="008C3C96" w:rsidRDefault="001F368A" w:rsidP="00DC489A">
            <w:pPr>
              <w:pStyle w:val="dC-CommandLine"/>
              <w:rPr>
                <w:rFonts w:ascii="CiscoSansTT" w:hAnsi="CiscoSansTT" w:cs="CiscoSansTT"/>
                <w:sz w:val="18"/>
              </w:rPr>
            </w:pPr>
            <w:r w:rsidRPr="008C3C96">
              <w:rPr>
                <w:rFonts w:ascii="CiscoSansTT" w:hAnsi="CiscoSansTT" w:cs="CiscoSansTT"/>
                <w:sz w:val="18"/>
              </w:rPr>
              <w:t>}</w:t>
            </w:r>
          </w:p>
          <w:p w14:paraId="0DBE8417" w14:textId="77777777" w:rsidR="001F368A" w:rsidRPr="008C3C96" w:rsidRDefault="001F368A" w:rsidP="00DC489A">
            <w:pPr>
              <w:pStyle w:val="dC-CommandLine"/>
              <w:rPr>
                <w:rFonts w:ascii="CiscoSansTT" w:hAnsi="CiscoSansTT" w:cs="CiscoSansTT"/>
                <w:sz w:val="18"/>
              </w:rPr>
            </w:pPr>
            <w:r w:rsidRPr="008C3C96">
              <w:rPr>
                <w:rFonts w:ascii="CiscoSansTT" w:hAnsi="CiscoSansTT" w:cs="CiscoSansTT"/>
                <w:sz w:val="18"/>
              </w:rPr>
              <w:t>ok: [</w:t>
            </w:r>
            <w:r w:rsidRPr="008C3C96">
              <w:rPr>
                <w:rFonts w:ascii="CiscoSansTT" w:hAnsi="CiscoSansTT" w:cs="CiscoSansTT"/>
                <w:sz w:val="18"/>
                <w:highlight w:val="yellow"/>
              </w:rPr>
              <w:t>198.18.4.104</w:t>
            </w:r>
            <w:r w:rsidRPr="008C3C96">
              <w:rPr>
                <w:rFonts w:ascii="CiscoSansTT" w:hAnsi="CiscoSansTT" w:cs="CiscoSansTT"/>
                <w:sz w:val="18"/>
              </w:rPr>
              <w:t>] =&gt; {</w:t>
            </w:r>
          </w:p>
          <w:p w14:paraId="60DE2452" w14:textId="77777777" w:rsidR="001F368A" w:rsidRPr="008C3C96" w:rsidRDefault="001F368A" w:rsidP="00DC489A">
            <w:pPr>
              <w:pStyle w:val="dC-CommandLine"/>
              <w:rPr>
                <w:rFonts w:ascii="CiscoSansTT" w:hAnsi="CiscoSansTT" w:cs="CiscoSansTT"/>
                <w:sz w:val="18"/>
              </w:rPr>
            </w:pPr>
            <w:r w:rsidRPr="008C3C96">
              <w:rPr>
                <w:rFonts w:ascii="CiscoSansTT" w:hAnsi="CiscoSansTT" w:cs="CiscoSansTT"/>
                <w:sz w:val="18"/>
              </w:rPr>
              <w:t xml:space="preserve">    "</w:t>
            </w:r>
            <w:proofErr w:type="spellStart"/>
            <w:r w:rsidRPr="008C3C96">
              <w:rPr>
                <w:rFonts w:ascii="CiscoSansTT" w:hAnsi="CiscoSansTT" w:cs="CiscoSansTT"/>
                <w:sz w:val="18"/>
              </w:rPr>
              <w:t>underlay_</w:t>
            </w:r>
            <w:proofErr w:type="gramStart"/>
            <w:r w:rsidRPr="008C3C96">
              <w:rPr>
                <w:rFonts w:ascii="CiscoSansTT" w:hAnsi="CiscoSansTT" w:cs="CiscoSansTT"/>
                <w:sz w:val="18"/>
              </w:rPr>
              <w:t>output.stdout</w:t>
            </w:r>
            <w:proofErr w:type="gramEnd"/>
            <w:r w:rsidRPr="008C3C96">
              <w:rPr>
                <w:rFonts w:ascii="CiscoSansTT" w:hAnsi="CiscoSansTT" w:cs="CiscoSansTT"/>
                <w:sz w:val="18"/>
              </w:rPr>
              <w:t>_lines</w:t>
            </w:r>
            <w:proofErr w:type="spellEnd"/>
            <w:r w:rsidRPr="008C3C96">
              <w:rPr>
                <w:rFonts w:ascii="CiscoSansTT" w:hAnsi="CiscoSansTT" w:cs="CiscoSansTT"/>
                <w:sz w:val="18"/>
              </w:rPr>
              <w:t>": [</w:t>
            </w:r>
          </w:p>
          <w:p w14:paraId="45243FF2" w14:textId="77777777" w:rsidR="001F368A" w:rsidRPr="008C3C96" w:rsidRDefault="001F368A" w:rsidP="00DC489A">
            <w:pPr>
              <w:pStyle w:val="dC-CommandLine"/>
              <w:rPr>
                <w:rFonts w:ascii="CiscoSansTT" w:hAnsi="CiscoSansTT" w:cs="CiscoSansTT"/>
                <w:sz w:val="18"/>
              </w:rPr>
            </w:pPr>
            <w:r w:rsidRPr="008C3C96">
              <w:rPr>
                <w:rFonts w:ascii="CiscoSansTT" w:hAnsi="CiscoSansTT" w:cs="CiscoSansTT"/>
                <w:sz w:val="18"/>
              </w:rPr>
              <w:t xml:space="preserve">        [</w:t>
            </w:r>
          </w:p>
          <w:p w14:paraId="1AB5FECF" w14:textId="77777777" w:rsidR="001F368A" w:rsidRPr="008C3C96" w:rsidRDefault="001F368A" w:rsidP="00DC489A">
            <w:pPr>
              <w:pStyle w:val="dC-CommandLine"/>
              <w:rPr>
                <w:rFonts w:ascii="CiscoSansTT" w:hAnsi="CiscoSansTT" w:cs="CiscoSansTT"/>
                <w:sz w:val="18"/>
              </w:rPr>
            </w:pPr>
            <w:r w:rsidRPr="008C3C96">
              <w:rPr>
                <w:rFonts w:ascii="CiscoSansTT" w:hAnsi="CiscoSansTT" w:cs="CiscoSansTT"/>
                <w:sz w:val="18"/>
              </w:rPr>
              <w:t xml:space="preserve">            "</w:t>
            </w:r>
            <w:r w:rsidRPr="008C3C96">
              <w:rPr>
                <w:rFonts w:ascii="CiscoSansTT" w:hAnsi="CiscoSansTT" w:cs="CiscoSansTT"/>
                <w:sz w:val="18"/>
                <w:highlight w:val="yellow"/>
              </w:rPr>
              <w:t>OSPF</w:t>
            </w:r>
            <w:r w:rsidRPr="008C3C96">
              <w:rPr>
                <w:rFonts w:ascii="CiscoSansTT" w:hAnsi="CiscoSansTT" w:cs="CiscoSansTT"/>
                <w:sz w:val="18"/>
              </w:rPr>
              <w:t xml:space="preserve"> Process ID 1 VRF default",</w:t>
            </w:r>
          </w:p>
          <w:p w14:paraId="52FD0126" w14:textId="77777777" w:rsidR="001F368A" w:rsidRPr="008C3C96" w:rsidRDefault="001F368A" w:rsidP="00DC489A">
            <w:pPr>
              <w:pStyle w:val="dC-CommandLine"/>
              <w:rPr>
                <w:rFonts w:ascii="CiscoSansTT" w:hAnsi="CiscoSansTT" w:cs="CiscoSansTT"/>
                <w:sz w:val="18"/>
              </w:rPr>
            </w:pPr>
            <w:r w:rsidRPr="008C3C96">
              <w:rPr>
                <w:rFonts w:ascii="CiscoSansTT" w:hAnsi="CiscoSansTT" w:cs="CiscoSansTT"/>
                <w:sz w:val="18"/>
              </w:rPr>
              <w:t xml:space="preserve">            " Total number of neighbors: 2",</w:t>
            </w:r>
          </w:p>
          <w:p w14:paraId="4F21E040" w14:textId="77777777" w:rsidR="001F368A" w:rsidRPr="008C3C96" w:rsidRDefault="001F368A" w:rsidP="00DC489A">
            <w:pPr>
              <w:pStyle w:val="dC-CommandLine"/>
              <w:rPr>
                <w:rFonts w:ascii="CiscoSansTT" w:hAnsi="CiscoSansTT" w:cs="CiscoSansTT"/>
                <w:sz w:val="18"/>
              </w:rPr>
            </w:pPr>
            <w:r w:rsidRPr="008C3C96">
              <w:rPr>
                <w:rFonts w:ascii="CiscoSansTT" w:hAnsi="CiscoSansTT" w:cs="CiscoSansTT"/>
                <w:sz w:val="18"/>
              </w:rPr>
              <w:t xml:space="preserve">            " Neighbor ID     </w:t>
            </w:r>
            <w:proofErr w:type="spellStart"/>
            <w:r w:rsidRPr="008C3C96">
              <w:rPr>
                <w:rFonts w:ascii="CiscoSansTT" w:hAnsi="CiscoSansTT" w:cs="CiscoSansTT"/>
                <w:sz w:val="18"/>
              </w:rPr>
              <w:t>Pri</w:t>
            </w:r>
            <w:proofErr w:type="spellEnd"/>
            <w:r w:rsidRPr="008C3C96">
              <w:rPr>
                <w:rFonts w:ascii="CiscoSansTT" w:hAnsi="CiscoSansTT" w:cs="CiscoSansTT"/>
                <w:sz w:val="18"/>
              </w:rPr>
              <w:t xml:space="preserve"> State            Up </w:t>
            </w:r>
            <w:proofErr w:type="gramStart"/>
            <w:r w:rsidRPr="008C3C96">
              <w:rPr>
                <w:rFonts w:ascii="CiscoSansTT" w:hAnsi="CiscoSansTT" w:cs="CiscoSansTT"/>
                <w:sz w:val="18"/>
              </w:rPr>
              <w:t>Time  Address</w:t>
            </w:r>
            <w:proofErr w:type="gramEnd"/>
            <w:r w:rsidRPr="008C3C96">
              <w:rPr>
                <w:rFonts w:ascii="CiscoSansTT" w:hAnsi="CiscoSansTT" w:cs="CiscoSansTT"/>
                <w:sz w:val="18"/>
              </w:rPr>
              <w:t xml:space="preserve">         Interface",</w:t>
            </w:r>
          </w:p>
          <w:p w14:paraId="61A4E219" w14:textId="77777777" w:rsidR="001F368A" w:rsidRPr="008C3C96" w:rsidRDefault="001F368A" w:rsidP="00DC489A">
            <w:pPr>
              <w:pStyle w:val="dC-CommandLine"/>
              <w:rPr>
                <w:rFonts w:ascii="CiscoSansTT" w:hAnsi="CiscoSansTT" w:cs="CiscoSansTT"/>
                <w:sz w:val="18"/>
                <w:highlight w:val="yellow"/>
              </w:rPr>
            </w:pPr>
            <w:r w:rsidRPr="008C3C96">
              <w:rPr>
                <w:rFonts w:ascii="CiscoSansTT" w:hAnsi="CiscoSansTT" w:cs="CiscoSansTT"/>
                <w:sz w:val="18"/>
              </w:rPr>
              <w:t xml:space="preserve">            </w:t>
            </w:r>
            <w:r w:rsidRPr="008C3C96">
              <w:rPr>
                <w:rFonts w:ascii="CiscoSansTT" w:hAnsi="CiscoSansTT" w:cs="CiscoSansTT"/>
                <w:sz w:val="18"/>
                <w:highlight w:val="yellow"/>
              </w:rPr>
              <w:t>" 192.168.0.6       1 FULL/ -          10:20:18 10.0.128.1      Eth1/1 ",</w:t>
            </w:r>
          </w:p>
          <w:p w14:paraId="0D82B3AC" w14:textId="77777777" w:rsidR="001F368A" w:rsidRPr="008C3C96" w:rsidRDefault="001F368A" w:rsidP="00DC489A">
            <w:pPr>
              <w:pStyle w:val="dC-CommandLine"/>
              <w:rPr>
                <w:rFonts w:ascii="CiscoSansTT" w:hAnsi="CiscoSansTT" w:cs="CiscoSansTT"/>
                <w:sz w:val="18"/>
              </w:rPr>
            </w:pPr>
            <w:r w:rsidRPr="008C3C96">
              <w:rPr>
                <w:rFonts w:ascii="CiscoSansTT" w:hAnsi="CiscoSansTT" w:cs="CiscoSansTT"/>
                <w:sz w:val="18"/>
                <w:highlight w:val="yellow"/>
              </w:rPr>
              <w:t xml:space="preserve">            " 192.168.0.7       1 FULL/ -          10:20:15 10.0.128.17     Eth1/2"</w:t>
            </w:r>
          </w:p>
          <w:p w14:paraId="6A33981C" w14:textId="77777777" w:rsidR="001F368A" w:rsidRPr="008C3C96" w:rsidRDefault="001F368A" w:rsidP="00DC489A">
            <w:pPr>
              <w:pStyle w:val="dC-CommandLine"/>
              <w:rPr>
                <w:rFonts w:ascii="CiscoSansTT" w:hAnsi="CiscoSansTT" w:cs="CiscoSansTT"/>
                <w:sz w:val="18"/>
              </w:rPr>
            </w:pPr>
            <w:r w:rsidRPr="008C3C96">
              <w:rPr>
                <w:rFonts w:ascii="CiscoSansTT" w:hAnsi="CiscoSansTT" w:cs="CiscoSansTT"/>
                <w:sz w:val="18"/>
              </w:rPr>
              <w:t xml:space="preserve">        ],</w:t>
            </w:r>
          </w:p>
          <w:p w14:paraId="585F6714" w14:textId="77777777" w:rsidR="001F368A" w:rsidRPr="008C3C96" w:rsidRDefault="001F368A" w:rsidP="00DC489A">
            <w:pPr>
              <w:pStyle w:val="dC-CommandLine"/>
              <w:rPr>
                <w:rFonts w:ascii="CiscoSansTT" w:hAnsi="CiscoSansTT" w:cs="CiscoSansTT"/>
                <w:sz w:val="18"/>
              </w:rPr>
            </w:pPr>
            <w:r w:rsidRPr="008C3C96">
              <w:rPr>
                <w:rFonts w:ascii="CiscoSansTT" w:hAnsi="CiscoSansTT" w:cs="CiscoSansTT"/>
                <w:sz w:val="18"/>
              </w:rPr>
              <w:t xml:space="preserve">        [</w:t>
            </w:r>
          </w:p>
          <w:p w14:paraId="5F023C3C" w14:textId="77777777" w:rsidR="001F368A" w:rsidRPr="008C3C96" w:rsidRDefault="001F368A" w:rsidP="00DC489A">
            <w:pPr>
              <w:pStyle w:val="dC-CommandLine"/>
              <w:rPr>
                <w:rFonts w:ascii="CiscoSansTT" w:hAnsi="CiscoSansTT" w:cs="CiscoSansTT"/>
                <w:sz w:val="18"/>
              </w:rPr>
            </w:pPr>
            <w:r w:rsidRPr="008C3C96">
              <w:rPr>
                <w:rFonts w:ascii="CiscoSansTT" w:hAnsi="CiscoSansTT" w:cs="CiscoSansTT"/>
                <w:sz w:val="18"/>
              </w:rPr>
              <w:t xml:space="preserve">            "BGP summary information for VRF default, address family IPv4 Unicast",</w:t>
            </w:r>
          </w:p>
          <w:p w14:paraId="73CDBF0F" w14:textId="77777777" w:rsidR="001F368A" w:rsidRPr="008C3C96" w:rsidRDefault="001F368A" w:rsidP="00DC489A">
            <w:pPr>
              <w:pStyle w:val="dC-CommandLine"/>
              <w:rPr>
                <w:rFonts w:ascii="CiscoSansTT" w:hAnsi="CiscoSansTT" w:cs="CiscoSansTT"/>
                <w:sz w:val="18"/>
              </w:rPr>
            </w:pPr>
            <w:r w:rsidRPr="008C3C96">
              <w:rPr>
                <w:rFonts w:ascii="CiscoSansTT" w:hAnsi="CiscoSansTT" w:cs="CiscoSansTT"/>
                <w:sz w:val="18"/>
              </w:rPr>
              <w:t xml:space="preserve">            "</w:t>
            </w:r>
            <w:r w:rsidRPr="008C3C96">
              <w:rPr>
                <w:rFonts w:ascii="CiscoSansTT" w:hAnsi="CiscoSansTT" w:cs="CiscoSansTT"/>
                <w:sz w:val="18"/>
                <w:highlight w:val="yellow"/>
              </w:rPr>
              <w:t>BGP router identifier 192.168.0.11, local AS number 65000",</w:t>
            </w:r>
          </w:p>
          <w:p w14:paraId="3727868E" w14:textId="77777777" w:rsidR="001F368A" w:rsidRPr="008C3C96" w:rsidRDefault="001F368A" w:rsidP="00DC489A">
            <w:pPr>
              <w:pStyle w:val="dC-CommandLine"/>
              <w:rPr>
                <w:rFonts w:ascii="CiscoSansTT" w:hAnsi="CiscoSansTT" w:cs="CiscoSansTT"/>
                <w:sz w:val="18"/>
              </w:rPr>
            </w:pPr>
            <w:r w:rsidRPr="008C3C96">
              <w:rPr>
                <w:rFonts w:ascii="CiscoSansTT" w:hAnsi="CiscoSansTT" w:cs="CiscoSansTT"/>
                <w:sz w:val="18"/>
              </w:rPr>
              <w:t xml:space="preserve">            "BGP table version is 4, IPv4 Unicast config peers 2, capable peers 2",</w:t>
            </w:r>
          </w:p>
          <w:p w14:paraId="0261C2D7" w14:textId="77777777" w:rsidR="001F368A" w:rsidRPr="008C3C96" w:rsidRDefault="001F368A" w:rsidP="00DC489A">
            <w:pPr>
              <w:pStyle w:val="dC-CommandLine"/>
              <w:rPr>
                <w:rFonts w:ascii="CiscoSansTT" w:hAnsi="CiscoSansTT" w:cs="CiscoSansTT"/>
                <w:sz w:val="18"/>
              </w:rPr>
            </w:pPr>
            <w:r w:rsidRPr="008C3C96">
              <w:rPr>
                <w:rFonts w:ascii="CiscoSansTT" w:hAnsi="CiscoSansTT" w:cs="CiscoSansTT"/>
                <w:sz w:val="18"/>
              </w:rPr>
              <w:t xml:space="preserve">            "0 network entries and 0 paths using 0 bytes of memory",</w:t>
            </w:r>
          </w:p>
          <w:p w14:paraId="7B7C6FFE" w14:textId="77777777" w:rsidR="001F368A" w:rsidRPr="008C3C96" w:rsidRDefault="001F368A" w:rsidP="00DC489A">
            <w:pPr>
              <w:pStyle w:val="dC-CommandLine"/>
              <w:rPr>
                <w:rFonts w:ascii="CiscoSansTT" w:hAnsi="CiscoSansTT" w:cs="CiscoSansTT"/>
                <w:sz w:val="18"/>
              </w:rPr>
            </w:pPr>
            <w:r w:rsidRPr="008C3C96">
              <w:rPr>
                <w:rFonts w:ascii="CiscoSansTT" w:hAnsi="CiscoSansTT" w:cs="CiscoSansTT"/>
                <w:sz w:val="18"/>
              </w:rPr>
              <w:t xml:space="preserve">            "BGP attribute entries [0/0], BGP AS path entries [0/0]",</w:t>
            </w:r>
          </w:p>
          <w:p w14:paraId="6FE164D3" w14:textId="77777777" w:rsidR="001F368A" w:rsidRPr="008C3C96" w:rsidRDefault="001F368A" w:rsidP="00DC489A">
            <w:pPr>
              <w:pStyle w:val="dC-CommandLine"/>
              <w:rPr>
                <w:rFonts w:ascii="CiscoSansTT" w:hAnsi="CiscoSansTT" w:cs="CiscoSansTT"/>
                <w:sz w:val="18"/>
              </w:rPr>
            </w:pPr>
            <w:r w:rsidRPr="008C3C96">
              <w:rPr>
                <w:rFonts w:ascii="CiscoSansTT" w:hAnsi="CiscoSansTT" w:cs="CiscoSansTT"/>
                <w:sz w:val="18"/>
              </w:rPr>
              <w:t xml:space="preserve">            "BGP community entries [0/0], BGP </w:t>
            </w:r>
            <w:proofErr w:type="spellStart"/>
            <w:r w:rsidRPr="008C3C96">
              <w:rPr>
                <w:rFonts w:ascii="CiscoSansTT" w:hAnsi="CiscoSansTT" w:cs="CiscoSansTT"/>
                <w:sz w:val="18"/>
              </w:rPr>
              <w:t>clusterlist</w:t>
            </w:r>
            <w:proofErr w:type="spellEnd"/>
            <w:r w:rsidRPr="008C3C96">
              <w:rPr>
                <w:rFonts w:ascii="CiscoSansTT" w:hAnsi="CiscoSansTT" w:cs="CiscoSansTT"/>
                <w:sz w:val="18"/>
              </w:rPr>
              <w:t xml:space="preserve"> entries [0/0]",</w:t>
            </w:r>
          </w:p>
          <w:p w14:paraId="34E5E5AB" w14:textId="77777777" w:rsidR="001F368A" w:rsidRPr="008C3C96" w:rsidRDefault="001F368A" w:rsidP="00DC489A">
            <w:pPr>
              <w:pStyle w:val="dC-CommandLine"/>
              <w:rPr>
                <w:rFonts w:ascii="CiscoSansTT" w:hAnsi="CiscoSansTT" w:cs="CiscoSansTT"/>
                <w:sz w:val="18"/>
              </w:rPr>
            </w:pPr>
            <w:r w:rsidRPr="008C3C96">
              <w:rPr>
                <w:rFonts w:ascii="CiscoSansTT" w:hAnsi="CiscoSansTT" w:cs="CiscoSansTT"/>
                <w:sz w:val="18"/>
              </w:rPr>
              <w:t xml:space="preserve">            "",</w:t>
            </w:r>
          </w:p>
          <w:p w14:paraId="72A8A410" w14:textId="77777777" w:rsidR="001F368A" w:rsidRPr="008C3C96" w:rsidRDefault="001F368A" w:rsidP="00DC489A">
            <w:pPr>
              <w:pStyle w:val="dC-CommandLine"/>
              <w:rPr>
                <w:rFonts w:ascii="CiscoSansTT" w:hAnsi="CiscoSansTT" w:cs="CiscoSansTT"/>
                <w:sz w:val="18"/>
              </w:rPr>
            </w:pPr>
            <w:r w:rsidRPr="008C3C96">
              <w:rPr>
                <w:rFonts w:ascii="CiscoSansTT" w:hAnsi="CiscoSansTT" w:cs="CiscoSansTT"/>
                <w:sz w:val="18"/>
              </w:rPr>
              <w:t xml:space="preserve">            "Neighbor        V    AS </w:t>
            </w:r>
            <w:proofErr w:type="spellStart"/>
            <w:r w:rsidRPr="008C3C96">
              <w:rPr>
                <w:rFonts w:ascii="CiscoSansTT" w:hAnsi="CiscoSansTT" w:cs="CiscoSansTT"/>
                <w:sz w:val="18"/>
              </w:rPr>
              <w:t>MsgRcvd</w:t>
            </w:r>
            <w:proofErr w:type="spellEnd"/>
            <w:r w:rsidRPr="008C3C96">
              <w:rPr>
                <w:rFonts w:ascii="CiscoSansTT" w:hAnsi="CiscoSansTT" w:cs="CiscoSansTT"/>
                <w:sz w:val="18"/>
              </w:rPr>
              <w:t xml:space="preserve"> </w:t>
            </w:r>
            <w:proofErr w:type="spellStart"/>
            <w:r w:rsidRPr="008C3C96">
              <w:rPr>
                <w:rFonts w:ascii="CiscoSansTT" w:hAnsi="CiscoSansTT" w:cs="CiscoSansTT"/>
                <w:sz w:val="18"/>
              </w:rPr>
              <w:t>MsgSent</w:t>
            </w:r>
            <w:proofErr w:type="spellEnd"/>
            <w:r w:rsidRPr="008C3C96">
              <w:rPr>
                <w:rFonts w:ascii="CiscoSansTT" w:hAnsi="CiscoSansTT" w:cs="CiscoSansTT"/>
                <w:sz w:val="18"/>
              </w:rPr>
              <w:t xml:space="preserve">   </w:t>
            </w:r>
            <w:proofErr w:type="spellStart"/>
            <w:proofErr w:type="gramStart"/>
            <w:r w:rsidRPr="008C3C96">
              <w:rPr>
                <w:rFonts w:ascii="CiscoSansTT" w:hAnsi="CiscoSansTT" w:cs="CiscoSansTT"/>
                <w:sz w:val="18"/>
              </w:rPr>
              <w:t>TblVer</w:t>
            </w:r>
            <w:proofErr w:type="spellEnd"/>
            <w:r w:rsidRPr="008C3C96">
              <w:rPr>
                <w:rFonts w:ascii="CiscoSansTT" w:hAnsi="CiscoSansTT" w:cs="CiscoSansTT"/>
                <w:sz w:val="18"/>
              </w:rPr>
              <w:t xml:space="preserve">  </w:t>
            </w:r>
            <w:proofErr w:type="spellStart"/>
            <w:r w:rsidRPr="008C3C96">
              <w:rPr>
                <w:rFonts w:ascii="CiscoSansTT" w:hAnsi="CiscoSansTT" w:cs="CiscoSansTT"/>
                <w:sz w:val="18"/>
              </w:rPr>
              <w:t>InQ</w:t>
            </w:r>
            <w:proofErr w:type="spellEnd"/>
            <w:proofErr w:type="gramEnd"/>
            <w:r w:rsidRPr="008C3C96">
              <w:rPr>
                <w:rFonts w:ascii="CiscoSansTT" w:hAnsi="CiscoSansTT" w:cs="CiscoSansTT"/>
                <w:sz w:val="18"/>
              </w:rPr>
              <w:t xml:space="preserve"> </w:t>
            </w:r>
            <w:proofErr w:type="spellStart"/>
            <w:r w:rsidRPr="008C3C96">
              <w:rPr>
                <w:rFonts w:ascii="CiscoSansTT" w:hAnsi="CiscoSansTT" w:cs="CiscoSansTT"/>
                <w:sz w:val="18"/>
              </w:rPr>
              <w:t>OutQ</w:t>
            </w:r>
            <w:proofErr w:type="spellEnd"/>
            <w:r w:rsidRPr="008C3C96">
              <w:rPr>
                <w:rFonts w:ascii="CiscoSansTT" w:hAnsi="CiscoSansTT" w:cs="CiscoSansTT"/>
                <w:sz w:val="18"/>
              </w:rPr>
              <w:t xml:space="preserve"> Up/Down  State/</w:t>
            </w:r>
            <w:proofErr w:type="spellStart"/>
            <w:r w:rsidRPr="008C3C96">
              <w:rPr>
                <w:rFonts w:ascii="CiscoSansTT" w:hAnsi="CiscoSansTT" w:cs="CiscoSansTT"/>
                <w:sz w:val="18"/>
              </w:rPr>
              <w:t>PfxRcd</w:t>
            </w:r>
            <w:proofErr w:type="spellEnd"/>
            <w:r w:rsidRPr="008C3C96">
              <w:rPr>
                <w:rFonts w:ascii="CiscoSansTT" w:hAnsi="CiscoSansTT" w:cs="CiscoSansTT"/>
                <w:sz w:val="18"/>
              </w:rPr>
              <w:t>",</w:t>
            </w:r>
          </w:p>
          <w:p w14:paraId="4AAAFCF0" w14:textId="77777777" w:rsidR="001F368A" w:rsidRPr="008C3C96" w:rsidRDefault="001F368A" w:rsidP="00DC489A">
            <w:pPr>
              <w:pStyle w:val="dC-CommandLine"/>
              <w:rPr>
                <w:rFonts w:ascii="CiscoSansTT" w:hAnsi="CiscoSansTT" w:cs="CiscoSansTT"/>
                <w:sz w:val="18"/>
                <w:highlight w:val="yellow"/>
              </w:rPr>
            </w:pPr>
            <w:r w:rsidRPr="008C3C96">
              <w:rPr>
                <w:rFonts w:ascii="CiscoSansTT" w:hAnsi="CiscoSansTT" w:cs="CiscoSansTT"/>
                <w:sz w:val="18"/>
              </w:rPr>
              <w:t xml:space="preserve">            </w:t>
            </w:r>
            <w:r w:rsidRPr="008C3C96">
              <w:rPr>
                <w:rFonts w:ascii="CiscoSansTT" w:hAnsi="CiscoSansTT" w:cs="CiscoSansTT"/>
                <w:sz w:val="18"/>
                <w:highlight w:val="yellow"/>
              </w:rPr>
              <w:t>"192.168.0.6     4 65000      32      32        4    0    0 00:24:03 0         ",</w:t>
            </w:r>
          </w:p>
          <w:p w14:paraId="1CB6583C" w14:textId="77777777" w:rsidR="001F368A" w:rsidRPr="008C3C96" w:rsidRDefault="001F368A" w:rsidP="00DC489A">
            <w:pPr>
              <w:pStyle w:val="dC-CommandLine"/>
              <w:rPr>
                <w:rFonts w:ascii="CiscoSansTT" w:hAnsi="CiscoSansTT" w:cs="CiscoSansTT"/>
                <w:sz w:val="18"/>
              </w:rPr>
            </w:pPr>
            <w:r w:rsidRPr="008C3C96">
              <w:rPr>
                <w:rFonts w:ascii="CiscoSansTT" w:hAnsi="CiscoSansTT" w:cs="CiscoSansTT"/>
                <w:sz w:val="18"/>
                <w:highlight w:val="yellow"/>
              </w:rPr>
              <w:t xml:space="preserve">            "192.168.0.7     4 65000      34      34        4    0    0 00:25:16 0"</w:t>
            </w:r>
          </w:p>
          <w:p w14:paraId="1A63AF7F" w14:textId="77777777" w:rsidR="001F368A" w:rsidRPr="008C3C96" w:rsidRDefault="001F368A" w:rsidP="00DC489A">
            <w:pPr>
              <w:pStyle w:val="dC-CommandLine"/>
              <w:rPr>
                <w:rFonts w:ascii="CiscoSansTT" w:hAnsi="CiscoSansTT" w:cs="CiscoSansTT"/>
                <w:sz w:val="18"/>
              </w:rPr>
            </w:pPr>
            <w:r w:rsidRPr="008C3C96">
              <w:rPr>
                <w:rFonts w:ascii="CiscoSansTT" w:hAnsi="CiscoSansTT" w:cs="CiscoSansTT"/>
                <w:sz w:val="18"/>
              </w:rPr>
              <w:lastRenderedPageBreak/>
              <w:t xml:space="preserve">        ],</w:t>
            </w:r>
          </w:p>
          <w:p w14:paraId="7D50495D" w14:textId="77777777" w:rsidR="001F368A" w:rsidRPr="008C3C96" w:rsidRDefault="001F368A" w:rsidP="00DC489A">
            <w:pPr>
              <w:pStyle w:val="dC-CommandLine"/>
              <w:rPr>
                <w:rFonts w:ascii="CiscoSansTT" w:hAnsi="CiscoSansTT" w:cs="CiscoSansTT"/>
                <w:sz w:val="18"/>
              </w:rPr>
            </w:pPr>
            <w:r w:rsidRPr="008C3C96">
              <w:rPr>
                <w:rFonts w:ascii="CiscoSansTT" w:hAnsi="CiscoSansTT" w:cs="CiscoSansTT"/>
                <w:sz w:val="18"/>
              </w:rPr>
              <w:t xml:space="preserve">        [</w:t>
            </w:r>
          </w:p>
          <w:p w14:paraId="0C1B77C3" w14:textId="77777777" w:rsidR="001F368A" w:rsidRPr="008C3C96" w:rsidRDefault="001F368A" w:rsidP="00DC489A">
            <w:pPr>
              <w:pStyle w:val="dC-CommandLine"/>
              <w:rPr>
                <w:rFonts w:ascii="CiscoSansTT" w:hAnsi="CiscoSansTT" w:cs="CiscoSansTT"/>
                <w:sz w:val="18"/>
              </w:rPr>
            </w:pPr>
            <w:r w:rsidRPr="008C3C96">
              <w:rPr>
                <w:rFonts w:ascii="CiscoSansTT" w:hAnsi="CiscoSansTT" w:cs="CiscoSansTT"/>
                <w:sz w:val="18"/>
              </w:rPr>
              <w:t xml:space="preserve">            "PIM Neighbor Status for VRF \"default\"",</w:t>
            </w:r>
          </w:p>
          <w:p w14:paraId="14CE3ACD" w14:textId="77777777" w:rsidR="001F368A" w:rsidRPr="008C3C96" w:rsidRDefault="001F368A" w:rsidP="00DC489A">
            <w:pPr>
              <w:pStyle w:val="dC-CommandLine"/>
              <w:rPr>
                <w:rFonts w:ascii="CiscoSansTT" w:hAnsi="CiscoSansTT" w:cs="CiscoSansTT"/>
                <w:sz w:val="18"/>
              </w:rPr>
            </w:pPr>
            <w:r w:rsidRPr="008C3C96">
              <w:rPr>
                <w:rFonts w:ascii="CiscoSansTT" w:hAnsi="CiscoSansTT" w:cs="CiscoSansTT"/>
                <w:sz w:val="18"/>
              </w:rPr>
              <w:t xml:space="preserve">            "Neighbor        Interface            Uptime    Expires   DR       </w:t>
            </w:r>
            <w:proofErr w:type="spellStart"/>
            <w:r w:rsidRPr="008C3C96">
              <w:rPr>
                <w:rFonts w:ascii="CiscoSansTT" w:hAnsi="CiscoSansTT" w:cs="CiscoSansTT"/>
                <w:sz w:val="18"/>
              </w:rPr>
              <w:t>Bidir</w:t>
            </w:r>
            <w:proofErr w:type="spellEnd"/>
            <w:proofErr w:type="gramStart"/>
            <w:r w:rsidRPr="008C3C96">
              <w:rPr>
                <w:rFonts w:ascii="CiscoSansTT" w:hAnsi="CiscoSansTT" w:cs="CiscoSansTT"/>
                <w:sz w:val="18"/>
              </w:rPr>
              <w:t>-  BFD</w:t>
            </w:r>
            <w:proofErr w:type="gramEnd"/>
            <w:r w:rsidRPr="008C3C96">
              <w:rPr>
                <w:rFonts w:ascii="CiscoSansTT" w:hAnsi="CiscoSansTT" w:cs="CiscoSansTT"/>
                <w:sz w:val="18"/>
              </w:rPr>
              <w:t>",</w:t>
            </w:r>
          </w:p>
          <w:p w14:paraId="46B27E79" w14:textId="77777777" w:rsidR="001F368A" w:rsidRPr="008C3C96" w:rsidRDefault="001F368A" w:rsidP="00DC489A">
            <w:pPr>
              <w:pStyle w:val="dC-CommandLine"/>
              <w:rPr>
                <w:rFonts w:ascii="CiscoSansTT" w:hAnsi="CiscoSansTT" w:cs="CiscoSansTT"/>
                <w:sz w:val="18"/>
              </w:rPr>
            </w:pPr>
            <w:r w:rsidRPr="008C3C96">
              <w:rPr>
                <w:rFonts w:ascii="CiscoSansTT" w:hAnsi="CiscoSansTT" w:cs="CiscoSansTT"/>
                <w:sz w:val="18"/>
              </w:rPr>
              <w:t xml:space="preserve">            "                                                         Priority Capable State",</w:t>
            </w:r>
          </w:p>
          <w:p w14:paraId="48AAC40B" w14:textId="77777777" w:rsidR="001F368A" w:rsidRPr="008C3C96" w:rsidRDefault="001F368A" w:rsidP="00DC489A">
            <w:pPr>
              <w:pStyle w:val="dC-CommandLine"/>
              <w:rPr>
                <w:rFonts w:ascii="CiscoSansTT" w:hAnsi="CiscoSansTT" w:cs="CiscoSansTT"/>
                <w:sz w:val="18"/>
                <w:highlight w:val="yellow"/>
              </w:rPr>
            </w:pPr>
            <w:r w:rsidRPr="008C3C96">
              <w:rPr>
                <w:rFonts w:ascii="CiscoSansTT" w:hAnsi="CiscoSansTT" w:cs="CiscoSansTT"/>
                <w:sz w:val="18"/>
              </w:rPr>
              <w:t xml:space="preserve">            </w:t>
            </w:r>
            <w:r w:rsidRPr="008C3C96">
              <w:rPr>
                <w:rFonts w:ascii="CiscoSansTT" w:hAnsi="CiscoSansTT" w:cs="CiscoSansTT"/>
                <w:sz w:val="18"/>
                <w:highlight w:val="yellow"/>
              </w:rPr>
              <w:t>"10.0.128.1      Ethernet1/1          00:19:</w:t>
            </w:r>
            <w:proofErr w:type="gramStart"/>
            <w:r w:rsidRPr="008C3C96">
              <w:rPr>
                <w:rFonts w:ascii="CiscoSansTT" w:hAnsi="CiscoSansTT" w:cs="CiscoSansTT"/>
                <w:sz w:val="18"/>
                <w:highlight w:val="yellow"/>
              </w:rPr>
              <w:t>15  00</w:t>
            </w:r>
            <w:proofErr w:type="gramEnd"/>
            <w:r w:rsidRPr="008C3C96">
              <w:rPr>
                <w:rFonts w:ascii="CiscoSansTT" w:hAnsi="CiscoSansTT" w:cs="CiscoSansTT"/>
                <w:sz w:val="18"/>
                <w:highlight w:val="yellow"/>
              </w:rPr>
              <w:t>:01:31  1        yes     n/a",</w:t>
            </w:r>
          </w:p>
          <w:p w14:paraId="5A2FBCE6" w14:textId="77777777" w:rsidR="001F368A" w:rsidRPr="008C3C96" w:rsidRDefault="001F368A" w:rsidP="00DC489A">
            <w:pPr>
              <w:pStyle w:val="dC-CommandLine"/>
              <w:rPr>
                <w:rFonts w:ascii="CiscoSansTT" w:hAnsi="CiscoSansTT" w:cs="CiscoSansTT"/>
                <w:sz w:val="18"/>
              </w:rPr>
            </w:pPr>
            <w:r w:rsidRPr="008C3C96">
              <w:rPr>
                <w:rFonts w:ascii="CiscoSansTT" w:hAnsi="CiscoSansTT" w:cs="CiscoSansTT"/>
                <w:sz w:val="18"/>
                <w:highlight w:val="yellow"/>
              </w:rPr>
              <w:t xml:space="preserve">            "10.0.128.17     Ethernet1/2          00:25:</w:t>
            </w:r>
            <w:proofErr w:type="gramStart"/>
            <w:r w:rsidRPr="008C3C96">
              <w:rPr>
                <w:rFonts w:ascii="CiscoSansTT" w:hAnsi="CiscoSansTT" w:cs="CiscoSansTT"/>
                <w:sz w:val="18"/>
                <w:highlight w:val="yellow"/>
              </w:rPr>
              <w:t>43  00</w:t>
            </w:r>
            <w:proofErr w:type="gramEnd"/>
            <w:r w:rsidRPr="008C3C96">
              <w:rPr>
                <w:rFonts w:ascii="CiscoSansTT" w:hAnsi="CiscoSansTT" w:cs="CiscoSansTT"/>
                <w:sz w:val="18"/>
                <w:highlight w:val="yellow"/>
              </w:rPr>
              <w:t>:01:18  1        yes     n/a"</w:t>
            </w:r>
          </w:p>
          <w:p w14:paraId="746EBAC3" w14:textId="77777777" w:rsidR="001F368A" w:rsidRPr="008C3C96" w:rsidRDefault="001F368A" w:rsidP="00DC489A">
            <w:pPr>
              <w:pStyle w:val="dC-CommandLine"/>
              <w:rPr>
                <w:rFonts w:ascii="CiscoSansTT" w:hAnsi="CiscoSansTT" w:cs="CiscoSansTT"/>
                <w:sz w:val="18"/>
              </w:rPr>
            </w:pPr>
            <w:r w:rsidRPr="008C3C96">
              <w:rPr>
                <w:rFonts w:ascii="CiscoSansTT" w:hAnsi="CiscoSansTT" w:cs="CiscoSansTT"/>
                <w:sz w:val="18"/>
              </w:rPr>
              <w:t xml:space="preserve">        ]</w:t>
            </w:r>
          </w:p>
          <w:p w14:paraId="56FFCAAB" w14:textId="77777777" w:rsidR="001F368A" w:rsidRPr="008C3C96" w:rsidRDefault="001F368A" w:rsidP="00DC489A">
            <w:pPr>
              <w:pStyle w:val="dC-CommandLine"/>
              <w:rPr>
                <w:rFonts w:ascii="CiscoSansTT" w:hAnsi="CiscoSansTT" w:cs="CiscoSansTT"/>
                <w:sz w:val="18"/>
              </w:rPr>
            </w:pPr>
            <w:r w:rsidRPr="008C3C96">
              <w:rPr>
                <w:rFonts w:ascii="CiscoSansTT" w:hAnsi="CiscoSansTT" w:cs="CiscoSansTT"/>
                <w:sz w:val="18"/>
              </w:rPr>
              <w:t xml:space="preserve">    ]</w:t>
            </w:r>
          </w:p>
          <w:p w14:paraId="2E0ED777" w14:textId="77777777" w:rsidR="001F368A" w:rsidRPr="008C3C96" w:rsidRDefault="001F368A" w:rsidP="00DC489A">
            <w:pPr>
              <w:pStyle w:val="dC-CommandLine"/>
              <w:rPr>
                <w:rFonts w:ascii="CiscoSansTT" w:hAnsi="CiscoSansTT" w:cs="CiscoSansTT"/>
                <w:sz w:val="18"/>
              </w:rPr>
            </w:pPr>
            <w:r w:rsidRPr="008C3C96">
              <w:rPr>
                <w:rFonts w:ascii="CiscoSansTT" w:hAnsi="CiscoSansTT" w:cs="CiscoSansTT"/>
                <w:sz w:val="18"/>
              </w:rPr>
              <w:t>}</w:t>
            </w:r>
          </w:p>
          <w:p w14:paraId="0A6CC5CD" w14:textId="77777777" w:rsidR="001F368A" w:rsidRPr="008C3C96" w:rsidRDefault="001F368A" w:rsidP="00DC489A">
            <w:pPr>
              <w:pStyle w:val="dC-CommandLine"/>
              <w:rPr>
                <w:rFonts w:ascii="CiscoSansTT" w:hAnsi="CiscoSansTT" w:cs="CiscoSansTT"/>
                <w:sz w:val="18"/>
              </w:rPr>
            </w:pPr>
            <w:r w:rsidRPr="008C3C96">
              <w:rPr>
                <w:rFonts w:ascii="CiscoSansTT" w:hAnsi="CiscoSansTT" w:cs="CiscoSansTT"/>
                <w:sz w:val="18"/>
              </w:rPr>
              <w:t>ok: [</w:t>
            </w:r>
            <w:r w:rsidRPr="008C3C96">
              <w:rPr>
                <w:rFonts w:ascii="CiscoSansTT" w:hAnsi="CiscoSansTT" w:cs="CiscoSansTT"/>
                <w:sz w:val="18"/>
                <w:highlight w:val="yellow"/>
              </w:rPr>
              <w:t>198.18.4.103</w:t>
            </w:r>
            <w:r w:rsidRPr="008C3C96">
              <w:rPr>
                <w:rFonts w:ascii="CiscoSansTT" w:hAnsi="CiscoSansTT" w:cs="CiscoSansTT"/>
                <w:sz w:val="18"/>
              </w:rPr>
              <w:t>] =&gt; {</w:t>
            </w:r>
          </w:p>
          <w:p w14:paraId="09ED0D96" w14:textId="77777777" w:rsidR="001F368A" w:rsidRPr="008C3C96" w:rsidRDefault="001F368A" w:rsidP="00DC489A">
            <w:pPr>
              <w:pStyle w:val="dC-CommandLine"/>
              <w:rPr>
                <w:rFonts w:ascii="CiscoSansTT" w:hAnsi="CiscoSansTT" w:cs="CiscoSansTT"/>
                <w:sz w:val="18"/>
              </w:rPr>
            </w:pPr>
            <w:r w:rsidRPr="008C3C96">
              <w:rPr>
                <w:rFonts w:ascii="CiscoSansTT" w:hAnsi="CiscoSansTT" w:cs="CiscoSansTT"/>
                <w:sz w:val="18"/>
              </w:rPr>
              <w:t xml:space="preserve">    "</w:t>
            </w:r>
            <w:proofErr w:type="spellStart"/>
            <w:r w:rsidRPr="008C3C96">
              <w:rPr>
                <w:rFonts w:ascii="CiscoSansTT" w:hAnsi="CiscoSansTT" w:cs="CiscoSansTT"/>
                <w:sz w:val="18"/>
              </w:rPr>
              <w:t>underlay_</w:t>
            </w:r>
            <w:proofErr w:type="gramStart"/>
            <w:r w:rsidRPr="008C3C96">
              <w:rPr>
                <w:rFonts w:ascii="CiscoSansTT" w:hAnsi="CiscoSansTT" w:cs="CiscoSansTT"/>
                <w:sz w:val="18"/>
              </w:rPr>
              <w:t>output.stdout</w:t>
            </w:r>
            <w:proofErr w:type="gramEnd"/>
            <w:r w:rsidRPr="008C3C96">
              <w:rPr>
                <w:rFonts w:ascii="CiscoSansTT" w:hAnsi="CiscoSansTT" w:cs="CiscoSansTT"/>
                <w:sz w:val="18"/>
              </w:rPr>
              <w:t>_lines</w:t>
            </w:r>
            <w:proofErr w:type="spellEnd"/>
            <w:r w:rsidRPr="008C3C96">
              <w:rPr>
                <w:rFonts w:ascii="CiscoSansTT" w:hAnsi="CiscoSansTT" w:cs="CiscoSansTT"/>
                <w:sz w:val="18"/>
              </w:rPr>
              <w:t>": [</w:t>
            </w:r>
          </w:p>
          <w:p w14:paraId="662EEB3D" w14:textId="77777777" w:rsidR="001F368A" w:rsidRPr="008C3C96" w:rsidRDefault="001F368A" w:rsidP="00DC489A">
            <w:pPr>
              <w:pStyle w:val="dC-CommandLine"/>
              <w:rPr>
                <w:rFonts w:ascii="CiscoSansTT" w:hAnsi="CiscoSansTT" w:cs="CiscoSansTT"/>
                <w:sz w:val="18"/>
              </w:rPr>
            </w:pPr>
            <w:r w:rsidRPr="008C3C96">
              <w:rPr>
                <w:rFonts w:ascii="CiscoSansTT" w:hAnsi="CiscoSansTT" w:cs="CiscoSansTT"/>
                <w:sz w:val="18"/>
              </w:rPr>
              <w:t xml:space="preserve">        [</w:t>
            </w:r>
          </w:p>
          <w:p w14:paraId="31036265" w14:textId="77777777" w:rsidR="001F368A" w:rsidRPr="008C3C96" w:rsidRDefault="001F368A" w:rsidP="00DC489A">
            <w:pPr>
              <w:pStyle w:val="dC-CommandLine"/>
              <w:rPr>
                <w:rFonts w:ascii="CiscoSansTT" w:hAnsi="CiscoSansTT" w:cs="CiscoSansTT"/>
                <w:sz w:val="18"/>
              </w:rPr>
            </w:pPr>
            <w:r w:rsidRPr="008C3C96">
              <w:rPr>
                <w:rFonts w:ascii="CiscoSansTT" w:hAnsi="CiscoSansTT" w:cs="CiscoSansTT"/>
                <w:sz w:val="18"/>
              </w:rPr>
              <w:t xml:space="preserve">            "</w:t>
            </w:r>
            <w:r w:rsidRPr="008C3C96">
              <w:rPr>
                <w:rFonts w:ascii="CiscoSansTT" w:hAnsi="CiscoSansTT" w:cs="CiscoSansTT"/>
                <w:sz w:val="18"/>
                <w:highlight w:val="yellow"/>
              </w:rPr>
              <w:t>OSPF</w:t>
            </w:r>
            <w:r w:rsidRPr="008C3C96">
              <w:rPr>
                <w:rFonts w:ascii="CiscoSansTT" w:hAnsi="CiscoSansTT" w:cs="CiscoSansTT"/>
                <w:sz w:val="18"/>
              </w:rPr>
              <w:t xml:space="preserve"> Process ID 1 VRF default",</w:t>
            </w:r>
          </w:p>
          <w:p w14:paraId="69E2915C" w14:textId="77777777" w:rsidR="001F368A" w:rsidRPr="008C3C96" w:rsidRDefault="001F368A" w:rsidP="00DC489A">
            <w:pPr>
              <w:pStyle w:val="dC-CommandLine"/>
              <w:rPr>
                <w:rFonts w:ascii="CiscoSansTT" w:hAnsi="CiscoSansTT" w:cs="CiscoSansTT"/>
                <w:sz w:val="18"/>
              </w:rPr>
            </w:pPr>
            <w:r w:rsidRPr="008C3C96">
              <w:rPr>
                <w:rFonts w:ascii="CiscoSansTT" w:hAnsi="CiscoSansTT" w:cs="CiscoSansTT"/>
                <w:sz w:val="18"/>
              </w:rPr>
              <w:t xml:space="preserve">            " Total number of neighbors: 2",</w:t>
            </w:r>
          </w:p>
          <w:p w14:paraId="33EF5A01" w14:textId="77777777" w:rsidR="001F368A" w:rsidRPr="008C3C96" w:rsidRDefault="001F368A" w:rsidP="00DC489A">
            <w:pPr>
              <w:pStyle w:val="dC-CommandLine"/>
              <w:rPr>
                <w:rFonts w:ascii="CiscoSansTT" w:hAnsi="CiscoSansTT" w:cs="CiscoSansTT"/>
                <w:sz w:val="18"/>
              </w:rPr>
            </w:pPr>
            <w:r w:rsidRPr="008C3C96">
              <w:rPr>
                <w:rFonts w:ascii="CiscoSansTT" w:hAnsi="CiscoSansTT" w:cs="CiscoSansTT"/>
                <w:sz w:val="18"/>
              </w:rPr>
              <w:t xml:space="preserve">            " Neighbor ID     </w:t>
            </w:r>
            <w:proofErr w:type="spellStart"/>
            <w:r w:rsidRPr="008C3C96">
              <w:rPr>
                <w:rFonts w:ascii="CiscoSansTT" w:hAnsi="CiscoSansTT" w:cs="CiscoSansTT"/>
                <w:sz w:val="18"/>
              </w:rPr>
              <w:t>Pri</w:t>
            </w:r>
            <w:proofErr w:type="spellEnd"/>
            <w:r w:rsidRPr="008C3C96">
              <w:rPr>
                <w:rFonts w:ascii="CiscoSansTT" w:hAnsi="CiscoSansTT" w:cs="CiscoSansTT"/>
                <w:sz w:val="18"/>
              </w:rPr>
              <w:t xml:space="preserve"> State            Up </w:t>
            </w:r>
            <w:proofErr w:type="gramStart"/>
            <w:r w:rsidRPr="008C3C96">
              <w:rPr>
                <w:rFonts w:ascii="CiscoSansTT" w:hAnsi="CiscoSansTT" w:cs="CiscoSansTT"/>
                <w:sz w:val="18"/>
              </w:rPr>
              <w:t>Time  Address</w:t>
            </w:r>
            <w:proofErr w:type="gramEnd"/>
            <w:r w:rsidRPr="008C3C96">
              <w:rPr>
                <w:rFonts w:ascii="CiscoSansTT" w:hAnsi="CiscoSansTT" w:cs="CiscoSansTT"/>
                <w:sz w:val="18"/>
              </w:rPr>
              <w:t xml:space="preserve">         Interface",</w:t>
            </w:r>
          </w:p>
          <w:p w14:paraId="005C9B34" w14:textId="77777777" w:rsidR="001F368A" w:rsidRPr="008C3C96" w:rsidRDefault="001F368A" w:rsidP="00DC489A">
            <w:pPr>
              <w:pStyle w:val="dC-CommandLine"/>
              <w:rPr>
                <w:rFonts w:ascii="CiscoSansTT" w:hAnsi="CiscoSansTT" w:cs="CiscoSansTT"/>
                <w:sz w:val="18"/>
                <w:highlight w:val="yellow"/>
              </w:rPr>
            </w:pPr>
            <w:r w:rsidRPr="008C3C96">
              <w:rPr>
                <w:rFonts w:ascii="CiscoSansTT" w:hAnsi="CiscoSansTT" w:cs="CiscoSansTT"/>
                <w:sz w:val="18"/>
              </w:rPr>
              <w:t xml:space="preserve">            </w:t>
            </w:r>
            <w:r w:rsidRPr="008C3C96">
              <w:rPr>
                <w:rFonts w:ascii="CiscoSansTT" w:hAnsi="CiscoSansTT" w:cs="CiscoSansTT"/>
                <w:sz w:val="18"/>
                <w:highlight w:val="yellow"/>
              </w:rPr>
              <w:t>" 192.168.0.6       1 FULL/ -          1d03h    10.0.0.29       Eth1/1 ",</w:t>
            </w:r>
          </w:p>
          <w:p w14:paraId="7BBACE43" w14:textId="77777777" w:rsidR="001F368A" w:rsidRPr="008C3C96" w:rsidRDefault="001F368A" w:rsidP="00DC489A">
            <w:pPr>
              <w:pStyle w:val="dC-CommandLine"/>
              <w:rPr>
                <w:rFonts w:ascii="CiscoSansTT" w:hAnsi="CiscoSansTT" w:cs="CiscoSansTT"/>
                <w:sz w:val="18"/>
              </w:rPr>
            </w:pPr>
            <w:r w:rsidRPr="008C3C96">
              <w:rPr>
                <w:rFonts w:ascii="CiscoSansTT" w:hAnsi="CiscoSansTT" w:cs="CiscoSansTT"/>
                <w:sz w:val="18"/>
                <w:highlight w:val="yellow"/>
              </w:rPr>
              <w:t xml:space="preserve">            " 192.168.0.7       1 FULL/ -          1d03h    10.0.128.13     Eth1/2"</w:t>
            </w:r>
          </w:p>
          <w:p w14:paraId="4887DF45" w14:textId="77777777" w:rsidR="001F368A" w:rsidRPr="008C3C96" w:rsidRDefault="001F368A" w:rsidP="00DC489A">
            <w:pPr>
              <w:pStyle w:val="dC-CommandLine"/>
              <w:rPr>
                <w:rFonts w:ascii="CiscoSansTT" w:hAnsi="CiscoSansTT" w:cs="CiscoSansTT"/>
                <w:sz w:val="18"/>
              </w:rPr>
            </w:pPr>
            <w:r w:rsidRPr="008C3C96">
              <w:rPr>
                <w:rFonts w:ascii="CiscoSansTT" w:hAnsi="CiscoSansTT" w:cs="CiscoSansTT"/>
                <w:sz w:val="18"/>
              </w:rPr>
              <w:t xml:space="preserve">        ],</w:t>
            </w:r>
          </w:p>
          <w:p w14:paraId="1F8D36C1" w14:textId="77777777" w:rsidR="001F368A" w:rsidRPr="008C3C96" w:rsidRDefault="001F368A" w:rsidP="00DC489A">
            <w:pPr>
              <w:pStyle w:val="dC-CommandLine"/>
              <w:rPr>
                <w:rFonts w:ascii="CiscoSansTT" w:hAnsi="CiscoSansTT" w:cs="CiscoSansTT"/>
                <w:sz w:val="18"/>
              </w:rPr>
            </w:pPr>
            <w:r w:rsidRPr="008C3C96">
              <w:rPr>
                <w:rFonts w:ascii="CiscoSansTT" w:hAnsi="CiscoSansTT" w:cs="CiscoSansTT"/>
                <w:sz w:val="18"/>
              </w:rPr>
              <w:t xml:space="preserve">        [</w:t>
            </w:r>
          </w:p>
          <w:p w14:paraId="077A580B" w14:textId="77777777" w:rsidR="001F368A" w:rsidRPr="008C3C96" w:rsidRDefault="001F368A" w:rsidP="00DC489A">
            <w:pPr>
              <w:pStyle w:val="dC-CommandLine"/>
              <w:rPr>
                <w:rFonts w:ascii="CiscoSansTT" w:hAnsi="CiscoSansTT" w:cs="CiscoSansTT"/>
                <w:sz w:val="18"/>
              </w:rPr>
            </w:pPr>
            <w:r w:rsidRPr="008C3C96">
              <w:rPr>
                <w:rFonts w:ascii="CiscoSansTT" w:hAnsi="CiscoSansTT" w:cs="CiscoSansTT"/>
                <w:sz w:val="18"/>
              </w:rPr>
              <w:t xml:space="preserve">            "BGP summary information for VRF default, address family IPv4 Unicast",</w:t>
            </w:r>
          </w:p>
          <w:p w14:paraId="7B904DDF" w14:textId="77777777" w:rsidR="001F368A" w:rsidRPr="008C3C96" w:rsidRDefault="001F368A" w:rsidP="00DC489A">
            <w:pPr>
              <w:pStyle w:val="dC-CommandLine"/>
              <w:rPr>
                <w:rFonts w:ascii="CiscoSansTT" w:hAnsi="CiscoSansTT" w:cs="CiscoSansTT"/>
                <w:sz w:val="18"/>
              </w:rPr>
            </w:pPr>
            <w:r w:rsidRPr="008C3C96">
              <w:rPr>
                <w:rFonts w:ascii="CiscoSansTT" w:hAnsi="CiscoSansTT" w:cs="CiscoSansTT"/>
                <w:sz w:val="18"/>
              </w:rPr>
              <w:t xml:space="preserve">            </w:t>
            </w:r>
            <w:r w:rsidRPr="008C3C96">
              <w:rPr>
                <w:rFonts w:ascii="CiscoSansTT" w:hAnsi="CiscoSansTT" w:cs="CiscoSansTT"/>
                <w:sz w:val="18"/>
                <w:highlight w:val="yellow"/>
              </w:rPr>
              <w:t>"BGP router identifier 192.168.0.10, local AS number 65000</w:t>
            </w:r>
            <w:r w:rsidRPr="008C3C96">
              <w:rPr>
                <w:rFonts w:ascii="CiscoSansTT" w:hAnsi="CiscoSansTT" w:cs="CiscoSansTT"/>
                <w:sz w:val="18"/>
              </w:rPr>
              <w:t>",</w:t>
            </w:r>
          </w:p>
          <w:p w14:paraId="6A0866D6" w14:textId="77777777" w:rsidR="001F368A" w:rsidRPr="008C3C96" w:rsidRDefault="001F368A" w:rsidP="00DC489A">
            <w:pPr>
              <w:pStyle w:val="dC-CommandLine"/>
              <w:rPr>
                <w:rFonts w:ascii="CiscoSansTT" w:hAnsi="CiscoSansTT" w:cs="CiscoSansTT"/>
                <w:sz w:val="18"/>
              </w:rPr>
            </w:pPr>
            <w:r w:rsidRPr="008C3C96">
              <w:rPr>
                <w:rFonts w:ascii="CiscoSansTT" w:hAnsi="CiscoSansTT" w:cs="CiscoSansTT"/>
                <w:sz w:val="18"/>
              </w:rPr>
              <w:t xml:space="preserve">            "BGP table version is 8, IPv4 Unicast config peers 2, capable peers 2",</w:t>
            </w:r>
          </w:p>
          <w:p w14:paraId="5F5DFF46" w14:textId="77777777" w:rsidR="001F368A" w:rsidRPr="008C3C96" w:rsidRDefault="001F368A" w:rsidP="00DC489A">
            <w:pPr>
              <w:pStyle w:val="dC-CommandLine"/>
              <w:rPr>
                <w:rFonts w:ascii="CiscoSansTT" w:hAnsi="CiscoSansTT" w:cs="CiscoSansTT"/>
                <w:sz w:val="18"/>
              </w:rPr>
            </w:pPr>
            <w:r w:rsidRPr="008C3C96">
              <w:rPr>
                <w:rFonts w:ascii="CiscoSansTT" w:hAnsi="CiscoSansTT" w:cs="CiscoSansTT"/>
                <w:sz w:val="18"/>
              </w:rPr>
              <w:t xml:space="preserve">            "0 network entries and 0 paths using 0 bytes of memory",</w:t>
            </w:r>
          </w:p>
          <w:p w14:paraId="341710F9" w14:textId="77777777" w:rsidR="001F368A" w:rsidRPr="008C3C96" w:rsidRDefault="001F368A" w:rsidP="00DC489A">
            <w:pPr>
              <w:pStyle w:val="dC-CommandLine"/>
              <w:rPr>
                <w:rFonts w:ascii="CiscoSansTT" w:hAnsi="CiscoSansTT" w:cs="CiscoSansTT"/>
                <w:sz w:val="18"/>
              </w:rPr>
            </w:pPr>
            <w:r w:rsidRPr="008C3C96">
              <w:rPr>
                <w:rFonts w:ascii="CiscoSansTT" w:hAnsi="CiscoSansTT" w:cs="CiscoSansTT"/>
                <w:sz w:val="18"/>
              </w:rPr>
              <w:t xml:space="preserve">            "BGP attribute entries [0/0], BGP AS path entries [0/0]",</w:t>
            </w:r>
          </w:p>
          <w:p w14:paraId="73F2F38D" w14:textId="77777777" w:rsidR="001F368A" w:rsidRPr="008C3C96" w:rsidRDefault="001F368A" w:rsidP="00DC489A">
            <w:pPr>
              <w:pStyle w:val="dC-CommandLine"/>
              <w:rPr>
                <w:rFonts w:ascii="CiscoSansTT" w:hAnsi="CiscoSansTT" w:cs="CiscoSansTT"/>
                <w:sz w:val="18"/>
              </w:rPr>
            </w:pPr>
            <w:r w:rsidRPr="008C3C96">
              <w:rPr>
                <w:rFonts w:ascii="CiscoSansTT" w:hAnsi="CiscoSansTT" w:cs="CiscoSansTT"/>
                <w:sz w:val="18"/>
              </w:rPr>
              <w:t xml:space="preserve">            "BGP community entries [0/0], BGP </w:t>
            </w:r>
            <w:proofErr w:type="spellStart"/>
            <w:r w:rsidRPr="008C3C96">
              <w:rPr>
                <w:rFonts w:ascii="CiscoSansTT" w:hAnsi="CiscoSansTT" w:cs="CiscoSansTT"/>
                <w:sz w:val="18"/>
              </w:rPr>
              <w:t>clusterlist</w:t>
            </w:r>
            <w:proofErr w:type="spellEnd"/>
            <w:r w:rsidRPr="008C3C96">
              <w:rPr>
                <w:rFonts w:ascii="CiscoSansTT" w:hAnsi="CiscoSansTT" w:cs="CiscoSansTT"/>
                <w:sz w:val="18"/>
              </w:rPr>
              <w:t xml:space="preserve"> entries [0/0]",</w:t>
            </w:r>
          </w:p>
          <w:p w14:paraId="4A7652EC" w14:textId="77777777" w:rsidR="001F368A" w:rsidRPr="008C3C96" w:rsidRDefault="001F368A" w:rsidP="00DC489A">
            <w:pPr>
              <w:pStyle w:val="dC-CommandLine"/>
              <w:rPr>
                <w:rFonts w:ascii="CiscoSansTT" w:hAnsi="CiscoSansTT" w:cs="CiscoSansTT"/>
                <w:sz w:val="18"/>
              </w:rPr>
            </w:pPr>
            <w:r w:rsidRPr="008C3C96">
              <w:rPr>
                <w:rFonts w:ascii="CiscoSansTT" w:hAnsi="CiscoSansTT" w:cs="CiscoSansTT"/>
                <w:sz w:val="18"/>
              </w:rPr>
              <w:t xml:space="preserve">            "",</w:t>
            </w:r>
          </w:p>
          <w:p w14:paraId="3857F463" w14:textId="77777777" w:rsidR="001F368A" w:rsidRPr="008C3C96" w:rsidRDefault="001F368A" w:rsidP="00DC489A">
            <w:pPr>
              <w:pStyle w:val="dC-CommandLine"/>
              <w:rPr>
                <w:rFonts w:ascii="CiscoSansTT" w:hAnsi="CiscoSansTT" w:cs="CiscoSansTT"/>
                <w:sz w:val="18"/>
              </w:rPr>
            </w:pPr>
            <w:r w:rsidRPr="008C3C96">
              <w:rPr>
                <w:rFonts w:ascii="CiscoSansTT" w:hAnsi="CiscoSansTT" w:cs="CiscoSansTT"/>
                <w:sz w:val="18"/>
              </w:rPr>
              <w:t xml:space="preserve">            "Neighbor        V    AS </w:t>
            </w:r>
            <w:proofErr w:type="spellStart"/>
            <w:r w:rsidRPr="008C3C96">
              <w:rPr>
                <w:rFonts w:ascii="CiscoSansTT" w:hAnsi="CiscoSansTT" w:cs="CiscoSansTT"/>
                <w:sz w:val="18"/>
              </w:rPr>
              <w:t>MsgRcvd</w:t>
            </w:r>
            <w:proofErr w:type="spellEnd"/>
            <w:r w:rsidRPr="008C3C96">
              <w:rPr>
                <w:rFonts w:ascii="CiscoSansTT" w:hAnsi="CiscoSansTT" w:cs="CiscoSansTT"/>
                <w:sz w:val="18"/>
              </w:rPr>
              <w:t xml:space="preserve"> </w:t>
            </w:r>
            <w:proofErr w:type="spellStart"/>
            <w:r w:rsidRPr="008C3C96">
              <w:rPr>
                <w:rFonts w:ascii="CiscoSansTT" w:hAnsi="CiscoSansTT" w:cs="CiscoSansTT"/>
                <w:sz w:val="18"/>
              </w:rPr>
              <w:t>MsgSent</w:t>
            </w:r>
            <w:proofErr w:type="spellEnd"/>
            <w:r w:rsidRPr="008C3C96">
              <w:rPr>
                <w:rFonts w:ascii="CiscoSansTT" w:hAnsi="CiscoSansTT" w:cs="CiscoSansTT"/>
                <w:sz w:val="18"/>
              </w:rPr>
              <w:t xml:space="preserve">   </w:t>
            </w:r>
            <w:proofErr w:type="spellStart"/>
            <w:proofErr w:type="gramStart"/>
            <w:r w:rsidRPr="008C3C96">
              <w:rPr>
                <w:rFonts w:ascii="CiscoSansTT" w:hAnsi="CiscoSansTT" w:cs="CiscoSansTT"/>
                <w:sz w:val="18"/>
              </w:rPr>
              <w:t>TblVer</w:t>
            </w:r>
            <w:proofErr w:type="spellEnd"/>
            <w:r w:rsidRPr="008C3C96">
              <w:rPr>
                <w:rFonts w:ascii="CiscoSansTT" w:hAnsi="CiscoSansTT" w:cs="CiscoSansTT"/>
                <w:sz w:val="18"/>
              </w:rPr>
              <w:t xml:space="preserve">  </w:t>
            </w:r>
            <w:proofErr w:type="spellStart"/>
            <w:r w:rsidRPr="008C3C96">
              <w:rPr>
                <w:rFonts w:ascii="CiscoSansTT" w:hAnsi="CiscoSansTT" w:cs="CiscoSansTT"/>
                <w:sz w:val="18"/>
              </w:rPr>
              <w:t>InQ</w:t>
            </w:r>
            <w:proofErr w:type="spellEnd"/>
            <w:proofErr w:type="gramEnd"/>
            <w:r w:rsidRPr="008C3C96">
              <w:rPr>
                <w:rFonts w:ascii="CiscoSansTT" w:hAnsi="CiscoSansTT" w:cs="CiscoSansTT"/>
                <w:sz w:val="18"/>
              </w:rPr>
              <w:t xml:space="preserve"> </w:t>
            </w:r>
            <w:proofErr w:type="spellStart"/>
            <w:r w:rsidRPr="008C3C96">
              <w:rPr>
                <w:rFonts w:ascii="CiscoSansTT" w:hAnsi="CiscoSansTT" w:cs="CiscoSansTT"/>
                <w:sz w:val="18"/>
              </w:rPr>
              <w:t>OutQ</w:t>
            </w:r>
            <w:proofErr w:type="spellEnd"/>
            <w:r w:rsidRPr="008C3C96">
              <w:rPr>
                <w:rFonts w:ascii="CiscoSansTT" w:hAnsi="CiscoSansTT" w:cs="CiscoSansTT"/>
                <w:sz w:val="18"/>
              </w:rPr>
              <w:t xml:space="preserve"> Up/Down  State/</w:t>
            </w:r>
            <w:proofErr w:type="spellStart"/>
            <w:r w:rsidRPr="008C3C96">
              <w:rPr>
                <w:rFonts w:ascii="CiscoSansTT" w:hAnsi="CiscoSansTT" w:cs="CiscoSansTT"/>
                <w:sz w:val="18"/>
              </w:rPr>
              <w:t>PfxRcd</w:t>
            </w:r>
            <w:proofErr w:type="spellEnd"/>
            <w:r w:rsidRPr="008C3C96">
              <w:rPr>
                <w:rFonts w:ascii="CiscoSansTT" w:hAnsi="CiscoSansTT" w:cs="CiscoSansTT"/>
                <w:sz w:val="18"/>
              </w:rPr>
              <w:t>",</w:t>
            </w:r>
          </w:p>
          <w:p w14:paraId="21474CD6" w14:textId="77777777" w:rsidR="001F368A" w:rsidRPr="008C3C96" w:rsidRDefault="001F368A" w:rsidP="00DC489A">
            <w:pPr>
              <w:pStyle w:val="dC-CommandLine"/>
              <w:rPr>
                <w:rFonts w:ascii="CiscoSansTT" w:hAnsi="CiscoSansTT" w:cs="CiscoSansTT"/>
                <w:sz w:val="18"/>
                <w:highlight w:val="yellow"/>
              </w:rPr>
            </w:pPr>
            <w:r w:rsidRPr="008C3C96">
              <w:rPr>
                <w:rFonts w:ascii="CiscoSansTT" w:hAnsi="CiscoSansTT" w:cs="CiscoSansTT"/>
                <w:sz w:val="18"/>
              </w:rPr>
              <w:t xml:space="preserve">            </w:t>
            </w:r>
            <w:r w:rsidRPr="008C3C96">
              <w:rPr>
                <w:rFonts w:ascii="CiscoSansTT" w:hAnsi="CiscoSansTT" w:cs="CiscoSansTT"/>
                <w:sz w:val="18"/>
                <w:highlight w:val="yellow"/>
              </w:rPr>
              <w:t>"192.168.0.6     4 65000      52      53        8    0    0 00:24:19 0         ",</w:t>
            </w:r>
          </w:p>
          <w:p w14:paraId="475B8389" w14:textId="77777777" w:rsidR="001F368A" w:rsidRPr="008C3C96" w:rsidRDefault="001F368A" w:rsidP="00DC489A">
            <w:pPr>
              <w:pStyle w:val="dC-CommandLine"/>
              <w:rPr>
                <w:rFonts w:ascii="CiscoSansTT" w:hAnsi="CiscoSansTT" w:cs="CiscoSansTT"/>
                <w:sz w:val="18"/>
              </w:rPr>
            </w:pPr>
            <w:r w:rsidRPr="008C3C96">
              <w:rPr>
                <w:rFonts w:ascii="CiscoSansTT" w:hAnsi="CiscoSansTT" w:cs="CiscoSansTT"/>
                <w:sz w:val="18"/>
                <w:highlight w:val="yellow"/>
              </w:rPr>
              <w:t xml:space="preserve">            "192.168.0.7     4 65000      47      49        8    0    0 00:30:47 0"</w:t>
            </w:r>
          </w:p>
          <w:p w14:paraId="1CD1F7C9" w14:textId="77777777" w:rsidR="001F368A" w:rsidRPr="008C3C96" w:rsidRDefault="001F368A" w:rsidP="00DC489A">
            <w:pPr>
              <w:pStyle w:val="dC-CommandLine"/>
              <w:rPr>
                <w:rFonts w:ascii="CiscoSansTT" w:hAnsi="CiscoSansTT" w:cs="CiscoSansTT"/>
                <w:sz w:val="18"/>
              </w:rPr>
            </w:pPr>
            <w:r w:rsidRPr="008C3C96">
              <w:rPr>
                <w:rFonts w:ascii="CiscoSansTT" w:hAnsi="CiscoSansTT" w:cs="CiscoSansTT"/>
                <w:sz w:val="18"/>
              </w:rPr>
              <w:t xml:space="preserve">        ],</w:t>
            </w:r>
          </w:p>
          <w:p w14:paraId="3E1BABC4" w14:textId="77777777" w:rsidR="001F368A" w:rsidRPr="008C3C96" w:rsidRDefault="001F368A" w:rsidP="00DC489A">
            <w:pPr>
              <w:pStyle w:val="dC-CommandLine"/>
              <w:rPr>
                <w:rFonts w:ascii="CiscoSansTT" w:hAnsi="CiscoSansTT" w:cs="CiscoSansTT"/>
                <w:sz w:val="18"/>
              </w:rPr>
            </w:pPr>
            <w:r w:rsidRPr="008C3C96">
              <w:rPr>
                <w:rFonts w:ascii="CiscoSansTT" w:hAnsi="CiscoSansTT" w:cs="CiscoSansTT"/>
                <w:sz w:val="18"/>
              </w:rPr>
              <w:t xml:space="preserve">        [</w:t>
            </w:r>
          </w:p>
          <w:p w14:paraId="46995E90" w14:textId="77777777" w:rsidR="001F368A" w:rsidRPr="008C3C96" w:rsidRDefault="001F368A" w:rsidP="00DC489A">
            <w:pPr>
              <w:pStyle w:val="dC-CommandLine"/>
              <w:rPr>
                <w:rFonts w:ascii="CiscoSansTT" w:hAnsi="CiscoSansTT" w:cs="CiscoSansTT"/>
                <w:sz w:val="18"/>
              </w:rPr>
            </w:pPr>
            <w:r w:rsidRPr="008C3C96">
              <w:rPr>
                <w:rFonts w:ascii="CiscoSansTT" w:hAnsi="CiscoSansTT" w:cs="CiscoSansTT"/>
                <w:sz w:val="18"/>
              </w:rPr>
              <w:t xml:space="preserve">            "PIM Neighbor Status for VRF \"default\"",</w:t>
            </w:r>
          </w:p>
          <w:p w14:paraId="04CD846C" w14:textId="77777777" w:rsidR="001F368A" w:rsidRPr="008C3C96" w:rsidRDefault="001F368A" w:rsidP="00DC489A">
            <w:pPr>
              <w:pStyle w:val="dC-CommandLine"/>
              <w:rPr>
                <w:rFonts w:ascii="CiscoSansTT" w:hAnsi="CiscoSansTT" w:cs="CiscoSansTT"/>
                <w:sz w:val="18"/>
              </w:rPr>
            </w:pPr>
            <w:r w:rsidRPr="008C3C96">
              <w:rPr>
                <w:rFonts w:ascii="CiscoSansTT" w:hAnsi="CiscoSansTT" w:cs="CiscoSansTT"/>
                <w:sz w:val="18"/>
              </w:rPr>
              <w:t xml:space="preserve">            "Neighbor        Interface            Uptime    Expires   DR       </w:t>
            </w:r>
            <w:proofErr w:type="spellStart"/>
            <w:r w:rsidRPr="008C3C96">
              <w:rPr>
                <w:rFonts w:ascii="CiscoSansTT" w:hAnsi="CiscoSansTT" w:cs="CiscoSansTT"/>
                <w:sz w:val="18"/>
              </w:rPr>
              <w:t>Bidir</w:t>
            </w:r>
            <w:proofErr w:type="spellEnd"/>
            <w:proofErr w:type="gramStart"/>
            <w:r w:rsidRPr="008C3C96">
              <w:rPr>
                <w:rFonts w:ascii="CiscoSansTT" w:hAnsi="CiscoSansTT" w:cs="CiscoSansTT"/>
                <w:sz w:val="18"/>
              </w:rPr>
              <w:t>-  BFD</w:t>
            </w:r>
            <w:proofErr w:type="gramEnd"/>
            <w:r w:rsidRPr="008C3C96">
              <w:rPr>
                <w:rFonts w:ascii="CiscoSansTT" w:hAnsi="CiscoSansTT" w:cs="CiscoSansTT"/>
                <w:sz w:val="18"/>
              </w:rPr>
              <w:t>",</w:t>
            </w:r>
          </w:p>
          <w:p w14:paraId="5B5DC8FF" w14:textId="77777777" w:rsidR="001F368A" w:rsidRPr="008C3C96" w:rsidRDefault="001F368A" w:rsidP="00DC489A">
            <w:pPr>
              <w:pStyle w:val="dC-CommandLine"/>
              <w:rPr>
                <w:rFonts w:ascii="CiscoSansTT" w:hAnsi="CiscoSansTT" w:cs="CiscoSansTT"/>
                <w:sz w:val="18"/>
              </w:rPr>
            </w:pPr>
            <w:r w:rsidRPr="008C3C96">
              <w:rPr>
                <w:rFonts w:ascii="CiscoSansTT" w:hAnsi="CiscoSansTT" w:cs="CiscoSansTT"/>
                <w:sz w:val="18"/>
              </w:rPr>
              <w:t xml:space="preserve">            "                                                         Priority Capable State",</w:t>
            </w:r>
          </w:p>
          <w:p w14:paraId="37F4CD75" w14:textId="77777777" w:rsidR="001F368A" w:rsidRPr="008C3C96" w:rsidRDefault="001F368A" w:rsidP="00DC489A">
            <w:pPr>
              <w:pStyle w:val="dC-CommandLine"/>
              <w:rPr>
                <w:rFonts w:ascii="CiscoSansTT" w:hAnsi="CiscoSansTT" w:cs="CiscoSansTT"/>
                <w:sz w:val="18"/>
                <w:highlight w:val="yellow"/>
              </w:rPr>
            </w:pPr>
            <w:r w:rsidRPr="008C3C96">
              <w:rPr>
                <w:rFonts w:ascii="CiscoSansTT" w:hAnsi="CiscoSansTT" w:cs="CiscoSansTT"/>
                <w:sz w:val="18"/>
              </w:rPr>
              <w:t xml:space="preserve">            </w:t>
            </w:r>
            <w:r w:rsidRPr="008C3C96">
              <w:rPr>
                <w:rFonts w:ascii="CiscoSansTT" w:hAnsi="CiscoSansTT" w:cs="CiscoSansTT"/>
                <w:sz w:val="18"/>
                <w:highlight w:val="yellow"/>
              </w:rPr>
              <w:t>"10.0.0.29       Ethernet1/1          00:15:</w:t>
            </w:r>
            <w:proofErr w:type="gramStart"/>
            <w:r w:rsidRPr="008C3C96">
              <w:rPr>
                <w:rFonts w:ascii="CiscoSansTT" w:hAnsi="CiscoSansTT" w:cs="CiscoSansTT"/>
                <w:sz w:val="18"/>
                <w:highlight w:val="yellow"/>
              </w:rPr>
              <w:t>53  00</w:t>
            </w:r>
            <w:proofErr w:type="gramEnd"/>
            <w:r w:rsidRPr="008C3C96">
              <w:rPr>
                <w:rFonts w:ascii="CiscoSansTT" w:hAnsi="CiscoSansTT" w:cs="CiscoSansTT"/>
                <w:sz w:val="18"/>
                <w:highlight w:val="yellow"/>
              </w:rPr>
              <w:t>:01:23  1        yes     n/a",</w:t>
            </w:r>
          </w:p>
          <w:p w14:paraId="457ACDC8" w14:textId="77777777" w:rsidR="001F368A" w:rsidRPr="008C3C96" w:rsidRDefault="001F368A" w:rsidP="00DC489A">
            <w:pPr>
              <w:pStyle w:val="dC-CommandLine"/>
              <w:rPr>
                <w:rFonts w:ascii="CiscoSansTT" w:hAnsi="CiscoSansTT" w:cs="CiscoSansTT"/>
                <w:sz w:val="18"/>
              </w:rPr>
            </w:pPr>
            <w:r w:rsidRPr="008C3C96">
              <w:rPr>
                <w:rFonts w:ascii="CiscoSansTT" w:hAnsi="CiscoSansTT" w:cs="CiscoSansTT"/>
                <w:sz w:val="18"/>
                <w:highlight w:val="yellow"/>
              </w:rPr>
              <w:t xml:space="preserve">            "10.0.128.13     Ethernet1/2          00:15:</w:t>
            </w:r>
            <w:proofErr w:type="gramStart"/>
            <w:r w:rsidRPr="008C3C96">
              <w:rPr>
                <w:rFonts w:ascii="CiscoSansTT" w:hAnsi="CiscoSansTT" w:cs="CiscoSansTT"/>
                <w:sz w:val="18"/>
                <w:highlight w:val="yellow"/>
              </w:rPr>
              <w:t>47  00</w:t>
            </w:r>
            <w:proofErr w:type="gramEnd"/>
            <w:r w:rsidRPr="008C3C96">
              <w:rPr>
                <w:rFonts w:ascii="CiscoSansTT" w:hAnsi="CiscoSansTT" w:cs="CiscoSansTT"/>
                <w:sz w:val="18"/>
                <w:highlight w:val="yellow"/>
              </w:rPr>
              <w:t>:01:37  1        yes     n/a"</w:t>
            </w:r>
          </w:p>
          <w:p w14:paraId="1335480D" w14:textId="77777777" w:rsidR="001F368A" w:rsidRPr="008C3C96" w:rsidRDefault="001F368A" w:rsidP="00DC489A">
            <w:pPr>
              <w:pStyle w:val="dC-CommandLine"/>
              <w:rPr>
                <w:rFonts w:ascii="CiscoSansTT" w:hAnsi="CiscoSansTT" w:cs="CiscoSansTT"/>
                <w:sz w:val="18"/>
              </w:rPr>
            </w:pPr>
            <w:r w:rsidRPr="008C3C96">
              <w:rPr>
                <w:rFonts w:ascii="CiscoSansTT" w:hAnsi="CiscoSansTT" w:cs="CiscoSansTT"/>
                <w:sz w:val="18"/>
              </w:rPr>
              <w:t xml:space="preserve">        ]</w:t>
            </w:r>
          </w:p>
          <w:p w14:paraId="7E19DEC1" w14:textId="77777777" w:rsidR="001F368A" w:rsidRPr="008C3C96" w:rsidRDefault="001F368A" w:rsidP="00DC489A">
            <w:pPr>
              <w:pStyle w:val="dC-CommandLine"/>
              <w:rPr>
                <w:rFonts w:ascii="CiscoSansTT" w:hAnsi="CiscoSansTT" w:cs="CiscoSansTT"/>
                <w:sz w:val="18"/>
              </w:rPr>
            </w:pPr>
            <w:r w:rsidRPr="008C3C96">
              <w:rPr>
                <w:rFonts w:ascii="CiscoSansTT" w:hAnsi="CiscoSansTT" w:cs="CiscoSansTT"/>
                <w:sz w:val="18"/>
              </w:rPr>
              <w:t xml:space="preserve">    ]</w:t>
            </w:r>
          </w:p>
          <w:p w14:paraId="41838F9E" w14:textId="77777777" w:rsidR="001F368A" w:rsidRPr="008C3C96" w:rsidRDefault="001F368A" w:rsidP="00DC489A">
            <w:pPr>
              <w:pStyle w:val="dC-CommandLine"/>
              <w:rPr>
                <w:rFonts w:ascii="CiscoSansTT" w:hAnsi="CiscoSansTT" w:cs="CiscoSansTT"/>
                <w:sz w:val="18"/>
              </w:rPr>
            </w:pPr>
            <w:r w:rsidRPr="008C3C96">
              <w:rPr>
                <w:rFonts w:ascii="CiscoSansTT" w:hAnsi="CiscoSansTT" w:cs="CiscoSansTT"/>
                <w:sz w:val="18"/>
              </w:rPr>
              <w:t>}</w:t>
            </w:r>
          </w:p>
          <w:p w14:paraId="6F2983D3" w14:textId="77777777" w:rsidR="001F368A" w:rsidRPr="008C3C96" w:rsidRDefault="001F368A" w:rsidP="00DC489A">
            <w:pPr>
              <w:pStyle w:val="dC-CommandLine"/>
              <w:rPr>
                <w:rFonts w:ascii="CiscoSansTT" w:hAnsi="CiscoSansTT" w:cs="CiscoSansTT"/>
                <w:sz w:val="18"/>
              </w:rPr>
            </w:pPr>
          </w:p>
          <w:p w14:paraId="26B33748" w14:textId="77777777" w:rsidR="001F368A" w:rsidRPr="008C3C96" w:rsidRDefault="001F368A" w:rsidP="00DC489A">
            <w:pPr>
              <w:pStyle w:val="dC-CommandLine"/>
              <w:rPr>
                <w:rFonts w:ascii="CiscoSansTT" w:hAnsi="CiscoSansTT" w:cs="CiscoSansTT"/>
                <w:sz w:val="18"/>
              </w:rPr>
            </w:pPr>
            <w:r w:rsidRPr="008C3C96">
              <w:rPr>
                <w:rFonts w:ascii="CiscoSansTT" w:hAnsi="CiscoSansTT" w:cs="CiscoSansTT"/>
                <w:sz w:val="18"/>
              </w:rPr>
              <w:t>PLAY RECAP **************************************************************************************************************************************************************</w:t>
            </w:r>
          </w:p>
          <w:p w14:paraId="445C81EC" w14:textId="77777777" w:rsidR="001F368A" w:rsidRPr="008C3C96" w:rsidRDefault="001F368A" w:rsidP="00DC489A">
            <w:pPr>
              <w:pStyle w:val="dC-CommandLine"/>
              <w:rPr>
                <w:rFonts w:ascii="CiscoSansTT" w:hAnsi="CiscoSansTT" w:cs="CiscoSansTT"/>
                <w:sz w:val="18"/>
              </w:rPr>
            </w:pPr>
            <w:r w:rsidRPr="008C3C96">
              <w:rPr>
                <w:rFonts w:ascii="CiscoSansTT" w:hAnsi="CiscoSansTT" w:cs="CiscoSansTT"/>
                <w:sz w:val="18"/>
              </w:rPr>
              <w:t xml:space="preserve">198.18.4.101             </w:t>
            </w:r>
            <w:proofErr w:type="gramStart"/>
            <w:r w:rsidRPr="008C3C96">
              <w:rPr>
                <w:rFonts w:ascii="CiscoSansTT" w:hAnsi="CiscoSansTT" w:cs="CiscoSansTT"/>
                <w:sz w:val="18"/>
              </w:rPr>
              <w:t xml:space="preserve">  :</w:t>
            </w:r>
            <w:proofErr w:type="gramEnd"/>
            <w:r w:rsidRPr="008C3C96">
              <w:rPr>
                <w:rFonts w:ascii="CiscoSansTT" w:hAnsi="CiscoSansTT" w:cs="CiscoSansTT"/>
                <w:sz w:val="18"/>
              </w:rPr>
              <w:t xml:space="preserve"> ok=2    changed=0    unreachable=0    failed=0</w:t>
            </w:r>
          </w:p>
          <w:p w14:paraId="2BF1207D" w14:textId="77777777" w:rsidR="001F368A" w:rsidRPr="008C3C96" w:rsidRDefault="001F368A" w:rsidP="00DC489A">
            <w:pPr>
              <w:pStyle w:val="dC-CommandLine"/>
              <w:rPr>
                <w:rFonts w:ascii="CiscoSansTT" w:hAnsi="CiscoSansTT" w:cs="CiscoSansTT"/>
                <w:sz w:val="18"/>
              </w:rPr>
            </w:pPr>
            <w:r w:rsidRPr="008C3C96">
              <w:rPr>
                <w:rFonts w:ascii="CiscoSansTT" w:hAnsi="CiscoSansTT" w:cs="CiscoSansTT"/>
                <w:sz w:val="18"/>
              </w:rPr>
              <w:t xml:space="preserve">198.18.4.103             </w:t>
            </w:r>
            <w:proofErr w:type="gramStart"/>
            <w:r w:rsidRPr="008C3C96">
              <w:rPr>
                <w:rFonts w:ascii="CiscoSansTT" w:hAnsi="CiscoSansTT" w:cs="CiscoSansTT"/>
                <w:sz w:val="18"/>
              </w:rPr>
              <w:t xml:space="preserve">  :</w:t>
            </w:r>
            <w:proofErr w:type="gramEnd"/>
            <w:r w:rsidRPr="008C3C96">
              <w:rPr>
                <w:rFonts w:ascii="CiscoSansTT" w:hAnsi="CiscoSansTT" w:cs="CiscoSansTT"/>
                <w:sz w:val="18"/>
              </w:rPr>
              <w:t xml:space="preserve"> ok=2    changed=0    unreachable=0    failed=0</w:t>
            </w:r>
          </w:p>
          <w:p w14:paraId="5C782883" w14:textId="77777777" w:rsidR="001F368A" w:rsidRPr="008C3C96" w:rsidRDefault="001F368A" w:rsidP="00DC489A">
            <w:pPr>
              <w:pStyle w:val="dC-CommandLine"/>
              <w:rPr>
                <w:rFonts w:ascii="CiscoSansTT" w:hAnsi="CiscoSansTT" w:cs="CiscoSansTT"/>
                <w:sz w:val="18"/>
              </w:rPr>
            </w:pPr>
            <w:r w:rsidRPr="008C3C96">
              <w:rPr>
                <w:rFonts w:ascii="CiscoSansTT" w:hAnsi="CiscoSansTT" w:cs="CiscoSansTT"/>
                <w:sz w:val="18"/>
              </w:rPr>
              <w:t xml:space="preserve">198.18.4.104             </w:t>
            </w:r>
            <w:proofErr w:type="gramStart"/>
            <w:r w:rsidRPr="008C3C96">
              <w:rPr>
                <w:rFonts w:ascii="CiscoSansTT" w:hAnsi="CiscoSansTT" w:cs="CiscoSansTT"/>
                <w:sz w:val="18"/>
              </w:rPr>
              <w:t xml:space="preserve">  :</w:t>
            </w:r>
            <w:proofErr w:type="gramEnd"/>
            <w:r w:rsidRPr="008C3C96">
              <w:rPr>
                <w:rFonts w:ascii="CiscoSansTT" w:hAnsi="CiscoSansTT" w:cs="CiscoSansTT"/>
                <w:sz w:val="18"/>
              </w:rPr>
              <w:t xml:space="preserve"> ok=2    changed=0    unreachable=0    failed=0</w:t>
            </w:r>
          </w:p>
        </w:tc>
      </w:tr>
    </w:tbl>
    <w:p w14:paraId="6F844AB5" w14:textId="77777777" w:rsidR="001F368A" w:rsidRPr="008C3C96" w:rsidRDefault="001F368A" w:rsidP="001F368A">
      <w:pPr>
        <w:pStyle w:val="dC-Normal"/>
        <w:rPr>
          <w:rFonts w:ascii="CiscoSansTT" w:hAnsi="CiscoSansTT" w:cs="CiscoSansTT"/>
        </w:rPr>
      </w:pPr>
    </w:p>
    <w:p w14:paraId="41330361" w14:textId="77777777" w:rsidR="001F368A" w:rsidRPr="008C3C96" w:rsidRDefault="001F368A" w:rsidP="001F368A">
      <w:pPr>
        <w:pStyle w:val="dC-Normal"/>
        <w:rPr>
          <w:rFonts w:ascii="CiscoSansTT" w:hAnsi="CiscoSansTT" w:cs="CiscoSansTT"/>
          <w:sz w:val="24"/>
          <w:szCs w:val="24"/>
        </w:rPr>
      </w:pPr>
      <w:r w:rsidRPr="008C3C96">
        <w:rPr>
          <w:rFonts w:ascii="CiscoSansTT" w:hAnsi="CiscoSansTT" w:cs="CiscoSansTT"/>
          <w:sz w:val="24"/>
          <w:szCs w:val="24"/>
        </w:rPr>
        <w:t>Run “</w:t>
      </w:r>
      <w:proofErr w:type="spellStart"/>
      <w:r w:rsidRPr="008C3C96">
        <w:rPr>
          <w:rFonts w:ascii="CiscoSansTT" w:hAnsi="CiscoSansTT" w:cs="CiscoSansTT"/>
          <w:b/>
          <w:sz w:val="24"/>
          <w:szCs w:val="24"/>
        </w:rPr>
        <w:t>verify_fabric.yml</w:t>
      </w:r>
      <w:proofErr w:type="spellEnd"/>
      <w:r w:rsidRPr="008C3C96">
        <w:rPr>
          <w:rFonts w:ascii="CiscoSansTT" w:hAnsi="CiscoSansTT" w:cs="CiscoSansTT"/>
          <w:b/>
          <w:sz w:val="24"/>
          <w:szCs w:val="24"/>
        </w:rPr>
        <w:t xml:space="preserve">” </w:t>
      </w:r>
      <w:r w:rsidRPr="008C3C96">
        <w:rPr>
          <w:rFonts w:ascii="CiscoSansTT" w:hAnsi="CiscoSansTT" w:cs="CiscoSansTT"/>
          <w:sz w:val="24"/>
          <w:szCs w:val="24"/>
        </w:rPr>
        <w:t xml:space="preserve">playbook and verify the output for overlay </w:t>
      </w:r>
    </w:p>
    <w:p w14:paraId="5D15835E" w14:textId="77777777" w:rsidR="001F368A" w:rsidRPr="008C3C96" w:rsidRDefault="001F368A" w:rsidP="001F368A">
      <w:pPr>
        <w:pStyle w:val="dC-Note"/>
        <w:rPr>
          <w:rFonts w:ascii="CiscoSansTT" w:hAnsi="CiscoSansTT" w:cs="CiscoSansTT"/>
        </w:rPr>
      </w:pPr>
      <w:r w:rsidRPr="008C3C96">
        <w:rPr>
          <w:rFonts w:ascii="CiscoSansTT" w:hAnsi="CiscoSansTT" w:cs="CiscoSansTT"/>
        </w:rPr>
        <w:lastRenderedPageBreak/>
        <w:t xml:space="preserve">The output shows </w:t>
      </w:r>
      <w:proofErr w:type="spellStart"/>
      <w:r w:rsidRPr="008C3C96">
        <w:rPr>
          <w:rFonts w:ascii="CiscoSansTT" w:hAnsi="CiscoSansTT" w:cs="CiscoSansTT"/>
        </w:rPr>
        <w:t>nve</w:t>
      </w:r>
      <w:proofErr w:type="spellEnd"/>
      <w:r w:rsidRPr="008C3C96">
        <w:rPr>
          <w:rFonts w:ascii="CiscoSansTT" w:hAnsi="CiscoSansTT" w:cs="CiscoSansTT"/>
        </w:rPr>
        <w:t xml:space="preserve"> tunnel peer, host route in </w:t>
      </w:r>
      <w:proofErr w:type="spellStart"/>
      <w:r w:rsidRPr="008C3C96">
        <w:rPr>
          <w:rFonts w:ascii="CiscoSansTT" w:hAnsi="CiscoSansTT" w:cs="CiscoSansTT"/>
        </w:rPr>
        <w:t>bgp</w:t>
      </w:r>
      <w:proofErr w:type="spellEnd"/>
      <w:r w:rsidRPr="008C3C96">
        <w:rPr>
          <w:rFonts w:ascii="CiscoSansTT" w:hAnsi="CiscoSansTT" w:cs="CiscoSansTT"/>
        </w:rPr>
        <w:t xml:space="preserve"> EVPN from all leaf switches</w:t>
      </w:r>
    </w:p>
    <w:tbl>
      <w:tblPr>
        <w:tblStyle w:val="TableGrid"/>
        <w:tblW w:w="0" w:type="auto"/>
        <w:tblLook w:val="04A0" w:firstRow="1" w:lastRow="0" w:firstColumn="1" w:lastColumn="0" w:noHBand="0" w:noVBand="1"/>
      </w:tblPr>
      <w:tblGrid>
        <w:gridCol w:w="9016"/>
      </w:tblGrid>
      <w:tr w:rsidR="001F368A" w:rsidRPr="008C3C96" w14:paraId="29D97505" w14:textId="77777777" w:rsidTr="00DC489A">
        <w:tc>
          <w:tcPr>
            <w:tcW w:w="10416" w:type="dxa"/>
          </w:tcPr>
          <w:p w14:paraId="1D5D92E7" w14:textId="77777777" w:rsidR="001F368A" w:rsidRPr="008C3C96" w:rsidRDefault="001F368A" w:rsidP="00DC489A">
            <w:pPr>
              <w:pStyle w:val="dC-Normal"/>
              <w:rPr>
                <w:rFonts w:ascii="CiscoSansTT" w:hAnsi="CiscoSansTT" w:cs="CiscoSansTT"/>
              </w:rPr>
            </w:pPr>
            <w:r w:rsidRPr="008C3C96">
              <w:rPr>
                <w:rFonts w:ascii="CiscoSansTT" w:hAnsi="CiscoSansTT" w:cs="CiscoSansTT"/>
              </w:rPr>
              <w:t>[root@rhel7-tools LTRDCN-</w:t>
            </w:r>
            <w:proofErr w:type="gramStart"/>
            <w:r w:rsidRPr="008C3C96">
              <w:rPr>
                <w:rFonts w:ascii="CiscoSansTT" w:hAnsi="CiscoSansTT" w:cs="CiscoSansTT"/>
              </w:rPr>
              <w:t>1572]#</w:t>
            </w:r>
            <w:proofErr w:type="gramEnd"/>
            <w:r w:rsidRPr="008C3C96">
              <w:rPr>
                <w:rFonts w:ascii="CiscoSansTT" w:hAnsi="CiscoSansTT" w:cs="CiscoSansTT"/>
              </w:rPr>
              <w:t xml:space="preserve"> </w:t>
            </w:r>
            <w:r w:rsidRPr="008C3C96">
              <w:rPr>
                <w:rFonts w:ascii="CiscoSansTT" w:hAnsi="CiscoSansTT" w:cs="CiscoSansTT"/>
                <w:b/>
              </w:rPr>
              <w:t xml:space="preserve">ansible-playbook </w:t>
            </w:r>
            <w:proofErr w:type="spellStart"/>
            <w:r w:rsidRPr="008C3C96">
              <w:rPr>
                <w:rFonts w:ascii="CiscoSansTT" w:hAnsi="CiscoSansTT" w:cs="CiscoSansTT"/>
                <w:b/>
              </w:rPr>
              <w:t>verify_fabric.yml</w:t>
            </w:r>
            <w:proofErr w:type="spellEnd"/>
            <w:r w:rsidRPr="008C3C96">
              <w:rPr>
                <w:rFonts w:ascii="CiscoSansTT" w:hAnsi="CiscoSansTT" w:cs="CiscoSansTT"/>
                <w:b/>
              </w:rPr>
              <w:t xml:space="preserve"> --tags “overlay”</w:t>
            </w:r>
          </w:p>
        </w:tc>
      </w:tr>
    </w:tbl>
    <w:p w14:paraId="166B1723" w14:textId="77777777" w:rsidR="001F368A" w:rsidRPr="008C3C96" w:rsidRDefault="001F368A" w:rsidP="001F368A">
      <w:pPr>
        <w:pStyle w:val="dC-Normal"/>
        <w:rPr>
          <w:rFonts w:ascii="CiscoSansTT" w:hAnsi="CiscoSansTT" w:cs="CiscoSansTT"/>
        </w:rPr>
      </w:pPr>
      <w:r w:rsidRPr="008C3C96">
        <w:rPr>
          <w:rFonts w:ascii="CiscoSansTT" w:hAnsi="CiscoSansTT" w:cs="CiscoSansTT"/>
        </w:rPr>
        <w:t>Below screenshot of the partial output of above command:</w:t>
      </w:r>
    </w:p>
    <w:p w14:paraId="256356C9" w14:textId="77777777" w:rsidR="001F368A" w:rsidRPr="008C3C96" w:rsidRDefault="001F368A" w:rsidP="001F368A">
      <w:pPr>
        <w:pStyle w:val="dC-Normal"/>
        <w:rPr>
          <w:rFonts w:ascii="CiscoSansTT" w:hAnsi="CiscoSansTT" w:cs="CiscoSansTT"/>
        </w:rPr>
      </w:pPr>
      <w:r w:rsidRPr="008C3C96">
        <w:rPr>
          <w:rFonts w:ascii="CiscoSansTT" w:hAnsi="CiscoSansTT" w:cs="CiscoSansTT"/>
          <w:noProof/>
          <w:lang w:eastAsia="zh-CN"/>
        </w:rPr>
        <w:drawing>
          <wp:inline distT="0" distB="0" distL="0" distR="0" wp14:anchorId="3F9C9B95" wp14:editId="76097F96">
            <wp:extent cx="6620510" cy="5532755"/>
            <wp:effectExtent l="0" t="0" r="8890" b="444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Screen Shot 2018-01-26 at 1.38.29 PM.png"/>
                    <pic:cNvPicPr/>
                  </pic:nvPicPr>
                  <pic:blipFill>
                    <a:blip r:embed="rId88">
                      <a:extLst>
                        <a:ext uri="{28A0092B-C50C-407E-A947-70E740481C1C}">
                          <a14:useLocalDpi xmlns:a14="http://schemas.microsoft.com/office/drawing/2010/main" val="0"/>
                        </a:ext>
                      </a:extLst>
                    </a:blip>
                    <a:stretch>
                      <a:fillRect/>
                    </a:stretch>
                  </pic:blipFill>
                  <pic:spPr>
                    <a:xfrm>
                      <a:off x="0" y="0"/>
                      <a:ext cx="6620510" cy="5532755"/>
                    </a:xfrm>
                    <a:prstGeom prst="rect">
                      <a:avLst/>
                    </a:prstGeom>
                  </pic:spPr>
                </pic:pic>
              </a:graphicData>
            </a:graphic>
          </wp:inline>
        </w:drawing>
      </w:r>
    </w:p>
    <w:p w14:paraId="6F0511EB" w14:textId="77777777" w:rsidR="001F368A" w:rsidRPr="008C3C96" w:rsidRDefault="001F368A" w:rsidP="001F368A">
      <w:pPr>
        <w:pStyle w:val="dC-Normal"/>
        <w:rPr>
          <w:rFonts w:ascii="CiscoSansTT" w:hAnsi="CiscoSansTT" w:cs="CiscoSansTT"/>
          <w:sz w:val="24"/>
          <w:szCs w:val="24"/>
        </w:rPr>
      </w:pPr>
    </w:p>
    <w:p w14:paraId="308D475A" w14:textId="77777777" w:rsidR="001F368A" w:rsidRPr="008C3C96" w:rsidRDefault="001F368A" w:rsidP="001F368A">
      <w:pPr>
        <w:pStyle w:val="dC-Normal"/>
        <w:rPr>
          <w:rFonts w:ascii="CiscoSansTT" w:hAnsi="CiscoSansTT" w:cs="CiscoSansTT"/>
          <w:sz w:val="24"/>
          <w:szCs w:val="24"/>
        </w:rPr>
      </w:pPr>
    </w:p>
    <w:p w14:paraId="36F71F96" w14:textId="77777777" w:rsidR="001F368A" w:rsidRPr="008C3C96" w:rsidRDefault="001F368A" w:rsidP="001F368A">
      <w:pPr>
        <w:pStyle w:val="dC-Normal"/>
        <w:rPr>
          <w:rFonts w:ascii="CiscoSansTT" w:hAnsi="CiscoSansTT" w:cs="CiscoSansTT"/>
          <w:sz w:val="24"/>
          <w:szCs w:val="24"/>
        </w:rPr>
      </w:pPr>
      <w:r w:rsidRPr="008C3C96">
        <w:rPr>
          <w:rFonts w:ascii="CiscoSansTT" w:hAnsi="CiscoSansTT" w:cs="CiscoSansTT"/>
          <w:sz w:val="24"/>
          <w:szCs w:val="24"/>
        </w:rPr>
        <w:t xml:space="preserve">Verify the output for </w:t>
      </w:r>
      <w:proofErr w:type="spellStart"/>
      <w:r w:rsidRPr="008C3C96">
        <w:rPr>
          <w:rFonts w:ascii="CiscoSansTT" w:hAnsi="CiscoSansTT" w:cs="CiscoSansTT"/>
          <w:b/>
          <w:sz w:val="24"/>
          <w:szCs w:val="24"/>
        </w:rPr>
        <w:t>vne</w:t>
      </w:r>
      <w:proofErr w:type="spellEnd"/>
      <w:r w:rsidRPr="008C3C96">
        <w:rPr>
          <w:rFonts w:ascii="CiscoSansTT" w:hAnsi="CiscoSansTT" w:cs="CiscoSansTT"/>
          <w:b/>
          <w:sz w:val="24"/>
          <w:szCs w:val="24"/>
        </w:rPr>
        <w:t xml:space="preserve"> </w:t>
      </w:r>
      <w:proofErr w:type="spellStart"/>
      <w:r w:rsidRPr="008C3C96">
        <w:rPr>
          <w:rFonts w:ascii="CiscoSansTT" w:hAnsi="CiscoSansTT" w:cs="CiscoSansTT"/>
          <w:b/>
          <w:sz w:val="24"/>
          <w:szCs w:val="24"/>
        </w:rPr>
        <w:t>vni</w:t>
      </w:r>
      <w:proofErr w:type="spellEnd"/>
      <w:r w:rsidRPr="008C3C96">
        <w:rPr>
          <w:rFonts w:ascii="CiscoSansTT" w:hAnsi="CiscoSansTT" w:cs="CiscoSansTT"/>
          <w:b/>
          <w:sz w:val="24"/>
          <w:szCs w:val="24"/>
        </w:rPr>
        <w:t xml:space="preserve"> </w:t>
      </w:r>
      <w:r w:rsidRPr="008C3C96">
        <w:rPr>
          <w:rFonts w:ascii="CiscoSansTT" w:hAnsi="CiscoSansTT" w:cs="CiscoSansTT"/>
          <w:sz w:val="24"/>
          <w:szCs w:val="24"/>
        </w:rPr>
        <w:t xml:space="preserve">status, </w:t>
      </w:r>
      <w:proofErr w:type="spellStart"/>
      <w:r w:rsidRPr="008C3C96">
        <w:rPr>
          <w:rFonts w:ascii="CiscoSansTT" w:hAnsi="CiscoSansTT" w:cs="CiscoSansTT"/>
          <w:b/>
          <w:sz w:val="24"/>
          <w:szCs w:val="24"/>
        </w:rPr>
        <w:t>vne</w:t>
      </w:r>
      <w:proofErr w:type="spellEnd"/>
      <w:r w:rsidRPr="008C3C96">
        <w:rPr>
          <w:rFonts w:ascii="CiscoSansTT" w:hAnsi="CiscoSansTT" w:cs="CiscoSansTT"/>
          <w:b/>
          <w:sz w:val="24"/>
          <w:szCs w:val="24"/>
        </w:rPr>
        <w:t xml:space="preserve"> </w:t>
      </w:r>
      <w:r w:rsidRPr="008C3C96">
        <w:rPr>
          <w:rFonts w:ascii="CiscoSansTT" w:hAnsi="CiscoSansTT" w:cs="CiscoSansTT"/>
          <w:sz w:val="24"/>
          <w:szCs w:val="24"/>
        </w:rPr>
        <w:t xml:space="preserve">dynamic neighbors, </w:t>
      </w:r>
      <w:r w:rsidRPr="008C3C96">
        <w:rPr>
          <w:rFonts w:ascii="CiscoSansTT" w:hAnsi="CiscoSansTT" w:cs="CiscoSansTT"/>
          <w:b/>
          <w:sz w:val="24"/>
          <w:szCs w:val="24"/>
        </w:rPr>
        <w:t xml:space="preserve">type host </w:t>
      </w:r>
      <w:proofErr w:type="spellStart"/>
      <w:r w:rsidRPr="008C3C96">
        <w:rPr>
          <w:rFonts w:ascii="CiscoSansTT" w:hAnsi="CiscoSansTT" w:cs="CiscoSansTT"/>
          <w:b/>
          <w:sz w:val="24"/>
          <w:szCs w:val="24"/>
        </w:rPr>
        <w:t>mac+ip</w:t>
      </w:r>
      <w:proofErr w:type="spellEnd"/>
      <w:r w:rsidRPr="008C3C96">
        <w:rPr>
          <w:rFonts w:ascii="CiscoSansTT" w:hAnsi="CiscoSansTT" w:cs="CiscoSansTT"/>
          <w:b/>
          <w:sz w:val="24"/>
          <w:szCs w:val="24"/>
        </w:rPr>
        <w:t xml:space="preserve"> </w:t>
      </w:r>
      <w:proofErr w:type="spellStart"/>
      <w:r w:rsidRPr="008C3C96">
        <w:rPr>
          <w:rFonts w:ascii="CiscoSansTT" w:hAnsi="CiscoSansTT" w:cs="CiscoSansTT"/>
          <w:b/>
          <w:sz w:val="24"/>
          <w:szCs w:val="24"/>
        </w:rPr>
        <w:t>evpn</w:t>
      </w:r>
      <w:proofErr w:type="spellEnd"/>
      <w:r w:rsidRPr="008C3C96">
        <w:rPr>
          <w:rFonts w:ascii="CiscoSansTT" w:hAnsi="CiscoSansTT" w:cs="CiscoSansTT"/>
          <w:b/>
          <w:sz w:val="24"/>
          <w:szCs w:val="24"/>
        </w:rPr>
        <w:t xml:space="preserve"> route update for each L2VNI, l2fib </w:t>
      </w:r>
      <w:r w:rsidRPr="008C3C96">
        <w:rPr>
          <w:rFonts w:ascii="CiscoSansTT" w:hAnsi="CiscoSansTT" w:cs="CiscoSansTT"/>
          <w:sz w:val="24"/>
          <w:szCs w:val="24"/>
        </w:rPr>
        <w:t xml:space="preserve">information. </w:t>
      </w:r>
    </w:p>
    <w:tbl>
      <w:tblPr>
        <w:tblStyle w:val="TableGrid"/>
        <w:tblW w:w="0" w:type="auto"/>
        <w:tblLook w:val="04A0" w:firstRow="1" w:lastRow="0" w:firstColumn="1" w:lastColumn="0" w:noHBand="0" w:noVBand="1"/>
      </w:tblPr>
      <w:tblGrid>
        <w:gridCol w:w="9016"/>
      </w:tblGrid>
      <w:tr w:rsidR="001F368A" w:rsidRPr="008C3C96" w14:paraId="58409D1F" w14:textId="77777777" w:rsidTr="00DC489A">
        <w:tc>
          <w:tcPr>
            <w:tcW w:w="10416" w:type="dxa"/>
          </w:tcPr>
          <w:p w14:paraId="418399CE" w14:textId="77777777" w:rsidR="001F368A" w:rsidRPr="008C3C96" w:rsidRDefault="001F368A" w:rsidP="00DC489A">
            <w:pPr>
              <w:pStyle w:val="dC-CommandLine"/>
              <w:rPr>
                <w:rFonts w:ascii="CiscoSansTT" w:hAnsi="CiscoSansTT" w:cs="CiscoSansTT"/>
              </w:rPr>
            </w:pPr>
            <w:r w:rsidRPr="008C3C96">
              <w:rPr>
                <w:rFonts w:ascii="CiscoSansTT" w:hAnsi="CiscoSansTT" w:cs="CiscoSansTT"/>
              </w:rPr>
              <w:t>[root@rhel7-tools LTRDCN-</w:t>
            </w:r>
            <w:proofErr w:type="gramStart"/>
            <w:r w:rsidRPr="008C3C96">
              <w:rPr>
                <w:rFonts w:ascii="CiscoSansTT" w:hAnsi="CiscoSansTT" w:cs="CiscoSansTT"/>
              </w:rPr>
              <w:t>1572]#</w:t>
            </w:r>
            <w:proofErr w:type="gramEnd"/>
            <w:r w:rsidRPr="008C3C96">
              <w:rPr>
                <w:rFonts w:ascii="CiscoSansTT" w:hAnsi="CiscoSansTT" w:cs="CiscoSansTT"/>
              </w:rPr>
              <w:t xml:space="preserve"> ansible-playbook </w:t>
            </w:r>
            <w:proofErr w:type="spellStart"/>
            <w:r w:rsidRPr="008C3C96">
              <w:rPr>
                <w:rFonts w:ascii="CiscoSansTT" w:hAnsi="CiscoSansTT" w:cs="CiscoSansTT"/>
              </w:rPr>
              <w:t>verify_fabric.yml</w:t>
            </w:r>
            <w:proofErr w:type="spellEnd"/>
            <w:r w:rsidRPr="008C3C96">
              <w:rPr>
                <w:rFonts w:ascii="CiscoSansTT" w:hAnsi="CiscoSansTT" w:cs="CiscoSansTT"/>
              </w:rPr>
              <w:t xml:space="preserve"> --tags "overlay"</w:t>
            </w:r>
          </w:p>
          <w:p w14:paraId="70B04548" w14:textId="77777777" w:rsidR="001F368A" w:rsidRPr="008C3C96" w:rsidRDefault="001F368A" w:rsidP="00DC489A">
            <w:pPr>
              <w:pStyle w:val="dC-CommandLine"/>
              <w:rPr>
                <w:rFonts w:ascii="CiscoSansTT" w:hAnsi="CiscoSansTT" w:cs="CiscoSansTT"/>
              </w:rPr>
            </w:pPr>
          </w:p>
          <w:p w14:paraId="355EC601" w14:textId="77777777" w:rsidR="001F368A" w:rsidRPr="008C3C96" w:rsidRDefault="001F368A" w:rsidP="00DC489A">
            <w:pPr>
              <w:pStyle w:val="dC-CommandLine"/>
              <w:rPr>
                <w:rFonts w:ascii="CiscoSansTT" w:hAnsi="CiscoSansTT" w:cs="CiscoSansTT"/>
              </w:rPr>
            </w:pPr>
            <w:r w:rsidRPr="008C3C96">
              <w:rPr>
                <w:rFonts w:ascii="CiscoSansTT" w:hAnsi="CiscoSansTT" w:cs="CiscoSansTT"/>
              </w:rPr>
              <w:t>PLAY [leaf, jinja2_leaf] **********************************************************************************************************************************************</w:t>
            </w:r>
          </w:p>
          <w:p w14:paraId="0FDEEF1B" w14:textId="77777777" w:rsidR="001F368A" w:rsidRPr="008C3C96" w:rsidRDefault="001F368A" w:rsidP="00DC489A">
            <w:pPr>
              <w:pStyle w:val="dC-CommandLine"/>
              <w:rPr>
                <w:rFonts w:ascii="CiscoSansTT" w:hAnsi="CiscoSansTT" w:cs="CiscoSansTT"/>
              </w:rPr>
            </w:pPr>
          </w:p>
          <w:p w14:paraId="76879102" w14:textId="77777777" w:rsidR="001F368A" w:rsidRPr="008C3C96" w:rsidRDefault="001F368A" w:rsidP="00DC489A">
            <w:pPr>
              <w:pStyle w:val="dC-CommandLine"/>
              <w:rPr>
                <w:rFonts w:ascii="CiscoSansTT" w:hAnsi="CiscoSansTT" w:cs="CiscoSansTT"/>
              </w:rPr>
            </w:pPr>
            <w:r w:rsidRPr="008C3C96">
              <w:rPr>
                <w:rFonts w:ascii="CiscoSansTT" w:hAnsi="CiscoSansTT" w:cs="CiscoSansTT"/>
              </w:rPr>
              <w:t>TASK [Verify Overlay] *************************************************************************************************************************************************</w:t>
            </w:r>
          </w:p>
          <w:p w14:paraId="49D2EE64" w14:textId="77777777" w:rsidR="001F368A" w:rsidRPr="008C3C96" w:rsidRDefault="001F368A" w:rsidP="00DC489A">
            <w:pPr>
              <w:pStyle w:val="dC-CommandLine"/>
              <w:rPr>
                <w:rFonts w:ascii="CiscoSansTT" w:hAnsi="CiscoSansTT" w:cs="CiscoSansTT"/>
              </w:rPr>
            </w:pPr>
            <w:r w:rsidRPr="008C3C96">
              <w:rPr>
                <w:rFonts w:ascii="CiscoSansTT" w:hAnsi="CiscoSansTT" w:cs="CiscoSansTT"/>
              </w:rPr>
              <w:t xml:space="preserve"> [WARNING]: argument username has been deprecated and will be removed in a future version</w:t>
            </w:r>
          </w:p>
          <w:p w14:paraId="3C104520" w14:textId="77777777" w:rsidR="001F368A" w:rsidRPr="008C3C96" w:rsidRDefault="001F368A" w:rsidP="00DC489A">
            <w:pPr>
              <w:pStyle w:val="dC-CommandLine"/>
              <w:rPr>
                <w:rFonts w:ascii="CiscoSansTT" w:hAnsi="CiscoSansTT" w:cs="CiscoSansTT"/>
              </w:rPr>
            </w:pPr>
          </w:p>
          <w:p w14:paraId="5738AB73" w14:textId="77777777" w:rsidR="001F368A" w:rsidRPr="008C3C96" w:rsidRDefault="001F368A" w:rsidP="00DC489A">
            <w:pPr>
              <w:pStyle w:val="dC-CommandLine"/>
              <w:rPr>
                <w:rFonts w:ascii="CiscoSansTT" w:hAnsi="CiscoSansTT" w:cs="CiscoSansTT"/>
              </w:rPr>
            </w:pPr>
            <w:r w:rsidRPr="008C3C96">
              <w:rPr>
                <w:rFonts w:ascii="CiscoSansTT" w:hAnsi="CiscoSansTT" w:cs="CiscoSansTT"/>
              </w:rPr>
              <w:t xml:space="preserve"> [WARNING]: argument timeout has been deprecated and will be removed in a future version</w:t>
            </w:r>
          </w:p>
          <w:p w14:paraId="341637EA" w14:textId="77777777" w:rsidR="001F368A" w:rsidRPr="008C3C96" w:rsidRDefault="001F368A" w:rsidP="00DC489A">
            <w:pPr>
              <w:pStyle w:val="dC-CommandLine"/>
              <w:rPr>
                <w:rFonts w:ascii="CiscoSansTT" w:hAnsi="CiscoSansTT" w:cs="CiscoSansTT"/>
              </w:rPr>
            </w:pPr>
          </w:p>
          <w:p w14:paraId="536BDD61" w14:textId="77777777" w:rsidR="001F368A" w:rsidRPr="008C3C96" w:rsidRDefault="001F368A" w:rsidP="00DC489A">
            <w:pPr>
              <w:pStyle w:val="dC-CommandLine"/>
              <w:rPr>
                <w:rFonts w:ascii="CiscoSansTT" w:hAnsi="CiscoSansTT" w:cs="CiscoSansTT"/>
              </w:rPr>
            </w:pPr>
            <w:r w:rsidRPr="008C3C96">
              <w:rPr>
                <w:rFonts w:ascii="CiscoSansTT" w:hAnsi="CiscoSansTT" w:cs="CiscoSansTT"/>
              </w:rPr>
              <w:t xml:space="preserve"> [WARNING]: argument password has been deprecated and will be removed in a future version</w:t>
            </w:r>
          </w:p>
          <w:p w14:paraId="6C18B61E" w14:textId="77777777" w:rsidR="001F368A" w:rsidRPr="008C3C96" w:rsidRDefault="001F368A" w:rsidP="00DC489A">
            <w:pPr>
              <w:pStyle w:val="dC-CommandLine"/>
              <w:rPr>
                <w:rFonts w:ascii="CiscoSansTT" w:hAnsi="CiscoSansTT" w:cs="CiscoSansTT"/>
              </w:rPr>
            </w:pPr>
          </w:p>
          <w:p w14:paraId="0B0F7B9D" w14:textId="77777777" w:rsidR="001F368A" w:rsidRPr="008C3C96" w:rsidRDefault="001F368A" w:rsidP="00DC489A">
            <w:pPr>
              <w:pStyle w:val="dC-CommandLine"/>
              <w:rPr>
                <w:rFonts w:ascii="CiscoSansTT" w:hAnsi="CiscoSansTT" w:cs="CiscoSansTT"/>
              </w:rPr>
            </w:pPr>
            <w:r w:rsidRPr="008C3C96">
              <w:rPr>
                <w:rFonts w:ascii="CiscoSansTT" w:hAnsi="CiscoSansTT" w:cs="CiscoSansTT"/>
              </w:rPr>
              <w:t>ok: [198.18.4.101]</w:t>
            </w:r>
          </w:p>
          <w:p w14:paraId="6C05D9EC" w14:textId="77777777" w:rsidR="001F368A" w:rsidRPr="008C3C96" w:rsidRDefault="001F368A" w:rsidP="00DC489A">
            <w:pPr>
              <w:pStyle w:val="dC-CommandLine"/>
              <w:rPr>
                <w:rFonts w:ascii="CiscoSansTT" w:hAnsi="CiscoSansTT" w:cs="CiscoSansTT"/>
              </w:rPr>
            </w:pPr>
            <w:r w:rsidRPr="008C3C96">
              <w:rPr>
                <w:rFonts w:ascii="CiscoSansTT" w:hAnsi="CiscoSansTT" w:cs="CiscoSansTT"/>
              </w:rPr>
              <w:t>ok: [198.18.4.104]</w:t>
            </w:r>
          </w:p>
          <w:p w14:paraId="3786332A" w14:textId="77777777" w:rsidR="001F368A" w:rsidRPr="008C3C96" w:rsidRDefault="001F368A" w:rsidP="00DC489A">
            <w:pPr>
              <w:pStyle w:val="dC-CommandLine"/>
              <w:rPr>
                <w:rFonts w:ascii="CiscoSansTT" w:hAnsi="CiscoSansTT" w:cs="CiscoSansTT"/>
              </w:rPr>
            </w:pPr>
            <w:r w:rsidRPr="008C3C96">
              <w:rPr>
                <w:rFonts w:ascii="CiscoSansTT" w:hAnsi="CiscoSansTT" w:cs="CiscoSansTT"/>
              </w:rPr>
              <w:t>ok: [198.18.4.103]</w:t>
            </w:r>
          </w:p>
          <w:p w14:paraId="3265929F" w14:textId="77777777" w:rsidR="001F368A" w:rsidRPr="008C3C96" w:rsidRDefault="001F368A" w:rsidP="00DC489A">
            <w:pPr>
              <w:pStyle w:val="dC-CommandLine"/>
              <w:rPr>
                <w:rFonts w:ascii="CiscoSansTT" w:hAnsi="CiscoSansTT" w:cs="CiscoSansTT"/>
              </w:rPr>
            </w:pPr>
          </w:p>
          <w:p w14:paraId="7DB6B8B9" w14:textId="77777777" w:rsidR="001F368A" w:rsidRPr="008C3C96" w:rsidRDefault="001F368A" w:rsidP="00DC489A">
            <w:pPr>
              <w:pStyle w:val="dC-CommandLine"/>
              <w:rPr>
                <w:rFonts w:ascii="CiscoSansTT" w:hAnsi="CiscoSansTT" w:cs="CiscoSansTT"/>
              </w:rPr>
            </w:pPr>
            <w:r w:rsidRPr="008C3C96">
              <w:rPr>
                <w:rFonts w:ascii="CiscoSansTT" w:hAnsi="CiscoSansTT" w:cs="CiscoSansTT"/>
              </w:rPr>
              <w:t>TASK [debug] **********************************************************************************************************************************************************</w:t>
            </w:r>
          </w:p>
          <w:p w14:paraId="65D97EAD" w14:textId="77777777" w:rsidR="001F368A" w:rsidRPr="008C3C96" w:rsidRDefault="001F368A" w:rsidP="00DC489A">
            <w:pPr>
              <w:pStyle w:val="dC-CommandLine"/>
              <w:rPr>
                <w:rFonts w:ascii="CiscoSansTT" w:hAnsi="CiscoSansTT" w:cs="CiscoSansTT"/>
              </w:rPr>
            </w:pPr>
            <w:r w:rsidRPr="008C3C96">
              <w:rPr>
                <w:rFonts w:ascii="CiscoSansTT" w:hAnsi="CiscoSansTT" w:cs="CiscoSansTT"/>
              </w:rPr>
              <w:t>ok: [</w:t>
            </w:r>
            <w:r w:rsidRPr="008C3C96">
              <w:rPr>
                <w:rFonts w:ascii="CiscoSansTT" w:hAnsi="CiscoSansTT" w:cs="CiscoSansTT"/>
                <w:highlight w:val="yellow"/>
              </w:rPr>
              <w:t>198.18.4.101]</w:t>
            </w:r>
            <w:r w:rsidRPr="008C3C96">
              <w:rPr>
                <w:rFonts w:ascii="CiscoSansTT" w:hAnsi="CiscoSansTT" w:cs="CiscoSansTT"/>
              </w:rPr>
              <w:t xml:space="preserve"> =&gt; {</w:t>
            </w:r>
          </w:p>
          <w:p w14:paraId="63DD9B39" w14:textId="77777777" w:rsidR="001F368A" w:rsidRPr="008C3C96" w:rsidRDefault="001F368A" w:rsidP="00DC489A">
            <w:pPr>
              <w:pStyle w:val="dC-CommandLine"/>
              <w:rPr>
                <w:rFonts w:ascii="CiscoSansTT" w:hAnsi="CiscoSansTT" w:cs="CiscoSansTT"/>
              </w:rPr>
            </w:pPr>
            <w:r w:rsidRPr="008C3C96">
              <w:rPr>
                <w:rFonts w:ascii="CiscoSansTT" w:hAnsi="CiscoSansTT" w:cs="CiscoSansTT"/>
              </w:rPr>
              <w:t xml:space="preserve">    "</w:t>
            </w:r>
            <w:proofErr w:type="spellStart"/>
            <w:r w:rsidRPr="008C3C96">
              <w:rPr>
                <w:rFonts w:ascii="CiscoSansTT" w:hAnsi="CiscoSansTT" w:cs="CiscoSansTT"/>
              </w:rPr>
              <w:t>overlay_</w:t>
            </w:r>
            <w:proofErr w:type="gramStart"/>
            <w:r w:rsidRPr="008C3C96">
              <w:rPr>
                <w:rFonts w:ascii="CiscoSansTT" w:hAnsi="CiscoSansTT" w:cs="CiscoSansTT"/>
              </w:rPr>
              <w:t>output.stdout</w:t>
            </w:r>
            <w:proofErr w:type="gramEnd"/>
            <w:r w:rsidRPr="008C3C96">
              <w:rPr>
                <w:rFonts w:ascii="CiscoSansTT" w:hAnsi="CiscoSansTT" w:cs="CiscoSansTT"/>
              </w:rPr>
              <w:t>_lines</w:t>
            </w:r>
            <w:proofErr w:type="spellEnd"/>
            <w:r w:rsidRPr="008C3C96">
              <w:rPr>
                <w:rFonts w:ascii="CiscoSansTT" w:hAnsi="CiscoSansTT" w:cs="CiscoSansTT"/>
              </w:rPr>
              <w:t>": [</w:t>
            </w:r>
          </w:p>
          <w:p w14:paraId="4798B485" w14:textId="77777777" w:rsidR="001F368A" w:rsidRPr="008C3C96" w:rsidRDefault="001F368A" w:rsidP="00DC489A">
            <w:pPr>
              <w:pStyle w:val="dC-CommandLine"/>
              <w:rPr>
                <w:rFonts w:ascii="CiscoSansTT" w:hAnsi="CiscoSansTT" w:cs="CiscoSansTT"/>
              </w:rPr>
            </w:pPr>
            <w:r w:rsidRPr="008C3C96">
              <w:rPr>
                <w:rFonts w:ascii="CiscoSansTT" w:hAnsi="CiscoSansTT" w:cs="CiscoSansTT"/>
              </w:rPr>
              <w:t xml:space="preserve">        [</w:t>
            </w:r>
          </w:p>
          <w:p w14:paraId="485231DA" w14:textId="77777777" w:rsidR="001F368A" w:rsidRPr="008C3C96" w:rsidRDefault="001F368A" w:rsidP="00DC489A">
            <w:pPr>
              <w:pStyle w:val="dC-CommandLine"/>
              <w:rPr>
                <w:rFonts w:ascii="CiscoSansTT" w:hAnsi="CiscoSansTT" w:cs="CiscoSansTT"/>
              </w:rPr>
            </w:pPr>
            <w:r w:rsidRPr="008C3C96">
              <w:rPr>
                <w:rFonts w:ascii="CiscoSansTT" w:hAnsi="CiscoSansTT" w:cs="CiscoSansTT"/>
              </w:rPr>
              <w:t xml:space="preserve">            "Codes: CP - Control Plane        DP - Data Plane          ",</w:t>
            </w:r>
          </w:p>
          <w:p w14:paraId="144F4261" w14:textId="77777777" w:rsidR="001F368A" w:rsidRPr="008C3C96" w:rsidRDefault="001F368A" w:rsidP="00DC489A">
            <w:pPr>
              <w:pStyle w:val="dC-CommandLine"/>
              <w:rPr>
                <w:rFonts w:ascii="CiscoSansTT" w:hAnsi="CiscoSansTT" w:cs="CiscoSansTT"/>
              </w:rPr>
            </w:pPr>
            <w:r w:rsidRPr="008C3C96">
              <w:rPr>
                <w:rFonts w:ascii="CiscoSansTT" w:hAnsi="CiscoSansTT" w:cs="CiscoSansTT"/>
              </w:rPr>
              <w:t xml:space="preserve">            "       UC - Unconfigured         SA - Suppress ARP        ",</w:t>
            </w:r>
          </w:p>
          <w:p w14:paraId="3FB22FF9" w14:textId="77777777" w:rsidR="001F368A" w:rsidRPr="008C3C96" w:rsidRDefault="001F368A" w:rsidP="00DC489A">
            <w:pPr>
              <w:pStyle w:val="dC-CommandLine"/>
              <w:rPr>
                <w:rFonts w:ascii="CiscoSansTT" w:hAnsi="CiscoSansTT" w:cs="CiscoSansTT"/>
              </w:rPr>
            </w:pPr>
            <w:r w:rsidRPr="008C3C96">
              <w:rPr>
                <w:rFonts w:ascii="CiscoSansTT" w:hAnsi="CiscoSansTT" w:cs="CiscoSansTT"/>
              </w:rPr>
              <w:t xml:space="preserve">            "       SU - Suppress Unknown Unicast",</w:t>
            </w:r>
          </w:p>
          <w:p w14:paraId="31E727CB" w14:textId="77777777" w:rsidR="001F368A" w:rsidRPr="008C3C96" w:rsidRDefault="001F368A" w:rsidP="00DC489A">
            <w:pPr>
              <w:pStyle w:val="dC-CommandLine"/>
              <w:rPr>
                <w:rFonts w:ascii="CiscoSansTT" w:hAnsi="CiscoSansTT" w:cs="CiscoSansTT"/>
              </w:rPr>
            </w:pPr>
            <w:r w:rsidRPr="008C3C96">
              <w:rPr>
                <w:rFonts w:ascii="CiscoSansTT" w:hAnsi="CiscoSansTT" w:cs="CiscoSansTT"/>
              </w:rPr>
              <w:t xml:space="preserve">            " ",</w:t>
            </w:r>
          </w:p>
          <w:p w14:paraId="0BEE6367" w14:textId="77777777" w:rsidR="001F368A" w:rsidRPr="008C3C96" w:rsidRDefault="001F368A" w:rsidP="00DC489A">
            <w:pPr>
              <w:pStyle w:val="dC-CommandLine"/>
              <w:rPr>
                <w:rFonts w:ascii="CiscoSansTT" w:hAnsi="CiscoSansTT" w:cs="CiscoSansTT"/>
              </w:rPr>
            </w:pPr>
            <w:r w:rsidRPr="008C3C96">
              <w:rPr>
                <w:rFonts w:ascii="CiscoSansTT" w:hAnsi="CiscoSansTT" w:cs="CiscoSansTT"/>
              </w:rPr>
              <w:t xml:space="preserve">            "Interface VNI      Multicast-group   State Mode Type [BD/</w:t>
            </w:r>
            <w:proofErr w:type="gramStart"/>
            <w:r w:rsidRPr="008C3C96">
              <w:rPr>
                <w:rFonts w:ascii="CiscoSansTT" w:hAnsi="CiscoSansTT" w:cs="CiscoSansTT"/>
              </w:rPr>
              <w:t xml:space="preserve">VRF]   </w:t>
            </w:r>
            <w:proofErr w:type="gramEnd"/>
            <w:r w:rsidRPr="008C3C96">
              <w:rPr>
                <w:rFonts w:ascii="CiscoSansTT" w:hAnsi="CiscoSansTT" w:cs="CiscoSansTT"/>
              </w:rPr>
              <w:t xml:space="preserve">   Flags",</w:t>
            </w:r>
          </w:p>
          <w:p w14:paraId="536812ED" w14:textId="77777777" w:rsidR="001F368A" w:rsidRPr="008C3C96" w:rsidRDefault="001F368A" w:rsidP="00DC489A">
            <w:pPr>
              <w:pStyle w:val="dC-CommandLine"/>
              <w:rPr>
                <w:rFonts w:ascii="CiscoSansTT" w:hAnsi="CiscoSansTT" w:cs="CiscoSansTT"/>
              </w:rPr>
            </w:pPr>
            <w:r w:rsidRPr="008C3C96">
              <w:rPr>
                <w:rFonts w:ascii="CiscoSansTT" w:hAnsi="CiscoSansTT" w:cs="CiscoSansTT"/>
              </w:rPr>
              <w:t xml:space="preserve">            "--------- -------- ----------------- ----- ---- ------------------ -----",</w:t>
            </w:r>
          </w:p>
          <w:p w14:paraId="5AAAE3E4" w14:textId="77777777" w:rsidR="001F368A" w:rsidRPr="008C3C96" w:rsidRDefault="001F368A" w:rsidP="00DC489A">
            <w:pPr>
              <w:pStyle w:val="dC-CommandLine"/>
              <w:rPr>
                <w:rFonts w:ascii="CiscoSansTT" w:hAnsi="CiscoSansTT" w:cs="CiscoSansTT"/>
                <w:highlight w:val="yellow"/>
              </w:rPr>
            </w:pPr>
            <w:r w:rsidRPr="008C3C96">
              <w:rPr>
                <w:rFonts w:ascii="CiscoSansTT" w:hAnsi="CiscoSansTT" w:cs="CiscoSansTT"/>
              </w:rPr>
              <w:t xml:space="preserve">            </w:t>
            </w:r>
            <w:r w:rsidRPr="008C3C96">
              <w:rPr>
                <w:rFonts w:ascii="CiscoSansTT" w:hAnsi="CiscoSansTT" w:cs="CiscoSansTT"/>
                <w:highlight w:val="yellow"/>
              </w:rPr>
              <w:t>"nve1      50140    239.0.0.140       Up    CP   L2 [140]                  ",</w:t>
            </w:r>
          </w:p>
          <w:p w14:paraId="68F57AD7" w14:textId="77777777" w:rsidR="001F368A" w:rsidRPr="008C3C96" w:rsidRDefault="001F368A" w:rsidP="00DC489A">
            <w:pPr>
              <w:pStyle w:val="dC-CommandLine"/>
              <w:rPr>
                <w:rFonts w:ascii="CiscoSansTT" w:hAnsi="CiscoSansTT" w:cs="CiscoSansTT"/>
                <w:highlight w:val="yellow"/>
              </w:rPr>
            </w:pPr>
            <w:r w:rsidRPr="008C3C96">
              <w:rPr>
                <w:rFonts w:ascii="CiscoSansTT" w:hAnsi="CiscoSansTT" w:cs="CiscoSansTT"/>
                <w:highlight w:val="yellow"/>
              </w:rPr>
              <w:t xml:space="preserve">            "nve1      50141    239.0.0.141       Up    CP   L2 [141]                  ",</w:t>
            </w:r>
          </w:p>
          <w:p w14:paraId="2C768238" w14:textId="77777777" w:rsidR="001F368A" w:rsidRPr="008C3C96" w:rsidRDefault="001F368A" w:rsidP="00DC489A">
            <w:pPr>
              <w:pStyle w:val="dC-CommandLine"/>
              <w:rPr>
                <w:rFonts w:ascii="CiscoSansTT" w:hAnsi="CiscoSansTT" w:cs="CiscoSansTT"/>
              </w:rPr>
            </w:pPr>
            <w:r w:rsidRPr="008C3C96">
              <w:rPr>
                <w:rFonts w:ascii="CiscoSansTT" w:hAnsi="CiscoSansTT" w:cs="CiscoSansTT"/>
                <w:highlight w:val="yellow"/>
              </w:rPr>
              <w:t xml:space="preserve">            "nve1      50999    n/a               Up    CP   L3 [Tenant-1]"</w:t>
            </w:r>
          </w:p>
          <w:p w14:paraId="596E5856" w14:textId="77777777" w:rsidR="001F368A" w:rsidRPr="008C3C96" w:rsidRDefault="001F368A" w:rsidP="00DC489A">
            <w:pPr>
              <w:pStyle w:val="dC-CommandLine"/>
              <w:rPr>
                <w:rFonts w:ascii="CiscoSansTT" w:hAnsi="CiscoSansTT" w:cs="CiscoSansTT"/>
              </w:rPr>
            </w:pPr>
            <w:r w:rsidRPr="008C3C96">
              <w:rPr>
                <w:rFonts w:ascii="CiscoSansTT" w:hAnsi="CiscoSansTT" w:cs="CiscoSansTT"/>
              </w:rPr>
              <w:t xml:space="preserve">        ],</w:t>
            </w:r>
          </w:p>
          <w:p w14:paraId="793FCBB5" w14:textId="77777777" w:rsidR="001F368A" w:rsidRPr="008C3C96" w:rsidRDefault="001F368A" w:rsidP="00DC489A">
            <w:pPr>
              <w:pStyle w:val="dC-CommandLine"/>
              <w:rPr>
                <w:rFonts w:ascii="CiscoSansTT" w:hAnsi="CiscoSansTT" w:cs="CiscoSansTT"/>
              </w:rPr>
            </w:pPr>
            <w:r w:rsidRPr="008C3C96">
              <w:rPr>
                <w:rFonts w:ascii="CiscoSansTT" w:hAnsi="CiscoSansTT" w:cs="CiscoSansTT"/>
              </w:rPr>
              <w:t xml:space="preserve">        [</w:t>
            </w:r>
          </w:p>
          <w:p w14:paraId="1F76D13F" w14:textId="77777777" w:rsidR="001F368A" w:rsidRPr="008C3C96" w:rsidRDefault="001F368A" w:rsidP="00DC489A">
            <w:pPr>
              <w:pStyle w:val="dC-CommandLine"/>
              <w:rPr>
                <w:rFonts w:ascii="CiscoSansTT" w:hAnsi="CiscoSansTT" w:cs="CiscoSansTT"/>
              </w:rPr>
            </w:pPr>
            <w:r w:rsidRPr="008C3C96">
              <w:rPr>
                <w:rFonts w:ascii="CiscoSansTT" w:hAnsi="CiscoSansTT" w:cs="CiscoSansTT"/>
              </w:rPr>
              <w:t xml:space="preserve">            "Interface Peer-IP          State </w:t>
            </w:r>
            <w:proofErr w:type="spellStart"/>
            <w:r w:rsidRPr="008C3C96">
              <w:rPr>
                <w:rFonts w:ascii="CiscoSansTT" w:hAnsi="CiscoSansTT" w:cs="CiscoSansTT"/>
              </w:rPr>
              <w:t>LearnType</w:t>
            </w:r>
            <w:proofErr w:type="spellEnd"/>
            <w:r w:rsidRPr="008C3C96">
              <w:rPr>
                <w:rFonts w:ascii="CiscoSansTT" w:hAnsi="CiscoSansTT" w:cs="CiscoSansTT"/>
              </w:rPr>
              <w:t xml:space="preserve"> Uptime   Router-Mac       ",</w:t>
            </w:r>
          </w:p>
          <w:p w14:paraId="2C462658" w14:textId="77777777" w:rsidR="001F368A" w:rsidRPr="008C3C96" w:rsidRDefault="001F368A" w:rsidP="00DC489A">
            <w:pPr>
              <w:pStyle w:val="dC-CommandLine"/>
              <w:rPr>
                <w:rFonts w:ascii="CiscoSansTT" w:hAnsi="CiscoSansTT" w:cs="CiscoSansTT"/>
              </w:rPr>
            </w:pPr>
            <w:r w:rsidRPr="008C3C96">
              <w:rPr>
                <w:rFonts w:ascii="CiscoSansTT" w:hAnsi="CiscoSansTT" w:cs="CiscoSansTT"/>
              </w:rPr>
              <w:t xml:space="preserve">            "--------- ---------------  ----- --------- -------- -----------------",</w:t>
            </w:r>
          </w:p>
          <w:p w14:paraId="1A39CA40" w14:textId="77777777" w:rsidR="001F368A" w:rsidRPr="008C3C96" w:rsidRDefault="001F368A" w:rsidP="00DC489A">
            <w:pPr>
              <w:pStyle w:val="dC-CommandLine"/>
              <w:rPr>
                <w:rFonts w:ascii="CiscoSansTT" w:hAnsi="CiscoSansTT" w:cs="CiscoSansTT"/>
                <w:highlight w:val="yellow"/>
              </w:rPr>
            </w:pPr>
            <w:r w:rsidRPr="008C3C96">
              <w:rPr>
                <w:rFonts w:ascii="CiscoSansTT" w:hAnsi="CiscoSansTT" w:cs="CiscoSansTT"/>
              </w:rPr>
              <w:t xml:space="preserve">            </w:t>
            </w:r>
            <w:r w:rsidRPr="008C3C96">
              <w:rPr>
                <w:rFonts w:ascii="CiscoSansTT" w:hAnsi="CiscoSansTT" w:cs="CiscoSansTT"/>
                <w:highlight w:val="yellow"/>
              </w:rPr>
              <w:t>"nve1      192.168.0.110    Up    CP        00:03:19 000c.2939.f53f   ",</w:t>
            </w:r>
          </w:p>
          <w:p w14:paraId="3610A948" w14:textId="77777777" w:rsidR="001F368A" w:rsidRPr="008C3C96" w:rsidRDefault="001F368A" w:rsidP="00DC489A">
            <w:pPr>
              <w:pStyle w:val="dC-CommandLine"/>
              <w:rPr>
                <w:rFonts w:ascii="CiscoSansTT" w:hAnsi="CiscoSansTT" w:cs="CiscoSansTT"/>
              </w:rPr>
            </w:pPr>
            <w:r w:rsidRPr="008C3C96">
              <w:rPr>
                <w:rFonts w:ascii="CiscoSansTT" w:hAnsi="CiscoSansTT" w:cs="CiscoSansTT"/>
                <w:highlight w:val="yellow"/>
              </w:rPr>
              <w:t xml:space="preserve">            "nve1      192.168.0.111    Up    CP        00:01:12 000c.2951.176f"</w:t>
            </w:r>
          </w:p>
          <w:p w14:paraId="383AF331" w14:textId="77777777" w:rsidR="001F368A" w:rsidRPr="008C3C96" w:rsidRDefault="001F368A" w:rsidP="00DC489A">
            <w:pPr>
              <w:pStyle w:val="dC-CommandLine"/>
              <w:rPr>
                <w:rFonts w:ascii="CiscoSansTT" w:hAnsi="CiscoSansTT" w:cs="CiscoSansTT"/>
              </w:rPr>
            </w:pPr>
            <w:r w:rsidRPr="008C3C96">
              <w:rPr>
                <w:rFonts w:ascii="CiscoSansTT" w:hAnsi="CiscoSansTT" w:cs="CiscoSansTT"/>
              </w:rPr>
              <w:t xml:space="preserve">        ],</w:t>
            </w:r>
          </w:p>
          <w:p w14:paraId="489075F1" w14:textId="77777777" w:rsidR="001F368A" w:rsidRPr="008C3C96" w:rsidRDefault="001F368A" w:rsidP="00DC489A">
            <w:pPr>
              <w:pStyle w:val="dC-CommandLine"/>
              <w:rPr>
                <w:rFonts w:ascii="CiscoSansTT" w:hAnsi="CiscoSansTT" w:cs="CiscoSansTT"/>
              </w:rPr>
            </w:pPr>
            <w:r w:rsidRPr="008C3C96">
              <w:rPr>
                <w:rFonts w:ascii="CiscoSansTT" w:hAnsi="CiscoSansTT" w:cs="CiscoSansTT"/>
              </w:rPr>
              <w:t xml:space="preserve">        [</w:t>
            </w:r>
          </w:p>
          <w:p w14:paraId="690981E7" w14:textId="77777777" w:rsidR="001F368A" w:rsidRPr="008C3C96" w:rsidRDefault="001F368A" w:rsidP="00DC489A">
            <w:pPr>
              <w:pStyle w:val="dC-CommandLine"/>
              <w:rPr>
                <w:rFonts w:ascii="CiscoSansTT" w:hAnsi="CiscoSansTT" w:cs="CiscoSansTT"/>
              </w:rPr>
            </w:pPr>
            <w:r w:rsidRPr="008C3C96">
              <w:rPr>
                <w:rFonts w:ascii="CiscoSansTT" w:hAnsi="CiscoSansTT" w:cs="CiscoSansTT"/>
              </w:rPr>
              <w:t xml:space="preserve">            "IP Route Table for </w:t>
            </w:r>
            <w:r w:rsidRPr="008C3C96">
              <w:rPr>
                <w:rFonts w:ascii="CiscoSansTT" w:hAnsi="CiscoSansTT" w:cs="CiscoSansTT"/>
                <w:highlight w:val="yellow"/>
              </w:rPr>
              <w:t>VRF \"Tenant-1\"",</w:t>
            </w:r>
          </w:p>
          <w:p w14:paraId="2CC97594" w14:textId="77777777" w:rsidR="001F368A" w:rsidRPr="008C3C96" w:rsidRDefault="001F368A" w:rsidP="00DC489A">
            <w:pPr>
              <w:pStyle w:val="dC-CommandLine"/>
              <w:rPr>
                <w:rFonts w:ascii="CiscoSansTT" w:hAnsi="CiscoSansTT" w:cs="CiscoSansTT"/>
              </w:rPr>
            </w:pPr>
            <w:r w:rsidRPr="008C3C96">
              <w:rPr>
                <w:rFonts w:ascii="CiscoSansTT" w:hAnsi="CiscoSansTT" w:cs="CiscoSansTT"/>
              </w:rPr>
              <w:t xml:space="preserve">            "'*' denotes best </w:t>
            </w:r>
            <w:proofErr w:type="spellStart"/>
            <w:r w:rsidRPr="008C3C96">
              <w:rPr>
                <w:rFonts w:ascii="CiscoSansTT" w:hAnsi="CiscoSansTT" w:cs="CiscoSansTT"/>
              </w:rPr>
              <w:t>ucast</w:t>
            </w:r>
            <w:proofErr w:type="spellEnd"/>
            <w:r w:rsidRPr="008C3C96">
              <w:rPr>
                <w:rFonts w:ascii="CiscoSansTT" w:hAnsi="CiscoSansTT" w:cs="CiscoSansTT"/>
              </w:rPr>
              <w:t xml:space="preserve"> next-hop",</w:t>
            </w:r>
          </w:p>
          <w:p w14:paraId="47B06F81" w14:textId="77777777" w:rsidR="001F368A" w:rsidRPr="008C3C96" w:rsidRDefault="001F368A" w:rsidP="00DC489A">
            <w:pPr>
              <w:pStyle w:val="dC-CommandLine"/>
              <w:rPr>
                <w:rFonts w:ascii="CiscoSansTT" w:hAnsi="CiscoSansTT" w:cs="CiscoSansTT"/>
              </w:rPr>
            </w:pPr>
            <w:r w:rsidRPr="008C3C96">
              <w:rPr>
                <w:rFonts w:ascii="CiscoSansTT" w:hAnsi="CiscoSansTT" w:cs="CiscoSansTT"/>
              </w:rPr>
              <w:t xml:space="preserve">            "'**' denotes best </w:t>
            </w:r>
            <w:proofErr w:type="spellStart"/>
            <w:r w:rsidRPr="008C3C96">
              <w:rPr>
                <w:rFonts w:ascii="CiscoSansTT" w:hAnsi="CiscoSansTT" w:cs="CiscoSansTT"/>
              </w:rPr>
              <w:t>mcast</w:t>
            </w:r>
            <w:proofErr w:type="spellEnd"/>
            <w:r w:rsidRPr="008C3C96">
              <w:rPr>
                <w:rFonts w:ascii="CiscoSansTT" w:hAnsi="CiscoSansTT" w:cs="CiscoSansTT"/>
              </w:rPr>
              <w:t xml:space="preserve"> next-hop",</w:t>
            </w:r>
          </w:p>
          <w:p w14:paraId="56B27F4E" w14:textId="77777777" w:rsidR="001F368A" w:rsidRPr="008C3C96" w:rsidRDefault="001F368A" w:rsidP="00DC489A">
            <w:pPr>
              <w:pStyle w:val="dC-CommandLine"/>
              <w:rPr>
                <w:rFonts w:ascii="CiscoSansTT" w:hAnsi="CiscoSansTT" w:cs="CiscoSansTT"/>
              </w:rPr>
            </w:pPr>
            <w:r w:rsidRPr="008C3C96">
              <w:rPr>
                <w:rFonts w:ascii="CiscoSansTT" w:hAnsi="CiscoSansTT" w:cs="CiscoSansTT"/>
              </w:rPr>
              <w:t xml:space="preserve">            "'[x/y]' denotes [preference/metric]",</w:t>
            </w:r>
          </w:p>
          <w:p w14:paraId="18CAAC34" w14:textId="77777777" w:rsidR="001F368A" w:rsidRPr="008C3C96" w:rsidRDefault="001F368A" w:rsidP="00DC489A">
            <w:pPr>
              <w:pStyle w:val="dC-CommandLine"/>
              <w:rPr>
                <w:rFonts w:ascii="CiscoSansTT" w:hAnsi="CiscoSansTT" w:cs="CiscoSansTT"/>
              </w:rPr>
            </w:pPr>
            <w:r w:rsidRPr="008C3C96">
              <w:rPr>
                <w:rFonts w:ascii="CiscoSansTT" w:hAnsi="CiscoSansTT" w:cs="CiscoSansTT"/>
              </w:rPr>
              <w:t xml:space="preserve">            "'%&lt;string&gt;' in via output denotes VRF &lt;string&gt;",</w:t>
            </w:r>
          </w:p>
          <w:p w14:paraId="323D0AB4" w14:textId="77777777" w:rsidR="001F368A" w:rsidRPr="008C3C96" w:rsidRDefault="001F368A" w:rsidP="00DC489A">
            <w:pPr>
              <w:pStyle w:val="dC-CommandLine"/>
              <w:rPr>
                <w:rFonts w:ascii="CiscoSansTT" w:hAnsi="CiscoSansTT" w:cs="CiscoSansTT"/>
              </w:rPr>
            </w:pPr>
            <w:r w:rsidRPr="008C3C96">
              <w:rPr>
                <w:rFonts w:ascii="CiscoSansTT" w:hAnsi="CiscoSansTT" w:cs="CiscoSansTT"/>
              </w:rPr>
              <w:t xml:space="preserve">            "",</w:t>
            </w:r>
          </w:p>
          <w:p w14:paraId="6AD05DA0" w14:textId="77777777" w:rsidR="001F368A" w:rsidRPr="008C3C96" w:rsidRDefault="001F368A" w:rsidP="00DC489A">
            <w:pPr>
              <w:pStyle w:val="dC-CommandLine"/>
              <w:rPr>
                <w:rFonts w:ascii="CiscoSansTT" w:hAnsi="CiscoSansTT" w:cs="CiscoSansTT"/>
              </w:rPr>
            </w:pPr>
            <w:r w:rsidRPr="008C3C96">
              <w:rPr>
                <w:rFonts w:ascii="CiscoSansTT" w:hAnsi="CiscoSansTT" w:cs="CiscoSansTT"/>
              </w:rPr>
              <w:t xml:space="preserve">            "172.21.140.0/24, </w:t>
            </w:r>
            <w:proofErr w:type="spellStart"/>
            <w:r w:rsidRPr="008C3C96">
              <w:rPr>
                <w:rFonts w:ascii="CiscoSansTT" w:hAnsi="CiscoSansTT" w:cs="CiscoSansTT"/>
              </w:rPr>
              <w:t>ubest</w:t>
            </w:r>
            <w:proofErr w:type="spellEnd"/>
            <w:r w:rsidRPr="008C3C96">
              <w:rPr>
                <w:rFonts w:ascii="CiscoSansTT" w:hAnsi="CiscoSansTT" w:cs="CiscoSansTT"/>
              </w:rPr>
              <w:t>/</w:t>
            </w:r>
            <w:proofErr w:type="spellStart"/>
            <w:r w:rsidRPr="008C3C96">
              <w:rPr>
                <w:rFonts w:ascii="CiscoSansTT" w:hAnsi="CiscoSansTT" w:cs="CiscoSansTT"/>
              </w:rPr>
              <w:t>mbest</w:t>
            </w:r>
            <w:proofErr w:type="spellEnd"/>
            <w:r w:rsidRPr="008C3C96">
              <w:rPr>
                <w:rFonts w:ascii="CiscoSansTT" w:hAnsi="CiscoSansTT" w:cs="CiscoSansTT"/>
              </w:rPr>
              <w:t>: 1/0, attached",</w:t>
            </w:r>
          </w:p>
          <w:p w14:paraId="56A4B2D8" w14:textId="77777777" w:rsidR="001F368A" w:rsidRPr="008C3C96" w:rsidRDefault="001F368A" w:rsidP="00DC489A">
            <w:pPr>
              <w:pStyle w:val="dC-CommandLine"/>
              <w:rPr>
                <w:rFonts w:ascii="CiscoSansTT" w:hAnsi="CiscoSansTT" w:cs="CiscoSansTT"/>
              </w:rPr>
            </w:pPr>
            <w:r w:rsidRPr="008C3C96">
              <w:rPr>
                <w:rFonts w:ascii="CiscoSansTT" w:hAnsi="CiscoSansTT" w:cs="CiscoSansTT"/>
              </w:rPr>
              <w:t xml:space="preserve">            "    *via 172.21.140.1, Vlan140, [0/0], 00:05:39, direct",</w:t>
            </w:r>
          </w:p>
          <w:p w14:paraId="076DDBB8" w14:textId="77777777" w:rsidR="001F368A" w:rsidRPr="008C3C96" w:rsidRDefault="001F368A" w:rsidP="00DC489A">
            <w:pPr>
              <w:pStyle w:val="dC-CommandLine"/>
              <w:rPr>
                <w:rFonts w:ascii="CiscoSansTT" w:hAnsi="CiscoSansTT" w:cs="CiscoSansTT"/>
              </w:rPr>
            </w:pPr>
            <w:r w:rsidRPr="008C3C96">
              <w:rPr>
                <w:rFonts w:ascii="CiscoSansTT" w:hAnsi="CiscoSansTT" w:cs="CiscoSansTT"/>
              </w:rPr>
              <w:t xml:space="preserve">            "172.21.140.1/32, </w:t>
            </w:r>
            <w:proofErr w:type="spellStart"/>
            <w:r w:rsidRPr="008C3C96">
              <w:rPr>
                <w:rFonts w:ascii="CiscoSansTT" w:hAnsi="CiscoSansTT" w:cs="CiscoSansTT"/>
              </w:rPr>
              <w:t>ubest</w:t>
            </w:r>
            <w:proofErr w:type="spellEnd"/>
            <w:r w:rsidRPr="008C3C96">
              <w:rPr>
                <w:rFonts w:ascii="CiscoSansTT" w:hAnsi="CiscoSansTT" w:cs="CiscoSansTT"/>
              </w:rPr>
              <w:t>/</w:t>
            </w:r>
            <w:proofErr w:type="spellStart"/>
            <w:r w:rsidRPr="008C3C96">
              <w:rPr>
                <w:rFonts w:ascii="CiscoSansTT" w:hAnsi="CiscoSansTT" w:cs="CiscoSansTT"/>
              </w:rPr>
              <w:t>mbest</w:t>
            </w:r>
            <w:proofErr w:type="spellEnd"/>
            <w:r w:rsidRPr="008C3C96">
              <w:rPr>
                <w:rFonts w:ascii="CiscoSansTT" w:hAnsi="CiscoSansTT" w:cs="CiscoSansTT"/>
              </w:rPr>
              <w:t>: 1/0, attached",</w:t>
            </w:r>
          </w:p>
          <w:p w14:paraId="1C92CDC1" w14:textId="77777777" w:rsidR="001F368A" w:rsidRPr="008C3C96" w:rsidRDefault="001F368A" w:rsidP="00DC489A">
            <w:pPr>
              <w:pStyle w:val="dC-CommandLine"/>
              <w:rPr>
                <w:rFonts w:ascii="CiscoSansTT" w:hAnsi="CiscoSansTT" w:cs="CiscoSansTT"/>
              </w:rPr>
            </w:pPr>
            <w:r w:rsidRPr="008C3C96">
              <w:rPr>
                <w:rFonts w:ascii="CiscoSansTT" w:hAnsi="CiscoSansTT" w:cs="CiscoSansTT"/>
              </w:rPr>
              <w:t xml:space="preserve">            "    *via 172.21.140.1, Vlan140, [0/0], 00:05:39, local",</w:t>
            </w:r>
          </w:p>
          <w:p w14:paraId="46EC2986" w14:textId="77777777" w:rsidR="001F368A" w:rsidRPr="008C3C96" w:rsidRDefault="001F368A" w:rsidP="00DC489A">
            <w:pPr>
              <w:pStyle w:val="dC-CommandLine"/>
              <w:rPr>
                <w:rFonts w:ascii="CiscoSansTT" w:hAnsi="CiscoSansTT" w:cs="CiscoSansTT"/>
              </w:rPr>
            </w:pPr>
            <w:r w:rsidRPr="008C3C96">
              <w:rPr>
                <w:rFonts w:ascii="CiscoSansTT" w:hAnsi="CiscoSansTT" w:cs="CiscoSansTT"/>
              </w:rPr>
              <w:t xml:space="preserve">            "172.21.140.10/32, </w:t>
            </w:r>
            <w:proofErr w:type="spellStart"/>
            <w:r w:rsidRPr="008C3C96">
              <w:rPr>
                <w:rFonts w:ascii="CiscoSansTT" w:hAnsi="CiscoSansTT" w:cs="CiscoSansTT"/>
              </w:rPr>
              <w:t>ubest</w:t>
            </w:r>
            <w:proofErr w:type="spellEnd"/>
            <w:r w:rsidRPr="008C3C96">
              <w:rPr>
                <w:rFonts w:ascii="CiscoSansTT" w:hAnsi="CiscoSansTT" w:cs="CiscoSansTT"/>
              </w:rPr>
              <w:t>/</w:t>
            </w:r>
            <w:proofErr w:type="spellStart"/>
            <w:r w:rsidRPr="008C3C96">
              <w:rPr>
                <w:rFonts w:ascii="CiscoSansTT" w:hAnsi="CiscoSansTT" w:cs="CiscoSansTT"/>
              </w:rPr>
              <w:t>mbest</w:t>
            </w:r>
            <w:proofErr w:type="spellEnd"/>
            <w:r w:rsidRPr="008C3C96">
              <w:rPr>
                <w:rFonts w:ascii="CiscoSansTT" w:hAnsi="CiscoSansTT" w:cs="CiscoSansTT"/>
              </w:rPr>
              <w:t>: 1/0, attached",</w:t>
            </w:r>
          </w:p>
          <w:p w14:paraId="6D01CD4C" w14:textId="77777777" w:rsidR="001F368A" w:rsidRPr="008C3C96" w:rsidRDefault="001F368A" w:rsidP="00DC489A">
            <w:pPr>
              <w:pStyle w:val="dC-CommandLine"/>
              <w:rPr>
                <w:rFonts w:ascii="CiscoSansTT" w:hAnsi="CiscoSansTT" w:cs="CiscoSansTT"/>
              </w:rPr>
            </w:pPr>
            <w:r w:rsidRPr="008C3C96">
              <w:rPr>
                <w:rFonts w:ascii="CiscoSansTT" w:hAnsi="CiscoSansTT" w:cs="CiscoSansTT"/>
              </w:rPr>
              <w:t xml:space="preserve">            "    *via 172.21.140.10, Vlan140, [190/0], 00:05:33, hmm",</w:t>
            </w:r>
          </w:p>
          <w:p w14:paraId="792DD1B8" w14:textId="77777777" w:rsidR="001F368A" w:rsidRPr="008C3C96" w:rsidRDefault="001F368A" w:rsidP="00DC489A">
            <w:pPr>
              <w:pStyle w:val="dC-CommandLine"/>
              <w:rPr>
                <w:rFonts w:ascii="CiscoSansTT" w:hAnsi="CiscoSansTT" w:cs="CiscoSansTT"/>
              </w:rPr>
            </w:pPr>
            <w:r w:rsidRPr="008C3C96">
              <w:rPr>
                <w:rFonts w:ascii="CiscoSansTT" w:hAnsi="CiscoSansTT" w:cs="CiscoSansTT"/>
              </w:rPr>
              <w:t xml:space="preserve">            "172.21.140.11/32, </w:t>
            </w:r>
            <w:proofErr w:type="spellStart"/>
            <w:r w:rsidRPr="008C3C96">
              <w:rPr>
                <w:rFonts w:ascii="CiscoSansTT" w:hAnsi="CiscoSansTT" w:cs="CiscoSansTT"/>
              </w:rPr>
              <w:t>ubest</w:t>
            </w:r>
            <w:proofErr w:type="spellEnd"/>
            <w:r w:rsidRPr="008C3C96">
              <w:rPr>
                <w:rFonts w:ascii="CiscoSansTT" w:hAnsi="CiscoSansTT" w:cs="CiscoSansTT"/>
              </w:rPr>
              <w:t>/</w:t>
            </w:r>
            <w:proofErr w:type="spellStart"/>
            <w:r w:rsidRPr="008C3C96">
              <w:rPr>
                <w:rFonts w:ascii="CiscoSansTT" w:hAnsi="CiscoSansTT" w:cs="CiscoSansTT"/>
              </w:rPr>
              <w:t>mbest</w:t>
            </w:r>
            <w:proofErr w:type="spellEnd"/>
            <w:r w:rsidRPr="008C3C96">
              <w:rPr>
                <w:rFonts w:ascii="CiscoSansTT" w:hAnsi="CiscoSansTT" w:cs="CiscoSansTT"/>
              </w:rPr>
              <w:t>: 1/0",</w:t>
            </w:r>
          </w:p>
          <w:p w14:paraId="6DD37C72" w14:textId="77777777" w:rsidR="001F368A" w:rsidRPr="008C3C96" w:rsidRDefault="001F368A" w:rsidP="00DC489A">
            <w:pPr>
              <w:pStyle w:val="dC-CommandLine"/>
              <w:rPr>
                <w:rFonts w:ascii="CiscoSansTT" w:hAnsi="CiscoSansTT" w:cs="CiscoSansTT"/>
              </w:rPr>
            </w:pPr>
            <w:r w:rsidRPr="008C3C96">
              <w:rPr>
                <w:rFonts w:ascii="CiscoSansTT" w:hAnsi="CiscoSansTT" w:cs="CiscoSansTT"/>
              </w:rPr>
              <w:t xml:space="preserve">            "    *via 192.168.0.110%default, [200/0], 00:01:50, bgp-65000, internal, tag 65000 (</w:t>
            </w:r>
            <w:proofErr w:type="spellStart"/>
            <w:r w:rsidRPr="008C3C96">
              <w:rPr>
                <w:rFonts w:ascii="CiscoSansTT" w:hAnsi="CiscoSansTT" w:cs="CiscoSansTT"/>
              </w:rPr>
              <w:t>evpn</w:t>
            </w:r>
            <w:proofErr w:type="spellEnd"/>
            <w:r w:rsidRPr="008C3C96">
              <w:rPr>
                <w:rFonts w:ascii="CiscoSansTT" w:hAnsi="CiscoSansTT" w:cs="CiscoSansTT"/>
              </w:rPr>
              <w:t xml:space="preserve">) </w:t>
            </w:r>
            <w:proofErr w:type="spellStart"/>
            <w:r w:rsidRPr="008C3C96">
              <w:rPr>
                <w:rFonts w:ascii="CiscoSansTT" w:hAnsi="CiscoSansTT" w:cs="CiscoSansTT"/>
              </w:rPr>
              <w:t>segid</w:t>
            </w:r>
            <w:proofErr w:type="spellEnd"/>
            <w:r w:rsidRPr="008C3C96">
              <w:rPr>
                <w:rFonts w:ascii="CiscoSansTT" w:hAnsi="CiscoSansTT" w:cs="CiscoSansTT"/>
              </w:rPr>
              <w:t xml:space="preserve">: 50999 </w:t>
            </w:r>
            <w:proofErr w:type="spellStart"/>
            <w:r w:rsidRPr="008C3C96">
              <w:rPr>
                <w:rFonts w:ascii="CiscoSansTT" w:hAnsi="CiscoSansTT" w:cs="CiscoSansTT"/>
              </w:rPr>
              <w:t>tunnelid</w:t>
            </w:r>
            <w:proofErr w:type="spellEnd"/>
            <w:r w:rsidRPr="008C3C96">
              <w:rPr>
                <w:rFonts w:ascii="CiscoSansTT" w:hAnsi="CiscoSansTT" w:cs="CiscoSansTT"/>
              </w:rPr>
              <w:t xml:space="preserve">: 0xc0a8006e </w:t>
            </w:r>
            <w:proofErr w:type="spellStart"/>
            <w:r w:rsidRPr="008C3C96">
              <w:rPr>
                <w:rFonts w:ascii="CiscoSansTT" w:hAnsi="CiscoSansTT" w:cs="CiscoSansTT"/>
              </w:rPr>
              <w:t>encap</w:t>
            </w:r>
            <w:proofErr w:type="spellEnd"/>
            <w:r w:rsidRPr="008C3C96">
              <w:rPr>
                <w:rFonts w:ascii="CiscoSansTT" w:hAnsi="CiscoSansTT" w:cs="CiscoSansTT"/>
              </w:rPr>
              <w:t>: VXLAN",</w:t>
            </w:r>
          </w:p>
          <w:p w14:paraId="655A2450" w14:textId="77777777" w:rsidR="001F368A" w:rsidRPr="008C3C96" w:rsidRDefault="001F368A" w:rsidP="00DC489A">
            <w:pPr>
              <w:pStyle w:val="dC-CommandLine"/>
              <w:rPr>
                <w:rFonts w:ascii="CiscoSansTT" w:hAnsi="CiscoSansTT" w:cs="CiscoSansTT"/>
              </w:rPr>
            </w:pPr>
            <w:r w:rsidRPr="008C3C96">
              <w:rPr>
                <w:rFonts w:ascii="CiscoSansTT" w:hAnsi="CiscoSansTT" w:cs="CiscoSansTT"/>
              </w:rPr>
              <w:t xml:space="preserve">            " ",</w:t>
            </w:r>
          </w:p>
          <w:p w14:paraId="4E2FF77D" w14:textId="77777777" w:rsidR="001F368A" w:rsidRPr="008C3C96" w:rsidRDefault="001F368A" w:rsidP="00DC489A">
            <w:pPr>
              <w:pStyle w:val="dC-CommandLine"/>
              <w:rPr>
                <w:rFonts w:ascii="CiscoSansTT" w:hAnsi="CiscoSansTT" w:cs="CiscoSansTT"/>
              </w:rPr>
            </w:pPr>
            <w:r w:rsidRPr="008C3C96">
              <w:rPr>
                <w:rFonts w:ascii="CiscoSansTT" w:hAnsi="CiscoSansTT" w:cs="CiscoSansTT"/>
              </w:rPr>
              <w:t xml:space="preserve">            "172.21.141.0/24, </w:t>
            </w:r>
            <w:proofErr w:type="spellStart"/>
            <w:r w:rsidRPr="008C3C96">
              <w:rPr>
                <w:rFonts w:ascii="CiscoSansTT" w:hAnsi="CiscoSansTT" w:cs="CiscoSansTT"/>
              </w:rPr>
              <w:t>ubest</w:t>
            </w:r>
            <w:proofErr w:type="spellEnd"/>
            <w:r w:rsidRPr="008C3C96">
              <w:rPr>
                <w:rFonts w:ascii="CiscoSansTT" w:hAnsi="CiscoSansTT" w:cs="CiscoSansTT"/>
              </w:rPr>
              <w:t>/</w:t>
            </w:r>
            <w:proofErr w:type="spellStart"/>
            <w:r w:rsidRPr="008C3C96">
              <w:rPr>
                <w:rFonts w:ascii="CiscoSansTT" w:hAnsi="CiscoSansTT" w:cs="CiscoSansTT"/>
              </w:rPr>
              <w:t>mbest</w:t>
            </w:r>
            <w:proofErr w:type="spellEnd"/>
            <w:r w:rsidRPr="008C3C96">
              <w:rPr>
                <w:rFonts w:ascii="CiscoSansTT" w:hAnsi="CiscoSansTT" w:cs="CiscoSansTT"/>
              </w:rPr>
              <w:t>: 1/0, attached",</w:t>
            </w:r>
          </w:p>
          <w:p w14:paraId="21365BDE" w14:textId="77777777" w:rsidR="001F368A" w:rsidRPr="008C3C96" w:rsidRDefault="001F368A" w:rsidP="00DC489A">
            <w:pPr>
              <w:pStyle w:val="dC-CommandLine"/>
              <w:rPr>
                <w:rFonts w:ascii="CiscoSansTT" w:hAnsi="CiscoSansTT" w:cs="CiscoSansTT"/>
              </w:rPr>
            </w:pPr>
            <w:r w:rsidRPr="008C3C96">
              <w:rPr>
                <w:rFonts w:ascii="CiscoSansTT" w:hAnsi="CiscoSansTT" w:cs="CiscoSansTT"/>
              </w:rPr>
              <w:t xml:space="preserve">            "    *via 172.21.141.1, Vlan141, [0/0], 00:05:38, direct",</w:t>
            </w:r>
          </w:p>
          <w:p w14:paraId="3D6F04E0" w14:textId="77777777" w:rsidR="001F368A" w:rsidRPr="008C3C96" w:rsidRDefault="001F368A" w:rsidP="00DC489A">
            <w:pPr>
              <w:pStyle w:val="dC-CommandLine"/>
              <w:rPr>
                <w:rFonts w:ascii="CiscoSansTT" w:hAnsi="CiscoSansTT" w:cs="CiscoSansTT"/>
              </w:rPr>
            </w:pPr>
            <w:r w:rsidRPr="008C3C96">
              <w:rPr>
                <w:rFonts w:ascii="CiscoSansTT" w:hAnsi="CiscoSansTT" w:cs="CiscoSansTT"/>
              </w:rPr>
              <w:t xml:space="preserve">            "172.21.141.1/32, </w:t>
            </w:r>
            <w:proofErr w:type="spellStart"/>
            <w:r w:rsidRPr="008C3C96">
              <w:rPr>
                <w:rFonts w:ascii="CiscoSansTT" w:hAnsi="CiscoSansTT" w:cs="CiscoSansTT"/>
              </w:rPr>
              <w:t>ubest</w:t>
            </w:r>
            <w:proofErr w:type="spellEnd"/>
            <w:r w:rsidRPr="008C3C96">
              <w:rPr>
                <w:rFonts w:ascii="CiscoSansTT" w:hAnsi="CiscoSansTT" w:cs="CiscoSansTT"/>
              </w:rPr>
              <w:t>/</w:t>
            </w:r>
            <w:proofErr w:type="spellStart"/>
            <w:r w:rsidRPr="008C3C96">
              <w:rPr>
                <w:rFonts w:ascii="CiscoSansTT" w:hAnsi="CiscoSansTT" w:cs="CiscoSansTT"/>
              </w:rPr>
              <w:t>mbest</w:t>
            </w:r>
            <w:proofErr w:type="spellEnd"/>
            <w:r w:rsidRPr="008C3C96">
              <w:rPr>
                <w:rFonts w:ascii="CiscoSansTT" w:hAnsi="CiscoSansTT" w:cs="CiscoSansTT"/>
              </w:rPr>
              <w:t>: 1/0, attached",</w:t>
            </w:r>
          </w:p>
          <w:p w14:paraId="671AEC2D" w14:textId="77777777" w:rsidR="001F368A" w:rsidRPr="008C3C96" w:rsidRDefault="001F368A" w:rsidP="00DC489A">
            <w:pPr>
              <w:pStyle w:val="dC-CommandLine"/>
              <w:rPr>
                <w:rFonts w:ascii="CiscoSansTT" w:hAnsi="CiscoSansTT" w:cs="CiscoSansTT"/>
              </w:rPr>
            </w:pPr>
            <w:r w:rsidRPr="008C3C96">
              <w:rPr>
                <w:rFonts w:ascii="CiscoSansTT" w:hAnsi="CiscoSansTT" w:cs="CiscoSansTT"/>
              </w:rPr>
              <w:t xml:space="preserve">            "    *via 172.21.141.1, Vlan141, [0/0], 00:05:38, local",</w:t>
            </w:r>
          </w:p>
          <w:p w14:paraId="0EE35C48" w14:textId="77777777" w:rsidR="001F368A" w:rsidRPr="008C3C96" w:rsidRDefault="001F368A" w:rsidP="00DC489A">
            <w:pPr>
              <w:pStyle w:val="dC-CommandLine"/>
              <w:rPr>
                <w:rFonts w:ascii="CiscoSansTT" w:hAnsi="CiscoSansTT" w:cs="CiscoSansTT"/>
              </w:rPr>
            </w:pPr>
            <w:r w:rsidRPr="008C3C96">
              <w:rPr>
                <w:rFonts w:ascii="CiscoSansTT" w:hAnsi="CiscoSansTT" w:cs="CiscoSansTT"/>
              </w:rPr>
              <w:t xml:space="preserve">            "172.21.141.11/32, </w:t>
            </w:r>
            <w:proofErr w:type="spellStart"/>
            <w:r w:rsidRPr="008C3C96">
              <w:rPr>
                <w:rFonts w:ascii="CiscoSansTT" w:hAnsi="CiscoSansTT" w:cs="CiscoSansTT"/>
              </w:rPr>
              <w:t>ubest</w:t>
            </w:r>
            <w:proofErr w:type="spellEnd"/>
            <w:r w:rsidRPr="008C3C96">
              <w:rPr>
                <w:rFonts w:ascii="CiscoSansTT" w:hAnsi="CiscoSansTT" w:cs="CiscoSansTT"/>
              </w:rPr>
              <w:t>/</w:t>
            </w:r>
            <w:proofErr w:type="spellStart"/>
            <w:r w:rsidRPr="008C3C96">
              <w:rPr>
                <w:rFonts w:ascii="CiscoSansTT" w:hAnsi="CiscoSansTT" w:cs="CiscoSansTT"/>
              </w:rPr>
              <w:t>mbest</w:t>
            </w:r>
            <w:proofErr w:type="spellEnd"/>
            <w:r w:rsidRPr="008C3C96">
              <w:rPr>
                <w:rFonts w:ascii="CiscoSansTT" w:hAnsi="CiscoSansTT" w:cs="CiscoSansTT"/>
              </w:rPr>
              <w:t>: 1/0",</w:t>
            </w:r>
          </w:p>
          <w:p w14:paraId="4357F924" w14:textId="77777777" w:rsidR="001F368A" w:rsidRPr="008C3C96" w:rsidRDefault="001F368A" w:rsidP="00DC489A">
            <w:pPr>
              <w:pStyle w:val="dC-CommandLine"/>
              <w:rPr>
                <w:rFonts w:ascii="CiscoSansTT" w:hAnsi="CiscoSansTT" w:cs="CiscoSansTT"/>
              </w:rPr>
            </w:pPr>
            <w:r w:rsidRPr="008C3C96">
              <w:rPr>
                <w:rFonts w:ascii="CiscoSansTT" w:hAnsi="CiscoSansTT" w:cs="CiscoSansTT"/>
              </w:rPr>
              <w:t xml:space="preserve">            "    *via 192.168.0.111%default, [200/0], 00:01:12, bgp-65000, internal, tag 65000 (</w:t>
            </w:r>
            <w:proofErr w:type="spellStart"/>
            <w:r w:rsidRPr="008C3C96">
              <w:rPr>
                <w:rFonts w:ascii="CiscoSansTT" w:hAnsi="CiscoSansTT" w:cs="CiscoSansTT"/>
              </w:rPr>
              <w:t>evpn</w:t>
            </w:r>
            <w:proofErr w:type="spellEnd"/>
            <w:r w:rsidRPr="008C3C96">
              <w:rPr>
                <w:rFonts w:ascii="CiscoSansTT" w:hAnsi="CiscoSansTT" w:cs="CiscoSansTT"/>
              </w:rPr>
              <w:t xml:space="preserve">) </w:t>
            </w:r>
            <w:proofErr w:type="spellStart"/>
            <w:r w:rsidRPr="008C3C96">
              <w:rPr>
                <w:rFonts w:ascii="CiscoSansTT" w:hAnsi="CiscoSansTT" w:cs="CiscoSansTT"/>
              </w:rPr>
              <w:t>segid</w:t>
            </w:r>
            <w:proofErr w:type="spellEnd"/>
            <w:r w:rsidRPr="008C3C96">
              <w:rPr>
                <w:rFonts w:ascii="CiscoSansTT" w:hAnsi="CiscoSansTT" w:cs="CiscoSansTT"/>
              </w:rPr>
              <w:t xml:space="preserve">: 50999 </w:t>
            </w:r>
            <w:proofErr w:type="spellStart"/>
            <w:r w:rsidRPr="008C3C96">
              <w:rPr>
                <w:rFonts w:ascii="CiscoSansTT" w:hAnsi="CiscoSansTT" w:cs="CiscoSansTT"/>
              </w:rPr>
              <w:t>tunnelid</w:t>
            </w:r>
            <w:proofErr w:type="spellEnd"/>
            <w:r w:rsidRPr="008C3C96">
              <w:rPr>
                <w:rFonts w:ascii="CiscoSansTT" w:hAnsi="CiscoSansTT" w:cs="CiscoSansTT"/>
              </w:rPr>
              <w:t xml:space="preserve">: 0xc0a8006f </w:t>
            </w:r>
            <w:proofErr w:type="spellStart"/>
            <w:r w:rsidRPr="008C3C96">
              <w:rPr>
                <w:rFonts w:ascii="CiscoSansTT" w:hAnsi="CiscoSansTT" w:cs="CiscoSansTT"/>
              </w:rPr>
              <w:t>encap</w:t>
            </w:r>
            <w:proofErr w:type="spellEnd"/>
            <w:r w:rsidRPr="008C3C96">
              <w:rPr>
                <w:rFonts w:ascii="CiscoSansTT" w:hAnsi="CiscoSansTT" w:cs="CiscoSansTT"/>
              </w:rPr>
              <w:t>: VXLAN"</w:t>
            </w:r>
          </w:p>
          <w:p w14:paraId="20FDC2C1" w14:textId="77777777" w:rsidR="001F368A" w:rsidRPr="008C3C96" w:rsidRDefault="001F368A" w:rsidP="00DC489A">
            <w:pPr>
              <w:pStyle w:val="dC-CommandLine"/>
              <w:rPr>
                <w:rFonts w:ascii="CiscoSansTT" w:hAnsi="CiscoSansTT" w:cs="CiscoSansTT"/>
              </w:rPr>
            </w:pPr>
            <w:r w:rsidRPr="008C3C96">
              <w:rPr>
                <w:rFonts w:ascii="CiscoSansTT" w:hAnsi="CiscoSansTT" w:cs="CiscoSansTT"/>
              </w:rPr>
              <w:t xml:space="preserve">        ],</w:t>
            </w:r>
          </w:p>
          <w:p w14:paraId="42253670" w14:textId="77777777" w:rsidR="001F368A" w:rsidRPr="008C3C96" w:rsidRDefault="001F368A" w:rsidP="00DC489A">
            <w:pPr>
              <w:pStyle w:val="dC-CommandLine"/>
              <w:rPr>
                <w:rFonts w:ascii="CiscoSansTT" w:hAnsi="CiscoSansTT" w:cs="CiscoSansTT"/>
              </w:rPr>
            </w:pPr>
            <w:r w:rsidRPr="008C3C96">
              <w:rPr>
                <w:rFonts w:ascii="CiscoSansTT" w:hAnsi="CiscoSansTT" w:cs="CiscoSansTT"/>
              </w:rPr>
              <w:lastRenderedPageBreak/>
              <w:t xml:space="preserve">        [</w:t>
            </w:r>
          </w:p>
          <w:p w14:paraId="28A635BD" w14:textId="77777777" w:rsidR="001F368A" w:rsidRPr="008C3C96" w:rsidRDefault="001F368A" w:rsidP="00DC489A">
            <w:pPr>
              <w:pStyle w:val="dC-CommandLine"/>
              <w:rPr>
                <w:rFonts w:ascii="CiscoSansTT" w:hAnsi="CiscoSansTT" w:cs="CiscoSansTT"/>
              </w:rPr>
            </w:pPr>
            <w:r w:rsidRPr="008C3C96">
              <w:rPr>
                <w:rFonts w:ascii="CiscoSansTT" w:hAnsi="CiscoSansTT" w:cs="CiscoSansTT"/>
              </w:rPr>
              <w:t xml:space="preserve">            "BGP routing table information for VRF default, address family L2VPN EVPN",</w:t>
            </w:r>
          </w:p>
          <w:p w14:paraId="0B685F57" w14:textId="77777777" w:rsidR="001F368A" w:rsidRPr="008C3C96" w:rsidRDefault="001F368A" w:rsidP="00DC489A">
            <w:pPr>
              <w:pStyle w:val="dC-CommandLine"/>
              <w:rPr>
                <w:rFonts w:ascii="CiscoSansTT" w:hAnsi="CiscoSansTT" w:cs="CiscoSansTT"/>
              </w:rPr>
            </w:pPr>
            <w:r w:rsidRPr="008C3C96">
              <w:rPr>
                <w:rFonts w:ascii="CiscoSansTT" w:hAnsi="CiscoSansTT" w:cs="CiscoSansTT"/>
              </w:rPr>
              <w:t xml:space="preserve">            "BGP table version is 35, Local Router ID is 192.168.0.8",</w:t>
            </w:r>
          </w:p>
          <w:p w14:paraId="3E1E519D" w14:textId="77777777" w:rsidR="001F368A" w:rsidRPr="008C3C96" w:rsidRDefault="001F368A" w:rsidP="00DC489A">
            <w:pPr>
              <w:pStyle w:val="dC-CommandLine"/>
              <w:rPr>
                <w:rFonts w:ascii="CiscoSansTT" w:hAnsi="CiscoSansTT" w:cs="CiscoSansTT"/>
              </w:rPr>
            </w:pPr>
            <w:r w:rsidRPr="008C3C96">
              <w:rPr>
                <w:rFonts w:ascii="CiscoSansTT" w:hAnsi="CiscoSansTT" w:cs="CiscoSansTT"/>
              </w:rPr>
              <w:t xml:space="preserve">            "Status: s-suppressed, x-deleted, S-stale, d-dampened, h-history, *-valid, &gt;-best",</w:t>
            </w:r>
          </w:p>
          <w:p w14:paraId="2C2DD90A" w14:textId="77777777" w:rsidR="001F368A" w:rsidRPr="008C3C96" w:rsidRDefault="001F368A" w:rsidP="00DC489A">
            <w:pPr>
              <w:pStyle w:val="dC-CommandLine"/>
              <w:rPr>
                <w:rFonts w:ascii="CiscoSansTT" w:hAnsi="CiscoSansTT" w:cs="CiscoSansTT"/>
              </w:rPr>
            </w:pPr>
            <w:r w:rsidRPr="008C3C96">
              <w:rPr>
                <w:rFonts w:ascii="CiscoSansTT" w:hAnsi="CiscoSansTT" w:cs="CiscoSansTT"/>
              </w:rPr>
              <w:t xml:space="preserve">            "Path type: </w:t>
            </w:r>
            <w:proofErr w:type="spellStart"/>
            <w:r w:rsidRPr="008C3C96">
              <w:rPr>
                <w:rFonts w:ascii="CiscoSansTT" w:hAnsi="CiscoSansTT" w:cs="CiscoSansTT"/>
              </w:rPr>
              <w:t>i</w:t>
            </w:r>
            <w:proofErr w:type="spellEnd"/>
            <w:r w:rsidRPr="008C3C96">
              <w:rPr>
                <w:rFonts w:ascii="CiscoSansTT" w:hAnsi="CiscoSansTT" w:cs="CiscoSansTT"/>
              </w:rPr>
              <w:t>-internal, e-external, c-</w:t>
            </w:r>
            <w:proofErr w:type="spellStart"/>
            <w:r w:rsidRPr="008C3C96">
              <w:rPr>
                <w:rFonts w:ascii="CiscoSansTT" w:hAnsi="CiscoSansTT" w:cs="CiscoSansTT"/>
              </w:rPr>
              <w:t>confed</w:t>
            </w:r>
            <w:proofErr w:type="spellEnd"/>
            <w:r w:rsidRPr="008C3C96">
              <w:rPr>
                <w:rFonts w:ascii="CiscoSansTT" w:hAnsi="CiscoSansTT" w:cs="CiscoSansTT"/>
              </w:rPr>
              <w:t>, l-local, a-aggregate, r-</w:t>
            </w:r>
            <w:proofErr w:type="spellStart"/>
            <w:r w:rsidRPr="008C3C96">
              <w:rPr>
                <w:rFonts w:ascii="CiscoSansTT" w:hAnsi="CiscoSansTT" w:cs="CiscoSansTT"/>
              </w:rPr>
              <w:t>redist</w:t>
            </w:r>
            <w:proofErr w:type="spellEnd"/>
            <w:r w:rsidRPr="008C3C96">
              <w:rPr>
                <w:rFonts w:ascii="CiscoSansTT" w:hAnsi="CiscoSansTT" w:cs="CiscoSansTT"/>
              </w:rPr>
              <w:t>, I-injected",</w:t>
            </w:r>
          </w:p>
          <w:p w14:paraId="75EC28C6" w14:textId="77777777" w:rsidR="001F368A" w:rsidRPr="008C3C96" w:rsidRDefault="001F368A" w:rsidP="00DC489A">
            <w:pPr>
              <w:pStyle w:val="dC-CommandLine"/>
              <w:rPr>
                <w:rFonts w:ascii="CiscoSansTT" w:hAnsi="CiscoSansTT" w:cs="CiscoSansTT"/>
              </w:rPr>
            </w:pPr>
            <w:r w:rsidRPr="008C3C96">
              <w:rPr>
                <w:rFonts w:ascii="CiscoSansTT" w:hAnsi="CiscoSansTT" w:cs="CiscoSansTT"/>
              </w:rPr>
              <w:t xml:space="preserve">            "Origin codes: </w:t>
            </w:r>
            <w:proofErr w:type="spellStart"/>
            <w:r w:rsidRPr="008C3C96">
              <w:rPr>
                <w:rFonts w:ascii="CiscoSansTT" w:hAnsi="CiscoSansTT" w:cs="CiscoSansTT"/>
              </w:rPr>
              <w:t>i</w:t>
            </w:r>
            <w:proofErr w:type="spellEnd"/>
            <w:r w:rsidRPr="008C3C96">
              <w:rPr>
                <w:rFonts w:ascii="CiscoSansTT" w:hAnsi="CiscoSansTT" w:cs="CiscoSansTT"/>
              </w:rPr>
              <w:t xml:space="preserve"> - IGP, e - EGP</w:t>
            </w:r>
            <w:proofErr w:type="gramStart"/>
            <w:r w:rsidRPr="008C3C96">
              <w:rPr>
                <w:rFonts w:ascii="CiscoSansTT" w:hAnsi="CiscoSansTT" w:cs="CiscoSansTT"/>
              </w:rPr>
              <w:t>, ?</w:t>
            </w:r>
            <w:proofErr w:type="gramEnd"/>
            <w:r w:rsidRPr="008C3C96">
              <w:rPr>
                <w:rFonts w:ascii="CiscoSansTT" w:hAnsi="CiscoSansTT" w:cs="CiscoSansTT"/>
              </w:rPr>
              <w:t xml:space="preserve"> - incomplete, | - multipath, &amp; - backup",</w:t>
            </w:r>
          </w:p>
          <w:p w14:paraId="7FE53374" w14:textId="77777777" w:rsidR="001F368A" w:rsidRPr="008C3C96" w:rsidRDefault="001F368A" w:rsidP="00DC489A">
            <w:pPr>
              <w:pStyle w:val="dC-CommandLine"/>
              <w:rPr>
                <w:rFonts w:ascii="CiscoSansTT" w:hAnsi="CiscoSansTT" w:cs="CiscoSansTT"/>
              </w:rPr>
            </w:pPr>
            <w:r w:rsidRPr="008C3C96">
              <w:rPr>
                <w:rFonts w:ascii="CiscoSansTT" w:hAnsi="CiscoSansTT" w:cs="CiscoSansTT"/>
              </w:rPr>
              <w:t xml:space="preserve">            "",</w:t>
            </w:r>
          </w:p>
          <w:p w14:paraId="16F3EF57" w14:textId="77777777" w:rsidR="001F368A" w:rsidRPr="008C3C96" w:rsidRDefault="001F368A" w:rsidP="00DC489A">
            <w:pPr>
              <w:pStyle w:val="dC-CommandLine"/>
              <w:rPr>
                <w:rFonts w:ascii="CiscoSansTT" w:hAnsi="CiscoSansTT" w:cs="CiscoSansTT"/>
              </w:rPr>
            </w:pPr>
            <w:r w:rsidRPr="008C3C96">
              <w:rPr>
                <w:rFonts w:ascii="CiscoSansTT" w:hAnsi="CiscoSansTT" w:cs="CiscoSansTT"/>
              </w:rPr>
              <w:t xml:space="preserve">            "   Network            Next Hop            Metric     </w:t>
            </w:r>
            <w:proofErr w:type="spellStart"/>
            <w:r w:rsidRPr="008C3C96">
              <w:rPr>
                <w:rFonts w:ascii="CiscoSansTT" w:hAnsi="CiscoSansTT" w:cs="CiscoSansTT"/>
              </w:rPr>
              <w:t>LocPrf</w:t>
            </w:r>
            <w:proofErr w:type="spellEnd"/>
            <w:r w:rsidRPr="008C3C96">
              <w:rPr>
                <w:rFonts w:ascii="CiscoSansTT" w:hAnsi="CiscoSansTT" w:cs="CiscoSansTT"/>
              </w:rPr>
              <w:t xml:space="preserve">     Weight Path",</w:t>
            </w:r>
          </w:p>
          <w:p w14:paraId="27319C5F" w14:textId="77777777" w:rsidR="001F368A" w:rsidRPr="008C3C96" w:rsidRDefault="001F368A" w:rsidP="00DC489A">
            <w:pPr>
              <w:pStyle w:val="dC-CommandLine"/>
              <w:rPr>
                <w:rFonts w:ascii="CiscoSansTT" w:hAnsi="CiscoSansTT" w:cs="CiscoSansTT"/>
              </w:rPr>
            </w:pPr>
            <w:r w:rsidRPr="008C3C96">
              <w:rPr>
                <w:rFonts w:ascii="CiscoSansTT" w:hAnsi="CiscoSansTT" w:cs="CiscoSansTT"/>
              </w:rPr>
              <w:t xml:space="preserve">            "</w:t>
            </w:r>
            <w:r w:rsidRPr="008C3C96">
              <w:rPr>
                <w:rFonts w:ascii="CiscoSansTT" w:hAnsi="CiscoSansTT" w:cs="CiscoSansTT"/>
                <w:highlight w:val="yellow"/>
              </w:rPr>
              <w:t xml:space="preserve">Route Distinguisher: 192.168.0.8:32907 </w:t>
            </w:r>
            <w:proofErr w:type="gramStart"/>
            <w:r w:rsidRPr="008C3C96">
              <w:rPr>
                <w:rFonts w:ascii="CiscoSansTT" w:hAnsi="CiscoSansTT" w:cs="CiscoSansTT"/>
                <w:highlight w:val="yellow"/>
              </w:rPr>
              <w:t xml:space="preserve">   (</w:t>
            </w:r>
            <w:proofErr w:type="gramEnd"/>
            <w:r w:rsidRPr="008C3C96">
              <w:rPr>
                <w:rFonts w:ascii="CiscoSansTT" w:hAnsi="CiscoSansTT" w:cs="CiscoSansTT"/>
                <w:highlight w:val="yellow"/>
              </w:rPr>
              <w:t>L2VNI 50140)",</w:t>
            </w:r>
          </w:p>
          <w:p w14:paraId="3548B218" w14:textId="77777777" w:rsidR="001F368A" w:rsidRPr="008C3C96" w:rsidRDefault="001F368A" w:rsidP="00DC489A">
            <w:pPr>
              <w:pStyle w:val="dC-CommandLine"/>
              <w:rPr>
                <w:rFonts w:ascii="CiscoSansTT" w:hAnsi="CiscoSansTT" w:cs="CiscoSansTT"/>
              </w:rPr>
            </w:pPr>
            <w:r w:rsidRPr="008C3C96">
              <w:rPr>
                <w:rFonts w:ascii="CiscoSansTT" w:hAnsi="CiscoSansTT" w:cs="CiscoSansTT"/>
              </w:rPr>
              <w:t xml:space="preserve">            "*&gt;</w:t>
            </w:r>
            <w:proofErr w:type="spellStart"/>
            <w:proofErr w:type="gramStart"/>
            <w:r w:rsidRPr="008C3C96">
              <w:rPr>
                <w:rFonts w:ascii="CiscoSansTT" w:hAnsi="CiscoSansTT" w:cs="CiscoSansTT"/>
              </w:rPr>
              <w:t>i</w:t>
            </w:r>
            <w:proofErr w:type="spellEnd"/>
            <w:r w:rsidRPr="008C3C96">
              <w:rPr>
                <w:rFonts w:ascii="CiscoSansTT" w:hAnsi="CiscoSansTT" w:cs="CiscoSansTT"/>
              </w:rPr>
              <w:t>[</w:t>
            </w:r>
            <w:proofErr w:type="gramEnd"/>
            <w:r w:rsidRPr="008C3C96">
              <w:rPr>
                <w:rFonts w:ascii="CiscoSansTT" w:hAnsi="CiscoSansTT" w:cs="CiscoSansTT"/>
              </w:rPr>
              <w:t>2]:[0]:[0]:[48]:[0050.56a0.b5d1]:[0]:[0.0.0.0]/216",</w:t>
            </w:r>
          </w:p>
          <w:p w14:paraId="40E5046E" w14:textId="77777777" w:rsidR="001F368A" w:rsidRPr="008C3C96" w:rsidRDefault="001F368A" w:rsidP="00DC489A">
            <w:pPr>
              <w:pStyle w:val="dC-CommandLine"/>
              <w:rPr>
                <w:rFonts w:ascii="CiscoSansTT" w:hAnsi="CiscoSansTT" w:cs="CiscoSansTT"/>
              </w:rPr>
            </w:pPr>
            <w:r w:rsidRPr="008C3C96">
              <w:rPr>
                <w:rFonts w:ascii="CiscoSansTT" w:hAnsi="CiscoSansTT" w:cs="CiscoSansTT"/>
              </w:rPr>
              <w:t xml:space="preserve">            "                      192.168.0.110                     100          0 </w:t>
            </w:r>
            <w:proofErr w:type="spellStart"/>
            <w:r w:rsidRPr="008C3C96">
              <w:rPr>
                <w:rFonts w:ascii="CiscoSansTT" w:hAnsi="CiscoSansTT" w:cs="CiscoSansTT"/>
              </w:rPr>
              <w:t>i</w:t>
            </w:r>
            <w:proofErr w:type="spellEnd"/>
            <w:r w:rsidRPr="008C3C96">
              <w:rPr>
                <w:rFonts w:ascii="CiscoSansTT" w:hAnsi="CiscoSansTT" w:cs="CiscoSansTT"/>
              </w:rPr>
              <w:t>",</w:t>
            </w:r>
          </w:p>
          <w:p w14:paraId="2CE7D544" w14:textId="77777777" w:rsidR="001F368A" w:rsidRPr="008C3C96" w:rsidRDefault="001F368A" w:rsidP="00DC489A">
            <w:pPr>
              <w:pStyle w:val="dC-CommandLine"/>
              <w:rPr>
                <w:rFonts w:ascii="CiscoSansTT" w:hAnsi="CiscoSansTT" w:cs="CiscoSansTT"/>
              </w:rPr>
            </w:pPr>
            <w:r w:rsidRPr="008C3C96">
              <w:rPr>
                <w:rFonts w:ascii="CiscoSansTT" w:hAnsi="CiscoSansTT" w:cs="CiscoSansTT"/>
              </w:rPr>
              <w:t xml:space="preserve">            "*&gt;</w:t>
            </w:r>
            <w:proofErr w:type="gramStart"/>
            <w:r w:rsidRPr="008C3C96">
              <w:rPr>
                <w:rFonts w:ascii="CiscoSansTT" w:hAnsi="CiscoSansTT" w:cs="CiscoSansTT"/>
                <w:highlight w:val="yellow"/>
              </w:rPr>
              <w:t>l[</w:t>
            </w:r>
            <w:proofErr w:type="gramEnd"/>
            <w:r w:rsidRPr="008C3C96">
              <w:rPr>
                <w:rFonts w:ascii="CiscoSansTT" w:hAnsi="CiscoSansTT" w:cs="CiscoSansTT"/>
                <w:highlight w:val="yellow"/>
              </w:rPr>
              <w:t>2]:[0]:[0]:[48]:[0050.56a0.7630]:[32]:[172.21.140.10]/272</w:t>
            </w:r>
            <w:r w:rsidRPr="008C3C96">
              <w:rPr>
                <w:rFonts w:ascii="CiscoSansTT" w:hAnsi="CiscoSansTT" w:cs="CiscoSansTT"/>
              </w:rPr>
              <w:t>",</w:t>
            </w:r>
          </w:p>
          <w:p w14:paraId="54ED5B5B" w14:textId="77777777" w:rsidR="001F368A" w:rsidRPr="008C3C96" w:rsidRDefault="001F368A" w:rsidP="00DC489A">
            <w:pPr>
              <w:pStyle w:val="dC-CommandLine"/>
              <w:rPr>
                <w:rFonts w:ascii="CiscoSansTT" w:hAnsi="CiscoSansTT" w:cs="CiscoSansTT"/>
              </w:rPr>
            </w:pPr>
            <w:r w:rsidRPr="008C3C96">
              <w:rPr>
                <w:rFonts w:ascii="CiscoSansTT" w:hAnsi="CiscoSansTT" w:cs="CiscoSansTT"/>
              </w:rPr>
              <w:t xml:space="preserve">            "                      192.168.0.18                      100      32768 </w:t>
            </w:r>
            <w:proofErr w:type="spellStart"/>
            <w:r w:rsidRPr="008C3C96">
              <w:rPr>
                <w:rFonts w:ascii="CiscoSansTT" w:hAnsi="CiscoSansTT" w:cs="CiscoSansTT"/>
              </w:rPr>
              <w:t>i</w:t>
            </w:r>
            <w:proofErr w:type="spellEnd"/>
            <w:r w:rsidRPr="008C3C96">
              <w:rPr>
                <w:rFonts w:ascii="CiscoSansTT" w:hAnsi="CiscoSansTT" w:cs="CiscoSansTT"/>
              </w:rPr>
              <w:t>",</w:t>
            </w:r>
          </w:p>
          <w:p w14:paraId="30D6A11B" w14:textId="77777777" w:rsidR="001F368A" w:rsidRPr="008C3C96" w:rsidRDefault="001F368A" w:rsidP="00DC489A">
            <w:pPr>
              <w:pStyle w:val="dC-CommandLine"/>
              <w:rPr>
                <w:rFonts w:ascii="CiscoSansTT" w:hAnsi="CiscoSansTT" w:cs="CiscoSansTT"/>
              </w:rPr>
            </w:pPr>
            <w:r w:rsidRPr="008C3C96">
              <w:rPr>
                <w:rFonts w:ascii="CiscoSansTT" w:hAnsi="CiscoSansTT" w:cs="CiscoSansTT"/>
              </w:rPr>
              <w:t xml:space="preserve">            "*&gt;</w:t>
            </w:r>
            <w:proofErr w:type="spellStart"/>
            <w:proofErr w:type="gramStart"/>
            <w:r w:rsidRPr="008C3C96">
              <w:rPr>
                <w:rFonts w:ascii="CiscoSansTT" w:hAnsi="CiscoSansTT" w:cs="CiscoSansTT"/>
              </w:rPr>
              <w:t>i</w:t>
            </w:r>
            <w:proofErr w:type="spellEnd"/>
            <w:r w:rsidRPr="008C3C96">
              <w:rPr>
                <w:rFonts w:ascii="CiscoSansTT" w:hAnsi="CiscoSansTT" w:cs="CiscoSansTT"/>
                <w:highlight w:val="yellow"/>
              </w:rPr>
              <w:t>[</w:t>
            </w:r>
            <w:proofErr w:type="gramEnd"/>
            <w:r w:rsidRPr="008C3C96">
              <w:rPr>
                <w:rFonts w:ascii="CiscoSansTT" w:hAnsi="CiscoSansTT" w:cs="CiscoSansTT"/>
                <w:highlight w:val="yellow"/>
              </w:rPr>
              <w:t>2]:[0]:[0]:[48]:[0050.56a0.b5d1]:[32]:[172.21.140.11]/272"</w:t>
            </w:r>
            <w:r w:rsidRPr="008C3C96">
              <w:rPr>
                <w:rFonts w:ascii="CiscoSansTT" w:hAnsi="CiscoSansTT" w:cs="CiscoSansTT"/>
              </w:rPr>
              <w:t>,</w:t>
            </w:r>
          </w:p>
          <w:p w14:paraId="34EF43A1" w14:textId="77777777" w:rsidR="001F368A" w:rsidRPr="008C3C96" w:rsidRDefault="001F368A" w:rsidP="00DC489A">
            <w:pPr>
              <w:pStyle w:val="dC-CommandLine"/>
              <w:rPr>
                <w:rFonts w:ascii="CiscoSansTT" w:hAnsi="CiscoSansTT" w:cs="CiscoSansTT"/>
              </w:rPr>
            </w:pPr>
            <w:r w:rsidRPr="008C3C96">
              <w:rPr>
                <w:rFonts w:ascii="CiscoSansTT" w:hAnsi="CiscoSansTT" w:cs="CiscoSansTT"/>
              </w:rPr>
              <w:t xml:space="preserve">            "                      192.168.0.110                     100          0 </w:t>
            </w:r>
            <w:proofErr w:type="spellStart"/>
            <w:r w:rsidRPr="008C3C96">
              <w:rPr>
                <w:rFonts w:ascii="CiscoSansTT" w:hAnsi="CiscoSansTT" w:cs="CiscoSansTT"/>
              </w:rPr>
              <w:t>i</w:t>
            </w:r>
            <w:proofErr w:type="spellEnd"/>
            <w:r w:rsidRPr="008C3C96">
              <w:rPr>
                <w:rFonts w:ascii="CiscoSansTT" w:hAnsi="CiscoSansTT" w:cs="CiscoSansTT"/>
              </w:rPr>
              <w:t>",</w:t>
            </w:r>
          </w:p>
          <w:p w14:paraId="5A024184" w14:textId="77777777" w:rsidR="001F368A" w:rsidRPr="008C3C96" w:rsidRDefault="001F368A" w:rsidP="00DC489A">
            <w:pPr>
              <w:pStyle w:val="dC-CommandLine"/>
              <w:rPr>
                <w:rFonts w:ascii="CiscoSansTT" w:hAnsi="CiscoSansTT" w:cs="CiscoSansTT"/>
              </w:rPr>
            </w:pPr>
            <w:r w:rsidRPr="008C3C96">
              <w:rPr>
                <w:rFonts w:ascii="CiscoSansTT" w:hAnsi="CiscoSansTT" w:cs="CiscoSansTT"/>
              </w:rPr>
              <w:t xml:space="preserve">            "",</w:t>
            </w:r>
          </w:p>
          <w:p w14:paraId="2398507A" w14:textId="77777777" w:rsidR="001F368A" w:rsidRPr="008C3C96" w:rsidRDefault="001F368A" w:rsidP="00DC489A">
            <w:pPr>
              <w:pStyle w:val="dC-CommandLine"/>
              <w:rPr>
                <w:rFonts w:ascii="CiscoSansTT" w:hAnsi="CiscoSansTT" w:cs="CiscoSansTT"/>
              </w:rPr>
            </w:pPr>
            <w:r w:rsidRPr="008C3C96">
              <w:rPr>
                <w:rFonts w:ascii="CiscoSansTT" w:hAnsi="CiscoSansTT" w:cs="CiscoSansTT"/>
              </w:rPr>
              <w:t xml:space="preserve">            "</w:t>
            </w:r>
            <w:r w:rsidRPr="008C3C96">
              <w:rPr>
                <w:rFonts w:ascii="CiscoSansTT" w:hAnsi="CiscoSansTT" w:cs="CiscoSansTT"/>
                <w:highlight w:val="yellow"/>
              </w:rPr>
              <w:t xml:space="preserve">Route Distinguisher: 192.168.0.8:32908 </w:t>
            </w:r>
            <w:proofErr w:type="gramStart"/>
            <w:r w:rsidRPr="008C3C96">
              <w:rPr>
                <w:rFonts w:ascii="CiscoSansTT" w:hAnsi="CiscoSansTT" w:cs="CiscoSansTT"/>
                <w:highlight w:val="yellow"/>
              </w:rPr>
              <w:t xml:space="preserve">   (</w:t>
            </w:r>
            <w:proofErr w:type="gramEnd"/>
            <w:r w:rsidRPr="008C3C96">
              <w:rPr>
                <w:rFonts w:ascii="CiscoSansTT" w:hAnsi="CiscoSansTT" w:cs="CiscoSansTT"/>
                <w:highlight w:val="yellow"/>
              </w:rPr>
              <w:t>L2VNI 50141)",</w:t>
            </w:r>
          </w:p>
          <w:p w14:paraId="255424E6" w14:textId="77777777" w:rsidR="001F368A" w:rsidRPr="008C3C96" w:rsidRDefault="001F368A" w:rsidP="00DC489A">
            <w:pPr>
              <w:pStyle w:val="dC-CommandLine"/>
              <w:rPr>
                <w:rFonts w:ascii="CiscoSansTT" w:hAnsi="CiscoSansTT" w:cs="CiscoSansTT"/>
              </w:rPr>
            </w:pPr>
            <w:r w:rsidRPr="008C3C96">
              <w:rPr>
                <w:rFonts w:ascii="CiscoSansTT" w:hAnsi="CiscoSansTT" w:cs="CiscoSansTT"/>
              </w:rPr>
              <w:t xml:space="preserve">            "*&gt;</w:t>
            </w:r>
            <w:proofErr w:type="spellStart"/>
            <w:proofErr w:type="gramStart"/>
            <w:r w:rsidRPr="008C3C96">
              <w:rPr>
                <w:rFonts w:ascii="CiscoSansTT" w:hAnsi="CiscoSansTT" w:cs="CiscoSansTT"/>
              </w:rPr>
              <w:t>i</w:t>
            </w:r>
            <w:proofErr w:type="spellEnd"/>
            <w:r w:rsidRPr="008C3C96">
              <w:rPr>
                <w:rFonts w:ascii="CiscoSansTT" w:hAnsi="CiscoSansTT" w:cs="CiscoSansTT"/>
              </w:rPr>
              <w:t>[</w:t>
            </w:r>
            <w:proofErr w:type="gramEnd"/>
            <w:r w:rsidRPr="008C3C96">
              <w:rPr>
                <w:rFonts w:ascii="CiscoSansTT" w:hAnsi="CiscoSansTT" w:cs="CiscoSansTT"/>
              </w:rPr>
              <w:t>2]:[0]:[0]:[48]:[000c.2979.f00d]:[0]:[0.0.0.0]/216",</w:t>
            </w:r>
          </w:p>
          <w:p w14:paraId="28185775" w14:textId="77777777" w:rsidR="001F368A" w:rsidRPr="008C3C96" w:rsidRDefault="001F368A" w:rsidP="00DC489A">
            <w:pPr>
              <w:pStyle w:val="dC-CommandLine"/>
              <w:rPr>
                <w:rFonts w:ascii="CiscoSansTT" w:hAnsi="CiscoSansTT" w:cs="CiscoSansTT"/>
              </w:rPr>
            </w:pPr>
            <w:r w:rsidRPr="008C3C96">
              <w:rPr>
                <w:rFonts w:ascii="CiscoSansTT" w:hAnsi="CiscoSansTT" w:cs="CiscoSansTT"/>
              </w:rPr>
              <w:t xml:space="preserve">            "                      192.168.0.111                     100          0 </w:t>
            </w:r>
            <w:proofErr w:type="spellStart"/>
            <w:r w:rsidRPr="008C3C96">
              <w:rPr>
                <w:rFonts w:ascii="CiscoSansTT" w:hAnsi="CiscoSansTT" w:cs="CiscoSansTT"/>
              </w:rPr>
              <w:t>i</w:t>
            </w:r>
            <w:proofErr w:type="spellEnd"/>
            <w:r w:rsidRPr="008C3C96">
              <w:rPr>
                <w:rFonts w:ascii="CiscoSansTT" w:hAnsi="CiscoSansTT" w:cs="CiscoSansTT"/>
              </w:rPr>
              <w:t>",</w:t>
            </w:r>
          </w:p>
          <w:p w14:paraId="48DFFD6B" w14:textId="77777777" w:rsidR="001F368A" w:rsidRPr="008C3C96" w:rsidRDefault="001F368A" w:rsidP="00DC489A">
            <w:pPr>
              <w:pStyle w:val="dC-CommandLine"/>
              <w:rPr>
                <w:rFonts w:ascii="CiscoSansTT" w:hAnsi="CiscoSansTT" w:cs="CiscoSansTT"/>
              </w:rPr>
            </w:pPr>
            <w:r w:rsidRPr="008C3C96">
              <w:rPr>
                <w:rFonts w:ascii="CiscoSansTT" w:hAnsi="CiscoSansTT" w:cs="CiscoSansTT"/>
              </w:rPr>
              <w:t xml:space="preserve">            "*&gt;</w:t>
            </w:r>
            <w:proofErr w:type="spellStart"/>
            <w:proofErr w:type="gramStart"/>
            <w:r w:rsidRPr="008C3C96">
              <w:rPr>
                <w:rFonts w:ascii="CiscoSansTT" w:hAnsi="CiscoSansTT" w:cs="CiscoSansTT"/>
                <w:highlight w:val="yellow"/>
              </w:rPr>
              <w:t>i</w:t>
            </w:r>
            <w:proofErr w:type="spellEnd"/>
            <w:r w:rsidRPr="008C3C96">
              <w:rPr>
                <w:rFonts w:ascii="CiscoSansTT" w:hAnsi="CiscoSansTT" w:cs="CiscoSansTT"/>
                <w:highlight w:val="yellow"/>
              </w:rPr>
              <w:t>[</w:t>
            </w:r>
            <w:proofErr w:type="gramEnd"/>
            <w:r w:rsidRPr="008C3C96">
              <w:rPr>
                <w:rFonts w:ascii="CiscoSansTT" w:hAnsi="CiscoSansTT" w:cs="CiscoSansTT"/>
                <w:highlight w:val="yellow"/>
              </w:rPr>
              <w:t>2]:[0]:[0]:[48]:[000c.2979.f00d]:[32]:[172.21.141.11]/272</w:t>
            </w:r>
            <w:r w:rsidRPr="008C3C96">
              <w:rPr>
                <w:rFonts w:ascii="CiscoSansTT" w:hAnsi="CiscoSansTT" w:cs="CiscoSansTT"/>
              </w:rPr>
              <w:t>",</w:t>
            </w:r>
          </w:p>
          <w:p w14:paraId="5409CA83" w14:textId="77777777" w:rsidR="001F368A" w:rsidRPr="008C3C96" w:rsidRDefault="001F368A" w:rsidP="00DC489A">
            <w:pPr>
              <w:pStyle w:val="dC-CommandLine"/>
              <w:rPr>
                <w:rFonts w:ascii="CiscoSansTT" w:hAnsi="CiscoSansTT" w:cs="CiscoSansTT"/>
              </w:rPr>
            </w:pPr>
            <w:r w:rsidRPr="008C3C96">
              <w:rPr>
                <w:rFonts w:ascii="CiscoSansTT" w:hAnsi="CiscoSansTT" w:cs="CiscoSansTT"/>
              </w:rPr>
              <w:t xml:space="preserve">            "                      192.168.0.111                     100          0 </w:t>
            </w:r>
            <w:proofErr w:type="spellStart"/>
            <w:r w:rsidRPr="008C3C96">
              <w:rPr>
                <w:rFonts w:ascii="CiscoSansTT" w:hAnsi="CiscoSansTT" w:cs="CiscoSansTT"/>
              </w:rPr>
              <w:t>i</w:t>
            </w:r>
            <w:proofErr w:type="spellEnd"/>
            <w:r w:rsidRPr="008C3C96">
              <w:rPr>
                <w:rFonts w:ascii="CiscoSansTT" w:hAnsi="CiscoSansTT" w:cs="CiscoSansTT"/>
              </w:rPr>
              <w:t>",</w:t>
            </w:r>
          </w:p>
          <w:p w14:paraId="16AAD8DC" w14:textId="77777777" w:rsidR="001F368A" w:rsidRPr="008C3C96" w:rsidRDefault="001F368A" w:rsidP="00DC489A">
            <w:pPr>
              <w:pStyle w:val="dC-CommandLine"/>
              <w:rPr>
                <w:rFonts w:ascii="CiscoSansTT" w:hAnsi="CiscoSansTT" w:cs="CiscoSansTT"/>
              </w:rPr>
            </w:pPr>
            <w:r w:rsidRPr="008C3C96">
              <w:rPr>
                <w:rFonts w:ascii="CiscoSansTT" w:hAnsi="CiscoSansTT" w:cs="CiscoSansTT"/>
              </w:rPr>
              <w:t xml:space="preserve">            "",</w:t>
            </w:r>
          </w:p>
          <w:p w14:paraId="334E3E86" w14:textId="77777777" w:rsidR="001F368A" w:rsidRPr="008C3C96" w:rsidRDefault="001F368A" w:rsidP="00DC489A">
            <w:pPr>
              <w:pStyle w:val="dC-CommandLine"/>
              <w:rPr>
                <w:rFonts w:ascii="CiscoSansTT" w:hAnsi="CiscoSansTT" w:cs="CiscoSansTT"/>
              </w:rPr>
            </w:pPr>
            <w:r w:rsidRPr="008C3C96">
              <w:rPr>
                <w:rFonts w:ascii="CiscoSansTT" w:hAnsi="CiscoSansTT" w:cs="CiscoSansTT"/>
              </w:rPr>
              <w:t xml:space="preserve">            "Route Distinguisher: 192.168.0.10:32907",</w:t>
            </w:r>
          </w:p>
          <w:p w14:paraId="5BC162E9" w14:textId="77777777" w:rsidR="001F368A" w:rsidRPr="008C3C96" w:rsidRDefault="001F368A" w:rsidP="00DC489A">
            <w:pPr>
              <w:pStyle w:val="dC-CommandLine"/>
              <w:rPr>
                <w:rFonts w:ascii="CiscoSansTT" w:hAnsi="CiscoSansTT" w:cs="CiscoSansTT"/>
              </w:rPr>
            </w:pPr>
            <w:r w:rsidRPr="008C3C96">
              <w:rPr>
                <w:rFonts w:ascii="CiscoSansTT" w:hAnsi="CiscoSansTT" w:cs="CiscoSansTT"/>
              </w:rPr>
              <w:t xml:space="preserve">            "* </w:t>
            </w:r>
            <w:proofErr w:type="spellStart"/>
            <w:proofErr w:type="gramStart"/>
            <w:r w:rsidRPr="008C3C96">
              <w:rPr>
                <w:rFonts w:ascii="CiscoSansTT" w:hAnsi="CiscoSansTT" w:cs="CiscoSansTT"/>
              </w:rPr>
              <w:t>i</w:t>
            </w:r>
            <w:proofErr w:type="spellEnd"/>
            <w:r w:rsidRPr="008C3C96">
              <w:rPr>
                <w:rFonts w:ascii="CiscoSansTT" w:hAnsi="CiscoSansTT" w:cs="CiscoSansTT"/>
              </w:rPr>
              <w:t>[</w:t>
            </w:r>
            <w:proofErr w:type="gramEnd"/>
            <w:r w:rsidRPr="008C3C96">
              <w:rPr>
                <w:rFonts w:ascii="CiscoSansTT" w:hAnsi="CiscoSansTT" w:cs="CiscoSansTT"/>
              </w:rPr>
              <w:t>2]:[0]:[0]:[48]:[0050.56a0.b5d1]:[0]:[0.0.0.0]/216",</w:t>
            </w:r>
          </w:p>
          <w:p w14:paraId="24FC6262" w14:textId="77777777" w:rsidR="001F368A" w:rsidRPr="008C3C96" w:rsidRDefault="001F368A" w:rsidP="00DC489A">
            <w:pPr>
              <w:pStyle w:val="dC-CommandLine"/>
              <w:rPr>
                <w:rFonts w:ascii="CiscoSansTT" w:hAnsi="CiscoSansTT" w:cs="CiscoSansTT"/>
              </w:rPr>
            </w:pPr>
            <w:r w:rsidRPr="008C3C96">
              <w:rPr>
                <w:rFonts w:ascii="CiscoSansTT" w:hAnsi="CiscoSansTT" w:cs="CiscoSansTT"/>
              </w:rPr>
              <w:t xml:space="preserve">            "                      192.168.0.110                     100          0 </w:t>
            </w:r>
            <w:proofErr w:type="spellStart"/>
            <w:r w:rsidRPr="008C3C96">
              <w:rPr>
                <w:rFonts w:ascii="CiscoSansTT" w:hAnsi="CiscoSansTT" w:cs="CiscoSansTT"/>
              </w:rPr>
              <w:t>i</w:t>
            </w:r>
            <w:proofErr w:type="spellEnd"/>
            <w:r w:rsidRPr="008C3C96">
              <w:rPr>
                <w:rFonts w:ascii="CiscoSansTT" w:hAnsi="CiscoSansTT" w:cs="CiscoSansTT"/>
              </w:rPr>
              <w:t>",</w:t>
            </w:r>
          </w:p>
          <w:p w14:paraId="015705FF" w14:textId="77777777" w:rsidR="001F368A" w:rsidRPr="008C3C96" w:rsidRDefault="001F368A" w:rsidP="00DC489A">
            <w:pPr>
              <w:pStyle w:val="dC-CommandLine"/>
              <w:rPr>
                <w:rFonts w:ascii="CiscoSansTT" w:hAnsi="CiscoSansTT" w:cs="CiscoSansTT"/>
              </w:rPr>
            </w:pPr>
            <w:r w:rsidRPr="008C3C96">
              <w:rPr>
                <w:rFonts w:ascii="CiscoSansTT" w:hAnsi="CiscoSansTT" w:cs="CiscoSansTT"/>
              </w:rPr>
              <w:t xml:space="preserve">            "*&gt;</w:t>
            </w:r>
            <w:proofErr w:type="spellStart"/>
            <w:r w:rsidRPr="008C3C96">
              <w:rPr>
                <w:rFonts w:ascii="CiscoSansTT" w:hAnsi="CiscoSansTT" w:cs="CiscoSansTT"/>
              </w:rPr>
              <w:t>i</w:t>
            </w:r>
            <w:proofErr w:type="spellEnd"/>
            <w:r w:rsidRPr="008C3C96">
              <w:rPr>
                <w:rFonts w:ascii="CiscoSansTT" w:hAnsi="CiscoSansTT" w:cs="CiscoSansTT"/>
              </w:rPr>
              <w:t xml:space="preserve">                   192.168.0.110                     100          0 </w:t>
            </w:r>
            <w:proofErr w:type="spellStart"/>
            <w:r w:rsidRPr="008C3C96">
              <w:rPr>
                <w:rFonts w:ascii="CiscoSansTT" w:hAnsi="CiscoSansTT" w:cs="CiscoSansTT"/>
              </w:rPr>
              <w:t>i</w:t>
            </w:r>
            <w:proofErr w:type="spellEnd"/>
            <w:r w:rsidRPr="008C3C96">
              <w:rPr>
                <w:rFonts w:ascii="CiscoSansTT" w:hAnsi="CiscoSansTT" w:cs="CiscoSansTT"/>
              </w:rPr>
              <w:t>",</w:t>
            </w:r>
          </w:p>
          <w:p w14:paraId="028DCA8D" w14:textId="77777777" w:rsidR="001F368A" w:rsidRPr="008C3C96" w:rsidRDefault="001F368A" w:rsidP="00DC489A">
            <w:pPr>
              <w:pStyle w:val="dC-CommandLine"/>
              <w:rPr>
                <w:rFonts w:ascii="CiscoSansTT" w:hAnsi="CiscoSansTT" w:cs="CiscoSansTT"/>
              </w:rPr>
            </w:pPr>
            <w:r w:rsidRPr="008C3C96">
              <w:rPr>
                <w:rFonts w:ascii="CiscoSansTT" w:hAnsi="CiscoSansTT" w:cs="CiscoSansTT"/>
              </w:rPr>
              <w:t xml:space="preserve">            "*&gt;</w:t>
            </w:r>
            <w:proofErr w:type="spellStart"/>
            <w:proofErr w:type="gramStart"/>
            <w:r w:rsidRPr="008C3C96">
              <w:rPr>
                <w:rFonts w:ascii="CiscoSansTT" w:hAnsi="CiscoSansTT" w:cs="CiscoSansTT"/>
              </w:rPr>
              <w:t>i</w:t>
            </w:r>
            <w:proofErr w:type="spellEnd"/>
            <w:r w:rsidRPr="008C3C96">
              <w:rPr>
                <w:rFonts w:ascii="CiscoSansTT" w:hAnsi="CiscoSansTT" w:cs="CiscoSansTT"/>
              </w:rPr>
              <w:t>[</w:t>
            </w:r>
            <w:proofErr w:type="gramEnd"/>
            <w:r w:rsidRPr="008C3C96">
              <w:rPr>
                <w:rFonts w:ascii="CiscoSansTT" w:hAnsi="CiscoSansTT" w:cs="CiscoSansTT"/>
              </w:rPr>
              <w:t>2]:[0]:[0]:[48]:[0050.56a0.b5d1]:[32]:[172.21.140.11]/272",</w:t>
            </w:r>
          </w:p>
          <w:p w14:paraId="14A03E92" w14:textId="77777777" w:rsidR="001F368A" w:rsidRPr="008C3C96" w:rsidRDefault="001F368A" w:rsidP="00DC489A">
            <w:pPr>
              <w:pStyle w:val="dC-CommandLine"/>
              <w:rPr>
                <w:rFonts w:ascii="CiscoSansTT" w:hAnsi="CiscoSansTT" w:cs="CiscoSansTT"/>
              </w:rPr>
            </w:pPr>
            <w:r w:rsidRPr="008C3C96">
              <w:rPr>
                <w:rFonts w:ascii="CiscoSansTT" w:hAnsi="CiscoSansTT" w:cs="CiscoSansTT"/>
              </w:rPr>
              <w:t xml:space="preserve">            "                      192.168.0.110                     100          0 </w:t>
            </w:r>
            <w:proofErr w:type="spellStart"/>
            <w:r w:rsidRPr="008C3C96">
              <w:rPr>
                <w:rFonts w:ascii="CiscoSansTT" w:hAnsi="CiscoSansTT" w:cs="CiscoSansTT"/>
              </w:rPr>
              <w:t>i</w:t>
            </w:r>
            <w:proofErr w:type="spellEnd"/>
            <w:r w:rsidRPr="008C3C96">
              <w:rPr>
                <w:rFonts w:ascii="CiscoSansTT" w:hAnsi="CiscoSansTT" w:cs="CiscoSansTT"/>
              </w:rPr>
              <w:t>",</w:t>
            </w:r>
          </w:p>
          <w:p w14:paraId="628D209E" w14:textId="77777777" w:rsidR="001F368A" w:rsidRPr="008C3C96" w:rsidRDefault="001F368A" w:rsidP="00DC489A">
            <w:pPr>
              <w:pStyle w:val="dC-CommandLine"/>
              <w:rPr>
                <w:rFonts w:ascii="CiscoSansTT" w:hAnsi="CiscoSansTT" w:cs="CiscoSansTT"/>
              </w:rPr>
            </w:pPr>
            <w:r w:rsidRPr="008C3C96">
              <w:rPr>
                <w:rFonts w:ascii="CiscoSansTT" w:hAnsi="CiscoSansTT" w:cs="CiscoSansTT"/>
              </w:rPr>
              <w:t xml:space="preserve">            "* </w:t>
            </w:r>
            <w:proofErr w:type="spellStart"/>
            <w:r w:rsidRPr="008C3C96">
              <w:rPr>
                <w:rFonts w:ascii="CiscoSansTT" w:hAnsi="CiscoSansTT" w:cs="CiscoSansTT"/>
              </w:rPr>
              <w:t>i</w:t>
            </w:r>
            <w:proofErr w:type="spellEnd"/>
            <w:r w:rsidRPr="008C3C96">
              <w:rPr>
                <w:rFonts w:ascii="CiscoSansTT" w:hAnsi="CiscoSansTT" w:cs="CiscoSansTT"/>
              </w:rPr>
              <w:t xml:space="preserve">                   192.168.0.110                     100          0 </w:t>
            </w:r>
            <w:proofErr w:type="spellStart"/>
            <w:r w:rsidRPr="008C3C96">
              <w:rPr>
                <w:rFonts w:ascii="CiscoSansTT" w:hAnsi="CiscoSansTT" w:cs="CiscoSansTT"/>
              </w:rPr>
              <w:t>i</w:t>
            </w:r>
            <w:proofErr w:type="spellEnd"/>
            <w:r w:rsidRPr="008C3C96">
              <w:rPr>
                <w:rFonts w:ascii="CiscoSansTT" w:hAnsi="CiscoSansTT" w:cs="CiscoSansTT"/>
              </w:rPr>
              <w:t>",</w:t>
            </w:r>
          </w:p>
          <w:p w14:paraId="5B293A15" w14:textId="77777777" w:rsidR="001F368A" w:rsidRPr="008C3C96" w:rsidRDefault="001F368A" w:rsidP="00DC489A">
            <w:pPr>
              <w:pStyle w:val="dC-CommandLine"/>
              <w:rPr>
                <w:rFonts w:ascii="CiscoSansTT" w:hAnsi="CiscoSansTT" w:cs="CiscoSansTT"/>
              </w:rPr>
            </w:pPr>
            <w:r w:rsidRPr="008C3C96">
              <w:rPr>
                <w:rFonts w:ascii="CiscoSansTT" w:hAnsi="CiscoSansTT" w:cs="CiscoSansTT"/>
              </w:rPr>
              <w:t xml:space="preserve">            "",</w:t>
            </w:r>
          </w:p>
          <w:p w14:paraId="57A61058" w14:textId="77777777" w:rsidR="001F368A" w:rsidRPr="008C3C96" w:rsidRDefault="001F368A" w:rsidP="00DC489A">
            <w:pPr>
              <w:pStyle w:val="dC-CommandLine"/>
              <w:rPr>
                <w:rFonts w:ascii="CiscoSansTT" w:hAnsi="CiscoSansTT" w:cs="CiscoSansTT"/>
              </w:rPr>
            </w:pPr>
            <w:r w:rsidRPr="008C3C96">
              <w:rPr>
                <w:rFonts w:ascii="CiscoSansTT" w:hAnsi="CiscoSansTT" w:cs="CiscoSansTT"/>
              </w:rPr>
              <w:t xml:space="preserve">            "Route Distinguisher: 192.168.0.11:32908",</w:t>
            </w:r>
          </w:p>
          <w:p w14:paraId="18CDDC35" w14:textId="77777777" w:rsidR="001F368A" w:rsidRPr="008C3C96" w:rsidRDefault="001F368A" w:rsidP="00DC489A">
            <w:pPr>
              <w:pStyle w:val="dC-CommandLine"/>
              <w:rPr>
                <w:rFonts w:ascii="CiscoSansTT" w:hAnsi="CiscoSansTT" w:cs="CiscoSansTT"/>
              </w:rPr>
            </w:pPr>
            <w:r w:rsidRPr="008C3C96">
              <w:rPr>
                <w:rFonts w:ascii="CiscoSansTT" w:hAnsi="CiscoSansTT" w:cs="CiscoSansTT"/>
              </w:rPr>
              <w:t xml:space="preserve">            "* </w:t>
            </w:r>
            <w:proofErr w:type="spellStart"/>
            <w:proofErr w:type="gramStart"/>
            <w:r w:rsidRPr="008C3C96">
              <w:rPr>
                <w:rFonts w:ascii="CiscoSansTT" w:hAnsi="CiscoSansTT" w:cs="CiscoSansTT"/>
              </w:rPr>
              <w:t>i</w:t>
            </w:r>
            <w:proofErr w:type="spellEnd"/>
            <w:r w:rsidRPr="008C3C96">
              <w:rPr>
                <w:rFonts w:ascii="CiscoSansTT" w:hAnsi="CiscoSansTT" w:cs="CiscoSansTT"/>
              </w:rPr>
              <w:t>[</w:t>
            </w:r>
            <w:proofErr w:type="gramEnd"/>
            <w:r w:rsidRPr="008C3C96">
              <w:rPr>
                <w:rFonts w:ascii="CiscoSansTT" w:hAnsi="CiscoSansTT" w:cs="CiscoSansTT"/>
              </w:rPr>
              <w:t>2]:[0]:[0]:[48]:[000c.2979.f00d]:[0]:[0.0.0.0]/216",</w:t>
            </w:r>
          </w:p>
          <w:p w14:paraId="2C85A7BC" w14:textId="77777777" w:rsidR="001F368A" w:rsidRPr="008C3C96" w:rsidRDefault="001F368A" w:rsidP="00DC489A">
            <w:pPr>
              <w:pStyle w:val="dC-CommandLine"/>
              <w:rPr>
                <w:rFonts w:ascii="CiscoSansTT" w:hAnsi="CiscoSansTT" w:cs="CiscoSansTT"/>
              </w:rPr>
            </w:pPr>
            <w:r w:rsidRPr="008C3C96">
              <w:rPr>
                <w:rFonts w:ascii="CiscoSansTT" w:hAnsi="CiscoSansTT" w:cs="CiscoSansTT"/>
              </w:rPr>
              <w:t xml:space="preserve">            "                      192.168.0.111                     100          0 </w:t>
            </w:r>
            <w:proofErr w:type="spellStart"/>
            <w:r w:rsidRPr="008C3C96">
              <w:rPr>
                <w:rFonts w:ascii="CiscoSansTT" w:hAnsi="CiscoSansTT" w:cs="CiscoSansTT"/>
              </w:rPr>
              <w:t>i</w:t>
            </w:r>
            <w:proofErr w:type="spellEnd"/>
            <w:r w:rsidRPr="008C3C96">
              <w:rPr>
                <w:rFonts w:ascii="CiscoSansTT" w:hAnsi="CiscoSansTT" w:cs="CiscoSansTT"/>
              </w:rPr>
              <w:t>",</w:t>
            </w:r>
          </w:p>
          <w:p w14:paraId="1E809FE8" w14:textId="77777777" w:rsidR="001F368A" w:rsidRPr="008C3C96" w:rsidRDefault="001F368A" w:rsidP="00DC489A">
            <w:pPr>
              <w:pStyle w:val="dC-CommandLine"/>
              <w:rPr>
                <w:rFonts w:ascii="CiscoSansTT" w:hAnsi="CiscoSansTT" w:cs="CiscoSansTT"/>
              </w:rPr>
            </w:pPr>
            <w:r w:rsidRPr="008C3C96">
              <w:rPr>
                <w:rFonts w:ascii="CiscoSansTT" w:hAnsi="CiscoSansTT" w:cs="CiscoSansTT"/>
              </w:rPr>
              <w:t xml:space="preserve">            "*&gt;</w:t>
            </w:r>
            <w:proofErr w:type="spellStart"/>
            <w:r w:rsidRPr="008C3C96">
              <w:rPr>
                <w:rFonts w:ascii="CiscoSansTT" w:hAnsi="CiscoSansTT" w:cs="CiscoSansTT"/>
              </w:rPr>
              <w:t>i</w:t>
            </w:r>
            <w:proofErr w:type="spellEnd"/>
            <w:r w:rsidRPr="008C3C96">
              <w:rPr>
                <w:rFonts w:ascii="CiscoSansTT" w:hAnsi="CiscoSansTT" w:cs="CiscoSansTT"/>
              </w:rPr>
              <w:t xml:space="preserve">                   192.168.0.111                     100          0 </w:t>
            </w:r>
            <w:proofErr w:type="spellStart"/>
            <w:r w:rsidRPr="008C3C96">
              <w:rPr>
                <w:rFonts w:ascii="CiscoSansTT" w:hAnsi="CiscoSansTT" w:cs="CiscoSansTT"/>
              </w:rPr>
              <w:t>i</w:t>
            </w:r>
            <w:proofErr w:type="spellEnd"/>
            <w:r w:rsidRPr="008C3C96">
              <w:rPr>
                <w:rFonts w:ascii="CiscoSansTT" w:hAnsi="CiscoSansTT" w:cs="CiscoSansTT"/>
              </w:rPr>
              <w:t>",</w:t>
            </w:r>
          </w:p>
          <w:p w14:paraId="47833B22" w14:textId="77777777" w:rsidR="001F368A" w:rsidRPr="008C3C96" w:rsidRDefault="001F368A" w:rsidP="00DC489A">
            <w:pPr>
              <w:pStyle w:val="dC-CommandLine"/>
              <w:rPr>
                <w:rFonts w:ascii="CiscoSansTT" w:hAnsi="CiscoSansTT" w:cs="CiscoSansTT"/>
              </w:rPr>
            </w:pPr>
            <w:r w:rsidRPr="008C3C96">
              <w:rPr>
                <w:rFonts w:ascii="CiscoSansTT" w:hAnsi="CiscoSansTT" w:cs="CiscoSansTT"/>
              </w:rPr>
              <w:t xml:space="preserve">            "*&gt;</w:t>
            </w:r>
            <w:proofErr w:type="spellStart"/>
            <w:proofErr w:type="gramStart"/>
            <w:r w:rsidRPr="008C3C96">
              <w:rPr>
                <w:rFonts w:ascii="CiscoSansTT" w:hAnsi="CiscoSansTT" w:cs="CiscoSansTT"/>
              </w:rPr>
              <w:t>i</w:t>
            </w:r>
            <w:proofErr w:type="spellEnd"/>
            <w:r w:rsidRPr="008C3C96">
              <w:rPr>
                <w:rFonts w:ascii="CiscoSansTT" w:hAnsi="CiscoSansTT" w:cs="CiscoSansTT"/>
              </w:rPr>
              <w:t>[</w:t>
            </w:r>
            <w:proofErr w:type="gramEnd"/>
            <w:r w:rsidRPr="008C3C96">
              <w:rPr>
                <w:rFonts w:ascii="CiscoSansTT" w:hAnsi="CiscoSansTT" w:cs="CiscoSansTT"/>
              </w:rPr>
              <w:t>2]:[0]:[0]:[48]:[000c.2979.f00d]:[32]:[172.21.141.11]/272",</w:t>
            </w:r>
          </w:p>
          <w:p w14:paraId="10805581" w14:textId="77777777" w:rsidR="001F368A" w:rsidRPr="008C3C96" w:rsidRDefault="001F368A" w:rsidP="00DC489A">
            <w:pPr>
              <w:pStyle w:val="dC-CommandLine"/>
              <w:rPr>
                <w:rFonts w:ascii="CiscoSansTT" w:hAnsi="CiscoSansTT" w:cs="CiscoSansTT"/>
              </w:rPr>
            </w:pPr>
            <w:r w:rsidRPr="008C3C96">
              <w:rPr>
                <w:rFonts w:ascii="CiscoSansTT" w:hAnsi="CiscoSansTT" w:cs="CiscoSansTT"/>
              </w:rPr>
              <w:t xml:space="preserve">            "                      192.168.0.111                     100          0 </w:t>
            </w:r>
            <w:proofErr w:type="spellStart"/>
            <w:r w:rsidRPr="008C3C96">
              <w:rPr>
                <w:rFonts w:ascii="CiscoSansTT" w:hAnsi="CiscoSansTT" w:cs="CiscoSansTT"/>
              </w:rPr>
              <w:t>i</w:t>
            </w:r>
            <w:proofErr w:type="spellEnd"/>
            <w:r w:rsidRPr="008C3C96">
              <w:rPr>
                <w:rFonts w:ascii="CiscoSansTT" w:hAnsi="CiscoSansTT" w:cs="CiscoSansTT"/>
              </w:rPr>
              <w:t>",</w:t>
            </w:r>
          </w:p>
          <w:p w14:paraId="265CFAA6" w14:textId="77777777" w:rsidR="001F368A" w:rsidRPr="008C3C96" w:rsidRDefault="001F368A" w:rsidP="00DC489A">
            <w:pPr>
              <w:pStyle w:val="dC-CommandLine"/>
              <w:rPr>
                <w:rFonts w:ascii="CiscoSansTT" w:hAnsi="CiscoSansTT" w:cs="CiscoSansTT"/>
              </w:rPr>
            </w:pPr>
            <w:r w:rsidRPr="008C3C96">
              <w:rPr>
                <w:rFonts w:ascii="CiscoSansTT" w:hAnsi="CiscoSansTT" w:cs="CiscoSansTT"/>
              </w:rPr>
              <w:t xml:space="preserve">            "* </w:t>
            </w:r>
            <w:proofErr w:type="spellStart"/>
            <w:r w:rsidRPr="008C3C96">
              <w:rPr>
                <w:rFonts w:ascii="CiscoSansTT" w:hAnsi="CiscoSansTT" w:cs="CiscoSansTT"/>
              </w:rPr>
              <w:t>i</w:t>
            </w:r>
            <w:proofErr w:type="spellEnd"/>
            <w:r w:rsidRPr="008C3C96">
              <w:rPr>
                <w:rFonts w:ascii="CiscoSansTT" w:hAnsi="CiscoSansTT" w:cs="CiscoSansTT"/>
              </w:rPr>
              <w:t xml:space="preserve">                   192.168.0.111                     100          0 </w:t>
            </w:r>
            <w:proofErr w:type="spellStart"/>
            <w:r w:rsidRPr="008C3C96">
              <w:rPr>
                <w:rFonts w:ascii="CiscoSansTT" w:hAnsi="CiscoSansTT" w:cs="CiscoSansTT"/>
              </w:rPr>
              <w:t>i</w:t>
            </w:r>
            <w:proofErr w:type="spellEnd"/>
            <w:r w:rsidRPr="008C3C96">
              <w:rPr>
                <w:rFonts w:ascii="CiscoSansTT" w:hAnsi="CiscoSansTT" w:cs="CiscoSansTT"/>
              </w:rPr>
              <w:t>",</w:t>
            </w:r>
          </w:p>
          <w:p w14:paraId="58088267" w14:textId="77777777" w:rsidR="001F368A" w:rsidRPr="008C3C96" w:rsidRDefault="001F368A" w:rsidP="00DC489A">
            <w:pPr>
              <w:pStyle w:val="dC-CommandLine"/>
              <w:rPr>
                <w:rFonts w:ascii="CiscoSansTT" w:hAnsi="CiscoSansTT" w:cs="CiscoSansTT"/>
              </w:rPr>
            </w:pPr>
            <w:r w:rsidRPr="008C3C96">
              <w:rPr>
                <w:rFonts w:ascii="CiscoSansTT" w:hAnsi="CiscoSansTT" w:cs="CiscoSansTT"/>
              </w:rPr>
              <w:t xml:space="preserve">            "",</w:t>
            </w:r>
          </w:p>
          <w:p w14:paraId="597F89ED" w14:textId="77777777" w:rsidR="001F368A" w:rsidRPr="008C3C96" w:rsidRDefault="001F368A" w:rsidP="00DC489A">
            <w:pPr>
              <w:pStyle w:val="dC-CommandLine"/>
              <w:rPr>
                <w:rFonts w:ascii="CiscoSansTT" w:hAnsi="CiscoSansTT" w:cs="CiscoSansTT"/>
              </w:rPr>
            </w:pPr>
            <w:r w:rsidRPr="008C3C96">
              <w:rPr>
                <w:rFonts w:ascii="CiscoSansTT" w:hAnsi="CiscoSansTT" w:cs="CiscoSansTT"/>
              </w:rPr>
              <w:t xml:space="preserve">            "Route Distinguisher: 192.168.0.8:3 </w:t>
            </w:r>
            <w:proofErr w:type="gramStart"/>
            <w:r w:rsidRPr="008C3C96">
              <w:rPr>
                <w:rFonts w:ascii="CiscoSansTT" w:hAnsi="CiscoSansTT" w:cs="CiscoSansTT"/>
              </w:rPr>
              <w:t xml:space="preserve">   (</w:t>
            </w:r>
            <w:proofErr w:type="gramEnd"/>
            <w:r w:rsidRPr="008C3C96">
              <w:rPr>
                <w:rFonts w:ascii="CiscoSansTT" w:hAnsi="CiscoSansTT" w:cs="CiscoSansTT"/>
              </w:rPr>
              <w:t>L3VNI 50999)",</w:t>
            </w:r>
          </w:p>
          <w:p w14:paraId="0CDB2124" w14:textId="77777777" w:rsidR="001F368A" w:rsidRPr="008C3C96" w:rsidRDefault="001F368A" w:rsidP="00DC489A">
            <w:pPr>
              <w:pStyle w:val="dC-CommandLine"/>
              <w:rPr>
                <w:rFonts w:ascii="CiscoSansTT" w:hAnsi="CiscoSansTT" w:cs="CiscoSansTT"/>
              </w:rPr>
            </w:pPr>
            <w:r w:rsidRPr="008C3C96">
              <w:rPr>
                <w:rFonts w:ascii="CiscoSansTT" w:hAnsi="CiscoSansTT" w:cs="CiscoSansTT"/>
              </w:rPr>
              <w:t xml:space="preserve">            "*&gt;</w:t>
            </w:r>
            <w:proofErr w:type="spellStart"/>
            <w:proofErr w:type="gramStart"/>
            <w:r w:rsidRPr="008C3C96">
              <w:rPr>
                <w:rFonts w:ascii="CiscoSansTT" w:hAnsi="CiscoSansTT" w:cs="CiscoSansTT"/>
              </w:rPr>
              <w:t>i</w:t>
            </w:r>
            <w:proofErr w:type="spellEnd"/>
            <w:r w:rsidRPr="008C3C96">
              <w:rPr>
                <w:rFonts w:ascii="CiscoSansTT" w:hAnsi="CiscoSansTT" w:cs="CiscoSansTT"/>
              </w:rPr>
              <w:t>[</w:t>
            </w:r>
            <w:proofErr w:type="gramEnd"/>
            <w:r w:rsidRPr="008C3C96">
              <w:rPr>
                <w:rFonts w:ascii="CiscoSansTT" w:hAnsi="CiscoSansTT" w:cs="CiscoSansTT"/>
              </w:rPr>
              <w:t>2]:[0]:[0]:[48]:[000c.2979.f00d]:[32]:[172.21.141.11]/272",</w:t>
            </w:r>
          </w:p>
          <w:p w14:paraId="4D9325F6" w14:textId="77777777" w:rsidR="001F368A" w:rsidRPr="008C3C96" w:rsidRDefault="001F368A" w:rsidP="00DC489A">
            <w:pPr>
              <w:pStyle w:val="dC-CommandLine"/>
              <w:rPr>
                <w:rFonts w:ascii="CiscoSansTT" w:hAnsi="CiscoSansTT" w:cs="CiscoSansTT"/>
              </w:rPr>
            </w:pPr>
            <w:r w:rsidRPr="008C3C96">
              <w:rPr>
                <w:rFonts w:ascii="CiscoSansTT" w:hAnsi="CiscoSansTT" w:cs="CiscoSansTT"/>
              </w:rPr>
              <w:t xml:space="preserve">            "                      192.168.0.111                     100          0 </w:t>
            </w:r>
            <w:proofErr w:type="spellStart"/>
            <w:r w:rsidRPr="008C3C96">
              <w:rPr>
                <w:rFonts w:ascii="CiscoSansTT" w:hAnsi="CiscoSansTT" w:cs="CiscoSansTT"/>
              </w:rPr>
              <w:t>i</w:t>
            </w:r>
            <w:proofErr w:type="spellEnd"/>
            <w:r w:rsidRPr="008C3C96">
              <w:rPr>
                <w:rFonts w:ascii="CiscoSansTT" w:hAnsi="CiscoSansTT" w:cs="CiscoSansTT"/>
              </w:rPr>
              <w:t>",</w:t>
            </w:r>
          </w:p>
          <w:p w14:paraId="21243DF0" w14:textId="77777777" w:rsidR="001F368A" w:rsidRPr="008C3C96" w:rsidRDefault="001F368A" w:rsidP="00DC489A">
            <w:pPr>
              <w:pStyle w:val="dC-CommandLine"/>
              <w:rPr>
                <w:rFonts w:ascii="CiscoSansTT" w:hAnsi="CiscoSansTT" w:cs="CiscoSansTT"/>
              </w:rPr>
            </w:pPr>
            <w:r w:rsidRPr="008C3C96">
              <w:rPr>
                <w:rFonts w:ascii="CiscoSansTT" w:hAnsi="CiscoSansTT" w:cs="CiscoSansTT"/>
              </w:rPr>
              <w:t xml:space="preserve">            "*&gt;</w:t>
            </w:r>
            <w:proofErr w:type="spellStart"/>
            <w:proofErr w:type="gramStart"/>
            <w:r w:rsidRPr="008C3C96">
              <w:rPr>
                <w:rFonts w:ascii="CiscoSansTT" w:hAnsi="CiscoSansTT" w:cs="CiscoSansTT"/>
              </w:rPr>
              <w:t>i</w:t>
            </w:r>
            <w:proofErr w:type="spellEnd"/>
            <w:r w:rsidRPr="008C3C96">
              <w:rPr>
                <w:rFonts w:ascii="CiscoSansTT" w:hAnsi="CiscoSansTT" w:cs="CiscoSansTT"/>
              </w:rPr>
              <w:t>[</w:t>
            </w:r>
            <w:proofErr w:type="gramEnd"/>
            <w:r w:rsidRPr="008C3C96">
              <w:rPr>
                <w:rFonts w:ascii="CiscoSansTT" w:hAnsi="CiscoSansTT" w:cs="CiscoSansTT"/>
              </w:rPr>
              <w:t>2]:[0]:[0]:[48]:[0050.56a0.b5d1]:[32]:[172.21.140.11]/272",</w:t>
            </w:r>
          </w:p>
          <w:p w14:paraId="0668E56D" w14:textId="77777777" w:rsidR="001F368A" w:rsidRPr="008C3C96" w:rsidRDefault="001F368A" w:rsidP="00DC489A">
            <w:pPr>
              <w:pStyle w:val="dC-CommandLine"/>
              <w:rPr>
                <w:rFonts w:ascii="CiscoSansTT" w:hAnsi="CiscoSansTT" w:cs="CiscoSansTT"/>
              </w:rPr>
            </w:pPr>
            <w:r w:rsidRPr="008C3C96">
              <w:rPr>
                <w:rFonts w:ascii="CiscoSansTT" w:hAnsi="CiscoSansTT" w:cs="CiscoSansTT"/>
              </w:rPr>
              <w:t xml:space="preserve">            "                      192.168.0.110                     100          0 </w:t>
            </w:r>
            <w:proofErr w:type="spellStart"/>
            <w:r w:rsidRPr="008C3C96">
              <w:rPr>
                <w:rFonts w:ascii="CiscoSansTT" w:hAnsi="CiscoSansTT" w:cs="CiscoSansTT"/>
              </w:rPr>
              <w:t>i</w:t>
            </w:r>
            <w:proofErr w:type="spellEnd"/>
            <w:r w:rsidRPr="008C3C96">
              <w:rPr>
                <w:rFonts w:ascii="CiscoSansTT" w:hAnsi="CiscoSansTT" w:cs="CiscoSansTT"/>
              </w:rPr>
              <w:t>"</w:t>
            </w:r>
          </w:p>
          <w:p w14:paraId="013633C9" w14:textId="77777777" w:rsidR="001F368A" w:rsidRPr="008C3C96" w:rsidRDefault="001F368A" w:rsidP="00DC489A">
            <w:pPr>
              <w:pStyle w:val="dC-CommandLine"/>
              <w:rPr>
                <w:rFonts w:ascii="CiscoSansTT" w:hAnsi="CiscoSansTT" w:cs="CiscoSansTT"/>
              </w:rPr>
            </w:pPr>
            <w:r w:rsidRPr="008C3C96">
              <w:rPr>
                <w:rFonts w:ascii="CiscoSansTT" w:hAnsi="CiscoSansTT" w:cs="CiscoSansTT"/>
              </w:rPr>
              <w:t xml:space="preserve">        ],</w:t>
            </w:r>
          </w:p>
          <w:p w14:paraId="176D4771" w14:textId="77777777" w:rsidR="001F368A" w:rsidRPr="008C3C96" w:rsidRDefault="001F368A" w:rsidP="00DC489A">
            <w:pPr>
              <w:pStyle w:val="dC-CommandLine"/>
              <w:rPr>
                <w:rFonts w:ascii="CiscoSansTT" w:hAnsi="CiscoSansTT" w:cs="CiscoSansTT"/>
              </w:rPr>
            </w:pPr>
            <w:r w:rsidRPr="008C3C96">
              <w:rPr>
                <w:rFonts w:ascii="CiscoSansTT" w:hAnsi="CiscoSansTT" w:cs="CiscoSansTT"/>
              </w:rPr>
              <w:t xml:space="preserve">        [</w:t>
            </w:r>
          </w:p>
          <w:p w14:paraId="565A6DFA" w14:textId="77777777" w:rsidR="001F368A" w:rsidRPr="008C3C96" w:rsidRDefault="001F368A" w:rsidP="00DC489A">
            <w:pPr>
              <w:pStyle w:val="dC-CommandLine"/>
              <w:rPr>
                <w:rFonts w:ascii="CiscoSansTT" w:hAnsi="CiscoSansTT" w:cs="CiscoSansTT"/>
              </w:rPr>
            </w:pPr>
            <w:r w:rsidRPr="008C3C96">
              <w:rPr>
                <w:rFonts w:ascii="CiscoSansTT" w:hAnsi="CiscoSansTT" w:cs="CiscoSansTT"/>
              </w:rPr>
              <w:t xml:space="preserve">            "Flags -(</w:t>
            </w:r>
            <w:proofErr w:type="spellStart"/>
            <w:r w:rsidRPr="008C3C96">
              <w:rPr>
                <w:rFonts w:ascii="CiscoSansTT" w:hAnsi="CiscoSansTT" w:cs="CiscoSansTT"/>
              </w:rPr>
              <w:t>Rmac</w:t>
            </w:r>
            <w:proofErr w:type="spellEnd"/>
            <w:proofErr w:type="gramStart"/>
            <w:r w:rsidRPr="008C3C96">
              <w:rPr>
                <w:rFonts w:ascii="CiscoSansTT" w:hAnsi="CiscoSansTT" w:cs="CiscoSansTT"/>
              </w:rPr>
              <w:t>):Router</w:t>
            </w:r>
            <w:proofErr w:type="gramEnd"/>
            <w:r w:rsidRPr="008C3C96">
              <w:rPr>
                <w:rFonts w:ascii="CiscoSansTT" w:hAnsi="CiscoSansTT" w:cs="CiscoSansTT"/>
              </w:rPr>
              <w:t xml:space="preserve"> MAC (</w:t>
            </w:r>
            <w:proofErr w:type="spellStart"/>
            <w:r w:rsidRPr="008C3C96">
              <w:rPr>
                <w:rFonts w:ascii="CiscoSansTT" w:hAnsi="CiscoSansTT" w:cs="CiscoSansTT"/>
              </w:rPr>
              <w:t>Stt</w:t>
            </w:r>
            <w:proofErr w:type="spellEnd"/>
            <w:r w:rsidRPr="008C3C96">
              <w:rPr>
                <w:rFonts w:ascii="CiscoSansTT" w:hAnsi="CiscoSansTT" w:cs="CiscoSansTT"/>
              </w:rPr>
              <w:t>):Static (L):Local (R):Remote (V):</w:t>
            </w:r>
            <w:proofErr w:type="spellStart"/>
            <w:r w:rsidRPr="008C3C96">
              <w:rPr>
                <w:rFonts w:ascii="CiscoSansTT" w:hAnsi="CiscoSansTT" w:cs="CiscoSansTT"/>
              </w:rPr>
              <w:t>vPC</w:t>
            </w:r>
            <w:proofErr w:type="spellEnd"/>
            <w:r w:rsidRPr="008C3C96">
              <w:rPr>
                <w:rFonts w:ascii="CiscoSansTT" w:hAnsi="CiscoSansTT" w:cs="CiscoSansTT"/>
              </w:rPr>
              <w:t xml:space="preserve"> link ",</w:t>
            </w:r>
          </w:p>
          <w:p w14:paraId="6639F070" w14:textId="77777777" w:rsidR="001F368A" w:rsidRPr="008C3C96" w:rsidRDefault="001F368A" w:rsidP="00DC489A">
            <w:pPr>
              <w:pStyle w:val="dC-CommandLine"/>
              <w:rPr>
                <w:rFonts w:ascii="CiscoSansTT" w:hAnsi="CiscoSansTT" w:cs="CiscoSansTT"/>
              </w:rPr>
            </w:pPr>
            <w:r w:rsidRPr="008C3C96">
              <w:rPr>
                <w:rFonts w:ascii="CiscoSansTT" w:hAnsi="CiscoSansTT" w:cs="CiscoSansTT"/>
              </w:rPr>
              <w:t xml:space="preserve">            "(Dup</w:t>
            </w:r>
            <w:proofErr w:type="gramStart"/>
            <w:r w:rsidRPr="008C3C96">
              <w:rPr>
                <w:rFonts w:ascii="CiscoSansTT" w:hAnsi="CiscoSansTT" w:cs="CiscoSansTT"/>
              </w:rPr>
              <w:t>):Duplicate</w:t>
            </w:r>
            <w:proofErr w:type="gramEnd"/>
            <w:r w:rsidRPr="008C3C96">
              <w:rPr>
                <w:rFonts w:ascii="CiscoSansTT" w:hAnsi="CiscoSansTT" w:cs="CiscoSansTT"/>
              </w:rPr>
              <w:t xml:space="preserve"> (</w:t>
            </w:r>
            <w:proofErr w:type="spellStart"/>
            <w:r w:rsidRPr="008C3C96">
              <w:rPr>
                <w:rFonts w:ascii="CiscoSansTT" w:hAnsi="CiscoSansTT" w:cs="CiscoSansTT"/>
              </w:rPr>
              <w:t>Spl</w:t>
            </w:r>
            <w:proofErr w:type="spellEnd"/>
            <w:r w:rsidRPr="008C3C96">
              <w:rPr>
                <w:rFonts w:ascii="CiscoSansTT" w:hAnsi="CiscoSansTT" w:cs="CiscoSansTT"/>
              </w:rPr>
              <w:t>):Split (</w:t>
            </w:r>
            <w:proofErr w:type="spellStart"/>
            <w:r w:rsidRPr="008C3C96">
              <w:rPr>
                <w:rFonts w:ascii="CiscoSansTT" w:hAnsi="CiscoSansTT" w:cs="CiscoSansTT"/>
              </w:rPr>
              <w:t>Rcv</w:t>
            </w:r>
            <w:proofErr w:type="spellEnd"/>
            <w:r w:rsidRPr="008C3C96">
              <w:rPr>
                <w:rFonts w:ascii="CiscoSansTT" w:hAnsi="CiscoSansTT" w:cs="CiscoSansTT"/>
              </w:rPr>
              <w:t>):</w:t>
            </w:r>
            <w:proofErr w:type="spellStart"/>
            <w:r w:rsidRPr="008C3C96">
              <w:rPr>
                <w:rFonts w:ascii="CiscoSansTT" w:hAnsi="CiscoSansTT" w:cs="CiscoSansTT"/>
              </w:rPr>
              <w:t>Recv</w:t>
            </w:r>
            <w:proofErr w:type="spellEnd"/>
            <w:r w:rsidRPr="008C3C96">
              <w:rPr>
                <w:rFonts w:ascii="CiscoSansTT" w:hAnsi="CiscoSansTT" w:cs="CiscoSansTT"/>
              </w:rPr>
              <w:t>(D):Del Pending (S):Stale (C):Clear",</w:t>
            </w:r>
          </w:p>
          <w:p w14:paraId="57C9EE53" w14:textId="77777777" w:rsidR="001F368A" w:rsidRPr="008C3C96" w:rsidRDefault="001F368A" w:rsidP="00DC489A">
            <w:pPr>
              <w:pStyle w:val="dC-CommandLine"/>
              <w:rPr>
                <w:rFonts w:ascii="CiscoSansTT" w:hAnsi="CiscoSansTT" w:cs="CiscoSansTT"/>
              </w:rPr>
            </w:pPr>
            <w:r w:rsidRPr="008C3C96">
              <w:rPr>
                <w:rFonts w:ascii="CiscoSansTT" w:hAnsi="CiscoSansTT" w:cs="CiscoSansTT"/>
              </w:rPr>
              <w:t xml:space="preserve">            "(Ps</w:t>
            </w:r>
            <w:proofErr w:type="gramStart"/>
            <w:r w:rsidRPr="008C3C96">
              <w:rPr>
                <w:rFonts w:ascii="CiscoSansTT" w:hAnsi="CiscoSansTT" w:cs="CiscoSansTT"/>
              </w:rPr>
              <w:t>):Peer</w:t>
            </w:r>
            <w:proofErr w:type="gramEnd"/>
            <w:r w:rsidRPr="008C3C96">
              <w:rPr>
                <w:rFonts w:ascii="CiscoSansTT" w:hAnsi="CiscoSansTT" w:cs="CiscoSansTT"/>
              </w:rPr>
              <w:t xml:space="preserve"> Sync (Ro):Re-Originated ",</w:t>
            </w:r>
          </w:p>
          <w:p w14:paraId="78C8C6BB" w14:textId="77777777" w:rsidR="001F368A" w:rsidRPr="008C3C96" w:rsidRDefault="001F368A" w:rsidP="00DC489A">
            <w:pPr>
              <w:pStyle w:val="dC-CommandLine"/>
              <w:rPr>
                <w:rFonts w:ascii="CiscoSansTT" w:hAnsi="CiscoSansTT" w:cs="CiscoSansTT"/>
              </w:rPr>
            </w:pPr>
            <w:r w:rsidRPr="008C3C96">
              <w:rPr>
                <w:rFonts w:ascii="CiscoSansTT" w:hAnsi="CiscoSansTT" w:cs="CiscoSansTT"/>
              </w:rPr>
              <w:t xml:space="preserve">            "Topology    Mac Address    Prod   Flags         Seq No     Host IP         Next-Hops      ",</w:t>
            </w:r>
          </w:p>
          <w:p w14:paraId="497CF94E" w14:textId="77777777" w:rsidR="001F368A" w:rsidRPr="008C3C96" w:rsidRDefault="001F368A" w:rsidP="00DC489A">
            <w:pPr>
              <w:pStyle w:val="dC-CommandLine"/>
              <w:rPr>
                <w:rFonts w:ascii="CiscoSansTT" w:hAnsi="CiscoSansTT" w:cs="CiscoSansTT"/>
              </w:rPr>
            </w:pPr>
            <w:r w:rsidRPr="008C3C96">
              <w:rPr>
                <w:rFonts w:ascii="CiscoSansTT" w:hAnsi="CiscoSansTT" w:cs="CiscoSansTT"/>
              </w:rPr>
              <w:t xml:space="preserve">            "----------- -------------- ------ ---------- --------------- ---------------",</w:t>
            </w:r>
          </w:p>
          <w:p w14:paraId="5A750B76" w14:textId="77777777" w:rsidR="001F368A" w:rsidRPr="008C3C96" w:rsidRDefault="001F368A" w:rsidP="00DC489A">
            <w:pPr>
              <w:pStyle w:val="dC-CommandLine"/>
              <w:rPr>
                <w:rFonts w:ascii="CiscoSansTT" w:hAnsi="CiscoSansTT" w:cs="CiscoSansTT"/>
                <w:highlight w:val="yellow"/>
              </w:rPr>
            </w:pPr>
            <w:r w:rsidRPr="008C3C96">
              <w:rPr>
                <w:rFonts w:ascii="CiscoSansTT" w:hAnsi="CiscoSansTT" w:cs="CiscoSansTT"/>
              </w:rPr>
              <w:t xml:space="preserve">            </w:t>
            </w:r>
            <w:r w:rsidRPr="008C3C96">
              <w:rPr>
                <w:rFonts w:ascii="CiscoSansTT" w:hAnsi="CiscoSansTT" w:cs="CiscoSansTT"/>
                <w:highlight w:val="yellow"/>
              </w:rPr>
              <w:t xml:space="preserve">"140         0050.56a0.7630 HMM    --            0          </w:t>
            </w:r>
            <w:proofErr w:type="gramStart"/>
            <w:r w:rsidRPr="008C3C96">
              <w:rPr>
                <w:rFonts w:ascii="CiscoSansTT" w:hAnsi="CiscoSansTT" w:cs="CiscoSansTT"/>
                <w:highlight w:val="yellow"/>
              </w:rPr>
              <w:t>172.21.140.10  Local</w:t>
            </w:r>
            <w:proofErr w:type="gramEnd"/>
            <w:r w:rsidRPr="008C3C96">
              <w:rPr>
                <w:rFonts w:ascii="CiscoSansTT" w:hAnsi="CiscoSansTT" w:cs="CiscoSansTT"/>
                <w:highlight w:val="yellow"/>
              </w:rPr>
              <w:t xml:space="preserve">          ",</w:t>
            </w:r>
          </w:p>
          <w:p w14:paraId="57459DCF" w14:textId="77777777" w:rsidR="001F368A" w:rsidRPr="008C3C96" w:rsidRDefault="001F368A" w:rsidP="00DC489A">
            <w:pPr>
              <w:pStyle w:val="dC-CommandLine"/>
              <w:rPr>
                <w:rFonts w:ascii="CiscoSansTT" w:hAnsi="CiscoSansTT" w:cs="CiscoSansTT"/>
                <w:highlight w:val="yellow"/>
              </w:rPr>
            </w:pPr>
            <w:r w:rsidRPr="008C3C96">
              <w:rPr>
                <w:rFonts w:ascii="CiscoSansTT" w:hAnsi="CiscoSansTT" w:cs="CiscoSansTT"/>
                <w:highlight w:val="yellow"/>
              </w:rPr>
              <w:t xml:space="preserve">            "140         0050.56a0.b5d1 BGP    --            0          </w:t>
            </w:r>
            <w:proofErr w:type="gramStart"/>
            <w:r w:rsidRPr="008C3C96">
              <w:rPr>
                <w:rFonts w:ascii="CiscoSansTT" w:hAnsi="CiscoSansTT" w:cs="CiscoSansTT"/>
                <w:highlight w:val="yellow"/>
              </w:rPr>
              <w:t>172.21.140.11  192.168.0.110</w:t>
            </w:r>
            <w:proofErr w:type="gramEnd"/>
            <w:r w:rsidRPr="008C3C96">
              <w:rPr>
                <w:rFonts w:ascii="CiscoSansTT" w:hAnsi="CiscoSansTT" w:cs="CiscoSansTT"/>
                <w:highlight w:val="yellow"/>
              </w:rPr>
              <w:t xml:space="preserve">  ",</w:t>
            </w:r>
          </w:p>
          <w:p w14:paraId="24C3F647" w14:textId="77777777" w:rsidR="001F368A" w:rsidRPr="008C3C96" w:rsidRDefault="001F368A" w:rsidP="00DC489A">
            <w:pPr>
              <w:pStyle w:val="dC-CommandLine"/>
              <w:rPr>
                <w:rFonts w:ascii="CiscoSansTT" w:hAnsi="CiscoSansTT" w:cs="CiscoSansTT"/>
              </w:rPr>
            </w:pPr>
            <w:r w:rsidRPr="008C3C96">
              <w:rPr>
                <w:rFonts w:ascii="CiscoSansTT" w:hAnsi="CiscoSansTT" w:cs="CiscoSansTT"/>
                <w:highlight w:val="yellow"/>
              </w:rPr>
              <w:t xml:space="preserve">            "141         000c.2979.f00d BGP    --            1          </w:t>
            </w:r>
            <w:proofErr w:type="gramStart"/>
            <w:r w:rsidRPr="008C3C96">
              <w:rPr>
                <w:rFonts w:ascii="CiscoSansTT" w:hAnsi="CiscoSansTT" w:cs="CiscoSansTT"/>
                <w:highlight w:val="yellow"/>
              </w:rPr>
              <w:t>172.21.141.11  192.168.0.111</w:t>
            </w:r>
            <w:proofErr w:type="gramEnd"/>
            <w:r w:rsidRPr="008C3C96">
              <w:rPr>
                <w:rFonts w:ascii="CiscoSansTT" w:hAnsi="CiscoSansTT" w:cs="CiscoSansTT"/>
                <w:highlight w:val="yellow"/>
              </w:rPr>
              <w:t>"</w:t>
            </w:r>
          </w:p>
          <w:p w14:paraId="0CCBC0BC" w14:textId="77777777" w:rsidR="001F368A" w:rsidRPr="008C3C96" w:rsidRDefault="001F368A" w:rsidP="00DC489A">
            <w:pPr>
              <w:pStyle w:val="dC-CommandLine"/>
              <w:rPr>
                <w:rFonts w:ascii="CiscoSansTT" w:hAnsi="CiscoSansTT" w:cs="CiscoSansTT"/>
              </w:rPr>
            </w:pPr>
            <w:r w:rsidRPr="008C3C96">
              <w:rPr>
                <w:rFonts w:ascii="CiscoSansTT" w:hAnsi="CiscoSansTT" w:cs="CiscoSansTT"/>
              </w:rPr>
              <w:t xml:space="preserve">        ]</w:t>
            </w:r>
          </w:p>
          <w:p w14:paraId="7FADB5F3" w14:textId="77777777" w:rsidR="001F368A" w:rsidRPr="008C3C96" w:rsidRDefault="001F368A" w:rsidP="00DC489A">
            <w:pPr>
              <w:pStyle w:val="dC-CommandLine"/>
              <w:rPr>
                <w:rFonts w:ascii="CiscoSansTT" w:hAnsi="CiscoSansTT" w:cs="CiscoSansTT"/>
              </w:rPr>
            </w:pPr>
            <w:r w:rsidRPr="008C3C96">
              <w:rPr>
                <w:rFonts w:ascii="CiscoSansTT" w:hAnsi="CiscoSansTT" w:cs="CiscoSansTT"/>
              </w:rPr>
              <w:t xml:space="preserve">    ]</w:t>
            </w:r>
          </w:p>
          <w:p w14:paraId="462A1A52" w14:textId="77777777" w:rsidR="001F368A" w:rsidRPr="008C3C96" w:rsidRDefault="001F368A" w:rsidP="00DC489A">
            <w:pPr>
              <w:pStyle w:val="dC-CommandLine"/>
              <w:rPr>
                <w:rFonts w:ascii="CiscoSansTT" w:hAnsi="CiscoSansTT" w:cs="CiscoSansTT"/>
              </w:rPr>
            </w:pPr>
            <w:r w:rsidRPr="008C3C96">
              <w:rPr>
                <w:rFonts w:ascii="CiscoSansTT" w:hAnsi="CiscoSansTT" w:cs="CiscoSansTT"/>
              </w:rPr>
              <w:lastRenderedPageBreak/>
              <w:t>}</w:t>
            </w:r>
          </w:p>
        </w:tc>
      </w:tr>
    </w:tbl>
    <w:p w14:paraId="41D8863A" w14:textId="77777777" w:rsidR="001F368A" w:rsidRPr="008C3C96" w:rsidRDefault="001F368A" w:rsidP="001F368A">
      <w:pPr>
        <w:pStyle w:val="dC-Normal"/>
        <w:rPr>
          <w:rFonts w:ascii="CiscoSansTT" w:hAnsi="CiscoSansTT" w:cs="CiscoSansTT"/>
        </w:rPr>
      </w:pPr>
    </w:p>
    <w:p w14:paraId="2AA2425A" w14:textId="77777777" w:rsidR="001F368A" w:rsidRPr="008C3C96" w:rsidRDefault="001F368A" w:rsidP="001F368A">
      <w:pPr>
        <w:pStyle w:val="Heading3"/>
        <w:rPr>
          <w:rFonts w:ascii="CiscoSansTT" w:hAnsi="CiscoSansTT" w:cs="CiscoSansTT"/>
        </w:rPr>
      </w:pPr>
      <w:r w:rsidRPr="008C3C96">
        <w:rPr>
          <w:rFonts w:ascii="CiscoSansTT" w:hAnsi="CiscoSansTT" w:cs="CiscoSansTT"/>
        </w:rPr>
        <w:t>Step 3: Baseline configuration comparison</w:t>
      </w:r>
    </w:p>
    <w:p w14:paraId="2DD84406" w14:textId="77777777" w:rsidR="001F368A" w:rsidRPr="008C3C96" w:rsidRDefault="001F368A" w:rsidP="001F368A">
      <w:pPr>
        <w:pStyle w:val="dC-Normal"/>
        <w:rPr>
          <w:rFonts w:ascii="CiscoSansTT" w:hAnsi="CiscoSansTT" w:cs="CiscoSansTT"/>
          <w:sz w:val="24"/>
          <w:szCs w:val="24"/>
        </w:rPr>
      </w:pPr>
      <w:r w:rsidRPr="008C3C96">
        <w:rPr>
          <w:rFonts w:ascii="CiscoSansTT" w:hAnsi="CiscoSansTT" w:cs="CiscoSansTT"/>
          <w:sz w:val="24"/>
          <w:szCs w:val="24"/>
        </w:rPr>
        <w:t xml:space="preserve">In this section we will compare the running configuration with baseline configuration for configuration compliance check. The configuration file that we backed in </w:t>
      </w:r>
      <w:proofErr w:type="spellStart"/>
      <w:r w:rsidRPr="008C3C96">
        <w:rPr>
          <w:rFonts w:ascii="CiscoSansTT" w:hAnsi="CiscoSansTT" w:cs="CiscoSansTT"/>
          <w:sz w:val="24"/>
          <w:szCs w:val="24"/>
        </w:rPr>
        <w:t>tak</w:t>
      </w:r>
      <w:proofErr w:type="spellEnd"/>
      <w:r w:rsidRPr="008C3C96">
        <w:rPr>
          <w:rFonts w:ascii="CiscoSansTT" w:hAnsi="CiscoSansTT" w:cs="CiscoSansTT"/>
          <w:sz w:val="24"/>
          <w:szCs w:val="24"/>
        </w:rPr>
        <w:t xml:space="preserve"> 1 will be used as baseline configuration. </w:t>
      </w:r>
    </w:p>
    <w:p w14:paraId="5CB65F0A" w14:textId="77777777" w:rsidR="001F368A" w:rsidRPr="008C3C96" w:rsidRDefault="001F368A" w:rsidP="001F368A">
      <w:pPr>
        <w:pStyle w:val="dC-Normal"/>
        <w:rPr>
          <w:rFonts w:ascii="CiscoSansTT" w:hAnsi="CiscoSansTT" w:cs="CiscoSansTT"/>
          <w:sz w:val="24"/>
          <w:szCs w:val="24"/>
        </w:rPr>
      </w:pPr>
      <w:r w:rsidRPr="008C3C96">
        <w:rPr>
          <w:rFonts w:ascii="CiscoSansTT" w:hAnsi="CiscoSansTT" w:cs="CiscoSansTT"/>
          <w:sz w:val="24"/>
          <w:szCs w:val="24"/>
        </w:rPr>
        <w:t>In this playbook, you will use “</w:t>
      </w:r>
      <w:r w:rsidRPr="008C3C96">
        <w:rPr>
          <w:rFonts w:ascii="CiscoSansTT" w:hAnsi="CiscoSansTT" w:cs="CiscoSansTT"/>
          <w:b/>
          <w:sz w:val="24"/>
          <w:szCs w:val="24"/>
        </w:rPr>
        <w:t xml:space="preserve">lookup” </w:t>
      </w:r>
      <w:r w:rsidRPr="008C3C96">
        <w:rPr>
          <w:rFonts w:ascii="CiscoSansTT" w:hAnsi="CiscoSansTT" w:cs="CiscoSansTT"/>
          <w:sz w:val="24"/>
          <w:szCs w:val="24"/>
        </w:rPr>
        <w:t xml:space="preserve">module to find the backup filename generated in Step 1. Then you will use </w:t>
      </w:r>
      <w:proofErr w:type="spellStart"/>
      <w:r w:rsidRPr="008C3C96">
        <w:rPr>
          <w:rFonts w:ascii="CiscoSansTT" w:hAnsi="CiscoSansTT" w:cs="CiscoSansTT"/>
          <w:b/>
          <w:sz w:val="24"/>
          <w:szCs w:val="24"/>
        </w:rPr>
        <w:t>diff_against</w:t>
      </w:r>
      <w:proofErr w:type="spellEnd"/>
      <w:r w:rsidRPr="008C3C96">
        <w:rPr>
          <w:rFonts w:ascii="CiscoSansTT" w:hAnsi="CiscoSansTT" w:cs="CiscoSansTT"/>
          <w:sz w:val="24"/>
          <w:szCs w:val="24"/>
        </w:rPr>
        <w:t xml:space="preserve"> function in </w:t>
      </w:r>
      <w:proofErr w:type="spellStart"/>
      <w:r w:rsidRPr="008C3C96">
        <w:rPr>
          <w:rFonts w:ascii="CiscoSansTT" w:hAnsi="CiscoSansTT" w:cs="CiscoSansTT"/>
          <w:b/>
          <w:sz w:val="24"/>
          <w:szCs w:val="24"/>
        </w:rPr>
        <w:t>nxos_config</w:t>
      </w:r>
      <w:proofErr w:type="spellEnd"/>
      <w:r w:rsidRPr="008C3C96">
        <w:rPr>
          <w:rFonts w:ascii="CiscoSansTT" w:hAnsi="CiscoSansTT" w:cs="CiscoSansTT"/>
          <w:b/>
          <w:sz w:val="24"/>
          <w:szCs w:val="24"/>
        </w:rPr>
        <w:t xml:space="preserve"> </w:t>
      </w:r>
      <w:r w:rsidRPr="008C3C96">
        <w:rPr>
          <w:rFonts w:ascii="CiscoSansTT" w:hAnsi="CiscoSansTT" w:cs="CiscoSansTT"/>
          <w:sz w:val="24"/>
          <w:szCs w:val="24"/>
        </w:rPr>
        <w:t xml:space="preserve">module to compare running configuration. </w:t>
      </w:r>
    </w:p>
    <w:p w14:paraId="5B68D9B3" w14:textId="77777777" w:rsidR="001F368A" w:rsidRPr="008C3C96" w:rsidRDefault="001F368A" w:rsidP="001F368A">
      <w:pPr>
        <w:pStyle w:val="dC-Normal"/>
        <w:rPr>
          <w:rFonts w:ascii="CiscoSansTT" w:hAnsi="CiscoSansTT" w:cs="CiscoSansTT"/>
          <w:b/>
          <w:sz w:val="24"/>
          <w:szCs w:val="24"/>
        </w:rPr>
      </w:pPr>
      <w:r w:rsidRPr="008C3C96">
        <w:rPr>
          <w:rFonts w:ascii="CiscoSansTT" w:hAnsi="CiscoSansTT" w:cs="CiscoSansTT"/>
          <w:sz w:val="24"/>
          <w:szCs w:val="24"/>
        </w:rPr>
        <w:t xml:space="preserve">On Atom, </w:t>
      </w:r>
      <w:proofErr w:type="gramStart"/>
      <w:r w:rsidRPr="008C3C96">
        <w:rPr>
          <w:rFonts w:ascii="CiscoSansTT" w:hAnsi="CiscoSansTT" w:cs="CiscoSansTT"/>
          <w:sz w:val="24"/>
          <w:szCs w:val="24"/>
        </w:rPr>
        <w:t>Open</w:t>
      </w:r>
      <w:proofErr w:type="gramEnd"/>
      <w:r w:rsidRPr="008C3C96">
        <w:rPr>
          <w:rFonts w:ascii="CiscoSansTT" w:hAnsi="CiscoSansTT" w:cs="CiscoSansTT"/>
          <w:sz w:val="24"/>
          <w:szCs w:val="24"/>
        </w:rPr>
        <w:t xml:space="preserve"> up the project folder </w:t>
      </w:r>
      <w:r w:rsidRPr="008C3C96">
        <w:rPr>
          <w:rFonts w:ascii="CiscoSansTT" w:hAnsi="CiscoSansTT" w:cs="CiscoSansTT"/>
          <w:b/>
          <w:sz w:val="24"/>
          <w:szCs w:val="24"/>
        </w:rPr>
        <w:t xml:space="preserve">“LTRDCN-1572” </w:t>
      </w:r>
      <w:r w:rsidRPr="008C3C96">
        <w:rPr>
          <w:rFonts w:ascii="CiscoSansTT" w:hAnsi="CiscoSansTT" w:cs="CiscoSansTT"/>
          <w:sz w:val="24"/>
          <w:szCs w:val="24"/>
        </w:rPr>
        <w:t>and create new</w:t>
      </w:r>
      <w:r w:rsidRPr="008C3C96">
        <w:rPr>
          <w:rFonts w:ascii="CiscoSansTT" w:hAnsi="CiscoSansTT" w:cs="CiscoSansTT"/>
          <w:b/>
          <w:sz w:val="24"/>
          <w:szCs w:val="24"/>
        </w:rPr>
        <w:t xml:space="preserve"> </w:t>
      </w:r>
      <w:r w:rsidRPr="008C3C96">
        <w:rPr>
          <w:rFonts w:ascii="CiscoSansTT" w:hAnsi="CiscoSansTT" w:cs="CiscoSansTT"/>
          <w:sz w:val="24"/>
          <w:szCs w:val="24"/>
        </w:rPr>
        <w:t xml:space="preserve">file under </w:t>
      </w:r>
      <w:r w:rsidRPr="008C3C96">
        <w:rPr>
          <w:rFonts w:ascii="CiscoSansTT" w:hAnsi="CiscoSansTT" w:cs="CiscoSansTT"/>
          <w:b/>
          <w:sz w:val="24"/>
          <w:szCs w:val="24"/>
        </w:rPr>
        <w:t xml:space="preserve">“LTRDCN-1572”. </w:t>
      </w:r>
      <w:r w:rsidRPr="008C3C96">
        <w:rPr>
          <w:rFonts w:ascii="CiscoSansTT" w:hAnsi="CiscoSansTT" w:cs="CiscoSansTT"/>
          <w:sz w:val="24"/>
          <w:szCs w:val="24"/>
        </w:rPr>
        <w:t xml:space="preserve">Name the new file </w:t>
      </w:r>
      <w:r w:rsidRPr="008C3C96">
        <w:rPr>
          <w:rFonts w:ascii="CiscoSansTT" w:hAnsi="CiscoSansTT" w:cs="CiscoSansTT"/>
          <w:b/>
          <w:sz w:val="24"/>
          <w:szCs w:val="24"/>
        </w:rPr>
        <w:t>“</w:t>
      </w:r>
      <w:proofErr w:type="spellStart"/>
      <w:r w:rsidRPr="008C3C96">
        <w:rPr>
          <w:rFonts w:ascii="CiscoSansTT" w:hAnsi="CiscoSansTT" w:cs="CiscoSansTT"/>
          <w:b/>
          <w:sz w:val="24"/>
          <w:szCs w:val="24"/>
        </w:rPr>
        <w:t>verify_config.yml</w:t>
      </w:r>
      <w:proofErr w:type="spellEnd"/>
      <w:r w:rsidRPr="008C3C96">
        <w:rPr>
          <w:rFonts w:ascii="CiscoSansTT" w:hAnsi="CiscoSansTT" w:cs="CiscoSansTT"/>
          <w:b/>
          <w:sz w:val="24"/>
          <w:szCs w:val="24"/>
        </w:rPr>
        <w:t>”</w:t>
      </w:r>
    </w:p>
    <w:tbl>
      <w:tblPr>
        <w:tblStyle w:val="TableGrid"/>
        <w:tblW w:w="0" w:type="auto"/>
        <w:tblLook w:val="04A0" w:firstRow="1" w:lastRow="0" w:firstColumn="1" w:lastColumn="0" w:noHBand="0" w:noVBand="1"/>
      </w:tblPr>
      <w:tblGrid>
        <w:gridCol w:w="9016"/>
      </w:tblGrid>
      <w:tr w:rsidR="001F368A" w:rsidRPr="008C3C96" w14:paraId="6E86EACC" w14:textId="77777777" w:rsidTr="00DC489A">
        <w:tc>
          <w:tcPr>
            <w:tcW w:w="10416" w:type="dxa"/>
          </w:tcPr>
          <w:p w14:paraId="6074846A" w14:textId="77777777" w:rsidR="001F368A" w:rsidRPr="008C3C96" w:rsidRDefault="001F368A" w:rsidP="00DC489A">
            <w:pPr>
              <w:pStyle w:val="dC-CommandLine"/>
              <w:rPr>
                <w:rFonts w:ascii="CiscoSansTT" w:hAnsi="CiscoSansTT" w:cs="CiscoSansTT"/>
              </w:rPr>
            </w:pPr>
            <w:r w:rsidRPr="008C3C96">
              <w:rPr>
                <w:rFonts w:ascii="CiscoSansTT" w:hAnsi="CiscoSansTT" w:cs="CiscoSansTT"/>
              </w:rPr>
              <w:t>---</w:t>
            </w:r>
          </w:p>
          <w:p w14:paraId="7108AEEC" w14:textId="77777777" w:rsidR="001F368A" w:rsidRPr="008C3C96" w:rsidRDefault="001F368A" w:rsidP="00DC489A">
            <w:pPr>
              <w:pStyle w:val="dC-CommandLine"/>
              <w:rPr>
                <w:rFonts w:ascii="CiscoSansTT" w:hAnsi="CiscoSansTT" w:cs="CiscoSansTT"/>
              </w:rPr>
            </w:pPr>
            <w:r w:rsidRPr="008C3C96">
              <w:rPr>
                <w:rFonts w:ascii="CiscoSansTT" w:hAnsi="CiscoSansTT" w:cs="CiscoSansTT"/>
              </w:rPr>
              <w:t xml:space="preserve">   - hosts: jinja2_</w:t>
            </w:r>
            <w:proofErr w:type="gramStart"/>
            <w:r w:rsidRPr="008C3C96">
              <w:rPr>
                <w:rFonts w:ascii="CiscoSansTT" w:hAnsi="CiscoSansTT" w:cs="CiscoSansTT"/>
              </w:rPr>
              <w:t>leaf,leaf</w:t>
            </w:r>
            <w:proofErr w:type="gramEnd"/>
            <w:r w:rsidRPr="008C3C96">
              <w:rPr>
                <w:rFonts w:ascii="CiscoSansTT" w:hAnsi="CiscoSansTT" w:cs="CiscoSansTT"/>
              </w:rPr>
              <w:t>,jinja2_spine,spine</w:t>
            </w:r>
          </w:p>
          <w:p w14:paraId="752B7A75" w14:textId="77777777" w:rsidR="001F368A" w:rsidRPr="008C3C96" w:rsidRDefault="001F368A" w:rsidP="00DC489A">
            <w:pPr>
              <w:pStyle w:val="dC-CommandLine"/>
              <w:rPr>
                <w:rFonts w:ascii="CiscoSansTT" w:hAnsi="CiscoSansTT" w:cs="CiscoSansTT"/>
              </w:rPr>
            </w:pPr>
            <w:r w:rsidRPr="008C3C96">
              <w:rPr>
                <w:rFonts w:ascii="CiscoSansTT" w:hAnsi="CiscoSansTT" w:cs="CiscoSansTT"/>
              </w:rPr>
              <w:t xml:space="preserve">     connection: local</w:t>
            </w:r>
          </w:p>
          <w:p w14:paraId="2005DBE8" w14:textId="77777777" w:rsidR="001F368A" w:rsidRPr="008C3C96" w:rsidRDefault="001F368A" w:rsidP="00DC489A">
            <w:pPr>
              <w:pStyle w:val="dC-CommandLine"/>
              <w:rPr>
                <w:rFonts w:ascii="CiscoSansTT" w:hAnsi="CiscoSansTT" w:cs="CiscoSansTT"/>
              </w:rPr>
            </w:pPr>
            <w:r w:rsidRPr="008C3C96">
              <w:rPr>
                <w:rFonts w:ascii="CiscoSansTT" w:hAnsi="CiscoSansTT" w:cs="CiscoSansTT"/>
              </w:rPr>
              <w:t xml:space="preserve">     </w:t>
            </w:r>
            <w:proofErr w:type="spellStart"/>
            <w:r w:rsidRPr="008C3C96">
              <w:rPr>
                <w:rFonts w:ascii="CiscoSansTT" w:hAnsi="CiscoSansTT" w:cs="CiscoSansTT"/>
              </w:rPr>
              <w:t>gather_facts</w:t>
            </w:r>
            <w:proofErr w:type="spellEnd"/>
            <w:r w:rsidRPr="008C3C96">
              <w:rPr>
                <w:rFonts w:ascii="CiscoSansTT" w:hAnsi="CiscoSansTT" w:cs="CiscoSansTT"/>
              </w:rPr>
              <w:t xml:space="preserve">: </w:t>
            </w:r>
            <w:proofErr w:type="spellStart"/>
            <w:r w:rsidRPr="008C3C96">
              <w:rPr>
                <w:rFonts w:ascii="CiscoSansTT" w:hAnsi="CiscoSansTT" w:cs="CiscoSansTT"/>
              </w:rPr>
              <w:t>flase</w:t>
            </w:r>
            <w:proofErr w:type="spellEnd"/>
          </w:p>
          <w:p w14:paraId="1BD2216F" w14:textId="77777777" w:rsidR="001F368A" w:rsidRPr="008C3C96" w:rsidRDefault="001F368A" w:rsidP="00DC489A">
            <w:pPr>
              <w:pStyle w:val="dC-CommandLine"/>
              <w:rPr>
                <w:rFonts w:ascii="CiscoSansTT" w:hAnsi="CiscoSansTT" w:cs="CiscoSansTT"/>
              </w:rPr>
            </w:pPr>
            <w:r w:rsidRPr="008C3C96">
              <w:rPr>
                <w:rFonts w:ascii="CiscoSansTT" w:hAnsi="CiscoSansTT" w:cs="CiscoSansTT"/>
              </w:rPr>
              <w:t xml:space="preserve">     vars:</w:t>
            </w:r>
          </w:p>
          <w:p w14:paraId="6759641B" w14:textId="77777777" w:rsidR="001F368A" w:rsidRDefault="001F368A" w:rsidP="00DC489A">
            <w:pPr>
              <w:pStyle w:val="dC-CommandLine"/>
              <w:rPr>
                <w:rFonts w:ascii="CiscoSansTT" w:hAnsi="CiscoSansTT" w:cs="CiscoSansTT"/>
              </w:rPr>
            </w:pPr>
            <w:r w:rsidRPr="008C3C96">
              <w:rPr>
                <w:rFonts w:ascii="CiscoSansTT" w:hAnsi="CiscoSansTT" w:cs="CiscoSansTT"/>
              </w:rPr>
              <w:t xml:space="preserve">       </w:t>
            </w:r>
            <w:proofErr w:type="spellStart"/>
            <w:r>
              <w:rPr>
                <w:rFonts w:ascii="CiscoSansTT" w:hAnsi="CiscoSansTT" w:cs="CiscoSansTT"/>
              </w:rPr>
              <w:t>nx</w:t>
            </w:r>
            <w:r w:rsidRPr="008C3C96">
              <w:rPr>
                <w:rFonts w:ascii="CiscoSansTT" w:hAnsi="CiscoSansTT" w:cs="CiscoSansTT"/>
              </w:rPr>
              <w:t>os_provider</w:t>
            </w:r>
            <w:proofErr w:type="spellEnd"/>
            <w:r w:rsidRPr="008C3C96">
              <w:rPr>
                <w:rFonts w:ascii="CiscoSansTT" w:hAnsi="CiscoSansTT" w:cs="CiscoSansTT"/>
              </w:rPr>
              <w:t>:</w:t>
            </w:r>
          </w:p>
          <w:p w14:paraId="6B625645" w14:textId="77777777" w:rsidR="001F368A" w:rsidRPr="008C3C96" w:rsidRDefault="001F368A" w:rsidP="00DC489A">
            <w:pPr>
              <w:pStyle w:val="dC-CommandLine"/>
              <w:rPr>
                <w:rFonts w:ascii="CiscoSansTT" w:hAnsi="CiscoSansTT" w:cs="CiscoSansTT"/>
              </w:rPr>
            </w:pPr>
            <w:r>
              <w:rPr>
                <w:rFonts w:ascii="CiscoSansTT" w:hAnsi="CiscoSansTT" w:cs="CiscoSansTT"/>
              </w:rPr>
              <w:t xml:space="preserve">          transport: </w:t>
            </w:r>
            <w:proofErr w:type="spellStart"/>
            <w:r>
              <w:rPr>
                <w:rFonts w:ascii="CiscoSansTT" w:hAnsi="CiscoSansTT" w:cs="CiscoSansTT"/>
              </w:rPr>
              <w:t>nxapi</w:t>
            </w:r>
            <w:proofErr w:type="spellEnd"/>
          </w:p>
          <w:p w14:paraId="36947593" w14:textId="77777777" w:rsidR="001F368A" w:rsidRPr="008C3C96" w:rsidRDefault="001F368A" w:rsidP="00DC489A">
            <w:pPr>
              <w:pStyle w:val="dC-CommandLine"/>
              <w:rPr>
                <w:rFonts w:ascii="CiscoSansTT" w:hAnsi="CiscoSansTT" w:cs="CiscoSansTT"/>
              </w:rPr>
            </w:pPr>
            <w:r w:rsidRPr="008C3C96">
              <w:rPr>
                <w:rFonts w:ascii="CiscoSansTT" w:hAnsi="CiscoSansTT" w:cs="CiscoSansTT"/>
              </w:rPr>
              <w:t xml:space="preserve">          username: "</w:t>
            </w:r>
            <w:proofErr w:type="gramStart"/>
            <w:r w:rsidRPr="008C3C96">
              <w:rPr>
                <w:rFonts w:ascii="CiscoSansTT" w:hAnsi="CiscoSansTT" w:cs="CiscoSansTT"/>
              </w:rPr>
              <w:t>{{ user</w:t>
            </w:r>
            <w:proofErr w:type="gramEnd"/>
            <w:r w:rsidRPr="008C3C96">
              <w:rPr>
                <w:rFonts w:ascii="CiscoSansTT" w:hAnsi="CiscoSansTT" w:cs="CiscoSansTT"/>
              </w:rPr>
              <w:t xml:space="preserve"> }}"</w:t>
            </w:r>
          </w:p>
          <w:p w14:paraId="786F6071" w14:textId="77777777" w:rsidR="001F368A" w:rsidRPr="008C3C96" w:rsidRDefault="001F368A" w:rsidP="00DC489A">
            <w:pPr>
              <w:pStyle w:val="dC-CommandLine"/>
              <w:rPr>
                <w:rFonts w:ascii="CiscoSansTT" w:hAnsi="CiscoSansTT" w:cs="CiscoSansTT"/>
              </w:rPr>
            </w:pPr>
            <w:r w:rsidRPr="008C3C96">
              <w:rPr>
                <w:rFonts w:ascii="CiscoSansTT" w:hAnsi="CiscoSansTT" w:cs="CiscoSansTT"/>
              </w:rPr>
              <w:t xml:space="preserve">          password: "</w:t>
            </w:r>
            <w:proofErr w:type="gramStart"/>
            <w:r w:rsidRPr="008C3C96">
              <w:rPr>
                <w:rFonts w:ascii="CiscoSansTT" w:hAnsi="CiscoSansTT" w:cs="CiscoSansTT"/>
              </w:rPr>
              <w:t xml:space="preserve">{{ </w:t>
            </w:r>
            <w:proofErr w:type="spellStart"/>
            <w:r w:rsidRPr="008C3C96">
              <w:rPr>
                <w:rFonts w:ascii="CiscoSansTT" w:hAnsi="CiscoSansTT" w:cs="CiscoSansTT"/>
              </w:rPr>
              <w:t>pwd</w:t>
            </w:r>
            <w:proofErr w:type="spellEnd"/>
            <w:proofErr w:type="gramEnd"/>
            <w:r w:rsidRPr="008C3C96">
              <w:rPr>
                <w:rFonts w:ascii="CiscoSansTT" w:hAnsi="CiscoSansTT" w:cs="CiscoSansTT"/>
              </w:rPr>
              <w:t xml:space="preserve"> }}"</w:t>
            </w:r>
          </w:p>
          <w:p w14:paraId="63D3B94C" w14:textId="77777777" w:rsidR="001F368A" w:rsidRPr="008C3C96" w:rsidRDefault="001F368A" w:rsidP="00DC489A">
            <w:pPr>
              <w:pStyle w:val="dC-CommandLine"/>
              <w:rPr>
                <w:rFonts w:ascii="CiscoSansTT" w:hAnsi="CiscoSansTT" w:cs="CiscoSansTT"/>
              </w:rPr>
            </w:pPr>
            <w:r w:rsidRPr="008C3C96">
              <w:rPr>
                <w:rFonts w:ascii="CiscoSansTT" w:hAnsi="CiscoSansTT" w:cs="CiscoSansTT"/>
              </w:rPr>
              <w:t xml:space="preserve">          timeout: 30</w:t>
            </w:r>
          </w:p>
          <w:p w14:paraId="4C788854" w14:textId="77777777" w:rsidR="001F368A" w:rsidRPr="008C3C96" w:rsidRDefault="001F368A" w:rsidP="00DC489A">
            <w:pPr>
              <w:pStyle w:val="dC-CommandLine"/>
              <w:rPr>
                <w:rFonts w:ascii="CiscoSansTT" w:hAnsi="CiscoSansTT" w:cs="CiscoSansTT"/>
              </w:rPr>
            </w:pPr>
            <w:r w:rsidRPr="008C3C96">
              <w:rPr>
                <w:rFonts w:ascii="CiscoSansTT" w:hAnsi="CiscoSansTT" w:cs="CiscoSansTT"/>
              </w:rPr>
              <w:t xml:space="preserve">          host: "</w:t>
            </w:r>
            <w:proofErr w:type="gramStart"/>
            <w:r w:rsidRPr="008C3C96">
              <w:rPr>
                <w:rFonts w:ascii="CiscoSansTT" w:hAnsi="CiscoSansTT" w:cs="CiscoSansTT"/>
              </w:rPr>
              <w:t xml:space="preserve">{{ </w:t>
            </w:r>
            <w:proofErr w:type="spellStart"/>
            <w:r w:rsidRPr="008C3C96">
              <w:rPr>
                <w:rFonts w:ascii="CiscoSansTT" w:hAnsi="CiscoSansTT" w:cs="CiscoSansTT"/>
              </w:rPr>
              <w:t>inventory</w:t>
            </w:r>
            <w:proofErr w:type="gramEnd"/>
            <w:r w:rsidRPr="008C3C96">
              <w:rPr>
                <w:rFonts w:ascii="CiscoSansTT" w:hAnsi="CiscoSansTT" w:cs="CiscoSansTT"/>
              </w:rPr>
              <w:t>_hostname</w:t>
            </w:r>
            <w:proofErr w:type="spellEnd"/>
            <w:r w:rsidRPr="008C3C96">
              <w:rPr>
                <w:rFonts w:ascii="CiscoSansTT" w:hAnsi="CiscoSansTT" w:cs="CiscoSansTT"/>
              </w:rPr>
              <w:t xml:space="preserve"> }}"</w:t>
            </w:r>
          </w:p>
          <w:p w14:paraId="4712D1B0" w14:textId="77777777" w:rsidR="001F368A" w:rsidRPr="008C3C96" w:rsidRDefault="001F368A" w:rsidP="00DC489A">
            <w:pPr>
              <w:pStyle w:val="dC-CommandLine"/>
              <w:rPr>
                <w:rFonts w:ascii="CiscoSansTT" w:hAnsi="CiscoSansTT" w:cs="CiscoSansTT"/>
              </w:rPr>
            </w:pPr>
            <w:r w:rsidRPr="008C3C96">
              <w:rPr>
                <w:rFonts w:ascii="CiscoSansTT" w:hAnsi="CiscoSansTT" w:cs="CiscoSansTT"/>
              </w:rPr>
              <w:t xml:space="preserve">       filename: "</w:t>
            </w:r>
            <w:proofErr w:type="gramStart"/>
            <w:r w:rsidRPr="008C3C96">
              <w:rPr>
                <w:rFonts w:ascii="CiscoSansTT" w:hAnsi="CiscoSansTT" w:cs="CiscoSansTT"/>
              </w:rPr>
              <w:t>{{ lookup</w:t>
            </w:r>
            <w:proofErr w:type="gramEnd"/>
            <w:r w:rsidRPr="008C3C96">
              <w:rPr>
                <w:rFonts w:ascii="CiscoSansTT" w:hAnsi="CiscoSansTT" w:cs="CiscoSansTT"/>
              </w:rPr>
              <w:t xml:space="preserve">('pipe', 'ls backup/{{ </w:t>
            </w:r>
            <w:proofErr w:type="spellStart"/>
            <w:r w:rsidRPr="008C3C96">
              <w:rPr>
                <w:rFonts w:ascii="CiscoSansTT" w:hAnsi="CiscoSansTT" w:cs="CiscoSansTT"/>
              </w:rPr>
              <w:t>inventory_hostname</w:t>
            </w:r>
            <w:proofErr w:type="spellEnd"/>
            <w:r w:rsidRPr="008C3C96">
              <w:rPr>
                <w:rFonts w:ascii="CiscoSansTT" w:hAnsi="CiscoSansTT" w:cs="CiscoSansTT"/>
              </w:rPr>
              <w:t>}}_config.*')}}"</w:t>
            </w:r>
          </w:p>
          <w:p w14:paraId="3803183E" w14:textId="77777777" w:rsidR="001F368A" w:rsidRPr="008C3C96" w:rsidRDefault="001F368A" w:rsidP="00DC489A">
            <w:pPr>
              <w:pStyle w:val="dC-CommandLine"/>
              <w:rPr>
                <w:rFonts w:ascii="CiscoSansTT" w:hAnsi="CiscoSansTT" w:cs="CiscoSansTT"/>
              </w:rPr>
            </w:pPr>
            <w:r w:rsidRPr="008C3C96">
              <w:rPr>
                <w:rFonts w:ascii="CiscoSansTT" w:hAnsi="CiscoSansTT" w:cs="CiscoSansTT"/>
              </w:rPr>
              <w:t xml:space="preserve">     tasks:</w:t>
            </w:r>
          </w:p>
          <w:p w14:paraId="69C5CB0D" w14:textId="77777777" w:rsidR="001F368A" w:rsidRPr="008C3C96" w:rsidRDefault="001F368A" w:rsidP="00DC489A">
            <w:pPr>
              <w:pStyle w:val="dC-CommandLine"/>
              <w:rPr>
                <w:rFonts w:ascii="CiscoSansTT" w:hAnsi="CiscoSansTT" w:cs="CiscoSansTT"/>
              </w:rPr>
            </w:pPr>
            <w:r w:rsidRPr="008C3C96">
              <w:rPr>
                <w:rFonts w:ascii="CiscoSansTT" w:hAnsi="CiscoSansTT" w:cs="CiscoSansTT"/>
              </w:rPr>
              <w:t xml:space="preserve">       - name: configure compliance</w:t>
            </w:r>
          </w:p>
          <w:p w14:paraId="640BAB54" w14:textId="77777777" w:rsidR="001F368A" w:rsidRPr="008C3C96" w:rsidRDefault="001F368A" w:rsidP="00DC489A">
            <w:pPr>
              <w:pStyle w:val="dC-CommandLine"/>
              <w:rPr>
                <w:rFonts w:ascii="CiscoSansTT" w:hAnsi="CiscoSansTT" w:cs="CiscoSansTT"/>
              </w:rPr>
            </w:pPr>
            <w:r w:rsidRPr="008C3C96">
              <w:rPr>
                <w:rFonts w:ascii="CiscoSansTT" w:hAnsi="CiscoSansTT" w:cs="CiscoSansTT"/>
              </w:rPr>
              <w:t xml:space="preserve">         register: </w:t>
            </w:r>
            <w:proofErr w:type="spellStart"/>
            <w:r w:rsidRPr="008C3C96">
              <w:rPr>
                <w:rFonts w:ascii="CiscoSansTT" w:hAnsi="CiscoSansTT" w:cs="CiscoSansTT"/>
              </w:rPr>
              <w:t>diff_config</w:t>
            </w:r>
            <w:proofErr w:type="spellEnd"/>
          </w:p>
          <w:p w14:paraId="2EB8AE27" w14:textId="77777777" w:rsidR="001F368A" w:rsidRPr="008C3C96" w:rsidRDefault="001F368A" w:rsidP="00DC489A">
            <w:pPr>
              <w:pStyle w:val="dC-CommandLine"/>
              <w:rPr>
                <w:rFonts w:ascii="CiscoSansTT" w:hAnsi="CiscoSansTT" w:cs="CiscoSansTT"/>
              </w:rPr>
            </w:pPr>
            <w:r w:rsidRPr="008C3C96">
              <w:rPr>
                <w:rFonts w:ascii="CiscoSansTT" w:hAnsi="CiscoSansTT" w:cs="CiscoSansTT"/>
              </w:rPr>
              <w:t>#         when: (</w:t>
            </w:r>
            <w:proofErr w:type="spellStart"/>
            <w:r w:rsidRPr="008C3C96">
              <w:rPr>
                <w:rFonts w:ascii="CiscoSansTT" w:hAnsi="CiscoSansTT" w:cs="CiscoSansTT"/>
              </w:rPr>
              <w:t>inventory_hostname</w:t>
            </w:r>
            <w:proofErr w:type="spellEnd"/>
            <w:r w:rsidRPr="008C3C96">
              <w:rPr>
                <w:rFonts w:ascii="CiscoSansTT" w:hAnsi="CiscoSansTT" w:cs="CiscoSansTT"/>
              </w:rPr>
              <w:t xml:space="preserve"> in groups['leaf']) or (</w:t>
            </w:r>
            <w:proofErr w:type="spellStart"/>
            <w:r w:rsidRPr="008C3C96">
              <w:rPr>
                <w:rFonts w:ascii="CiscoSansTT" w:hAnsi="CiscoSansTT" w:cs="CiscoSansTT"/>
              </w:rPr>
              <w:t>inventory_hostname</w:t>
            </w:r>
            <w:proofErr w:type="spellEnd"/>
            <w:r w:rsidRPr="008C3C96">
              <w:rPr>
                <w:rFonts w:ascii="CiscoSansTT" w:hAnsi="CiscoSansTT" w:cs="CiscoSansTT"/>
              </w:rPr>
              <w:t xml:space="preserve"> in groups['jinja2_leaf'])</w:t>
            </w:r>
          </w:p>
          <w:p w14:paraId="7DFDD293" w14:textId="77777777" w:rsidR="001F368A" w:rsidRPr="008C3C96" w:rsidRDefault="001F368A" w:rsidP="00DC489A">
            <w:pPr>
              <w:pStyle w:val="dC-CommandLine"/>
              <w:rPr>
                <w:rFonts w:ascii="CiscoSansTT" w:hAnsi="CiscoSansTT" w:cs="CiscoSansTT"/>
              </w:rPr>
            </w:pPr>
            <w:r w:rsidRPr="008C3C96">
              <w:rPr>
                <w:rFonts w:ascii="CiscoSansTT" w:hAnsi="CiscoSansTT" w:cs="CiscoSansTT"/>
              </w:rPr>
              <w:t xml:space="preserve">         </w:t>
            </w:r>
            <w:proofErr w:type="spellStart"/>
            <w:r w:rsidRPr="008C3C96">
              <w:rPr>
                <w:rFonts w:ascii="CiscoSansTT" w:hAnsi="CiscoSansTT" w:cs="CiscoSansTT"/>
              </w:rPr>
              <w:t>nxos_config</w:t>
            </w:r>
            <w:proofErr w:type="spellEnd"/>
            <w:r w:rsidRPr="008C3C96">
              <w:rPr>
                <w:rFonts w:ascii="CiscoSansTT" w:hAnsi="CiscoSansTT" w:cs="CiscoSansTT"/>
              </w:rPr>
              <w:t>:</w:t>
            </w:r>
          </w:p>
          <w:p w14:paraId="0D844B64" w14:textId="77777777" w:rsidR="001F368A" w:rsidRPr="008C3C96" w:rsidRDefault="001F368A" w:rsidP="00DC489A">
            <w:pPr>
              <w:pStyle w:val="dC-CommandLine"/>
              <w:rPr>
                <w:rFonts w:ascii="CiscoSansTT" w:hAnsi="CiscoSansTT" w:cs="CiscoSansTT"/>
              </w:rPr>
            </w:pPr>
            <w:r w:rsidRPr="008C3C96">
              <w:rPr>
                <w:rFonts w:ascii="CiscoSansTT" w:hAnsi="CiscoSansTT" w:cs="CiscoSansTT"/>
              </w:rPr>
              <w:t xml:space="preserve">           provider: "</w:t>
            </w:r>
            <w:proofErr w:type="gramStart"/>
            <w:r w:rsidRPr="008C3C96">
              <w:rPr>
                <w:rFonts w:ascii="CiscoSansTT" w:hAnsi="CiscoSansTT" w:cs="CiscoSansTT"/>
              </w:rPr>
              <w:t xml:space="preserve">{{ </w:t>
            </w:r>
            <w:proofErr w:type="spellStart"/>
            <w:r>
              <w:rPr>
                <w:rFonts w:ascii="CiscoSansTT" w:hAnsi="CiscoSansTT" w:cs="CiscoSansTT"/>
              </w:rPr>
              <w:t>nx</w:t>
            </w:r>
            <w:r w:rsidRPr="008C3C96">
              <w:rPr>
                <w:rFonts w:ascii="CiscoSansTT" w:hAnsi="CiscoSansTT" w:cs="CiscoSansTT"/>
              </w:rPr>
              <w:t>os</w:t>
            </w:r>
            <w:proofErr w:type="gramEnd"/>
            <w:r w:rsidRPr="008C3C96">
              <w:rPr>
                <w:rFonts w:ascii="CiscoSansTT" w:hAnsi="CiscoSansTT" w:cs="CiscoSansTT"/>
              </w:rPr>
              <w:t>_provider</w:t>
            </w:r>
            <w:proofErr w:type="spellEnd"/>
            <w:r w:rsidRPr="008C3C96">
              <w:rPr>
                <w:rFonts w:ascii="CiscoSansTT" w:hAnsi="CiscoSansTT" w:cs="CiscoSansTT"/>
              </w:rPr>
              <w:t xml:space="preserve"> }}"</w:t>
            </w:r>
          </w:p>
          <w:p w14:paraId="274CE3B7" w14:textId="77777777" w:rsidR="001F368A" w:rsidRPr="008C3C96" w:rsidRDefault="001F368A" w:rsidP="00DC489A">
            <w:pPr>
              <w:pStyle w:val="dC-CommandLine"/>
              <w:rPr>
                <w:rFonts w:ascii="CiscoSansTT" w:hAnsi="CiscoSansTT" w:cs="CiscoSansTT"/>
              </w:rPr>
            </w:pPr>
            <w:r w:rsidRPr="008C3C96">
              <w:rPr>
                <w:rFonts w:ascii="CiscoSansTT" w:hAnsi="CiscoSansTT" w:cs="CiscoSansTT"/>
              </w:rPr>
              <w:t xml:space="preserve">           </w:t>
            </w:r>
            <w:proofErr w:type="spellStart"/>
            <w:r w:rsidRPr="008C3C96">
              <w:rPr>
                <w:rFonts w:ascii="CiscoSansTT" w:hAnsi="CiscoSansTT" w:cs="CiscoSansTT"/>
              </w:rPr>
              <w:t>diff_against</w:t>
            </w:r>
            <w:proofErr w:type="spellEnd"/>
            <w:r w:rsidRPr="008C3C96">
              <w:rPr>
                <w:rFonts w:ascii="CiscoSansTT" w:hAnsi="CiscoSansTT" w:cs="CiscoSansTT"/>
              </w:rPr>
              <w:t>: intended</w:t>
            </w:r>
          </w:p>
          <w:p w14:paraId="4BC8B9A6" w14:textId="77777777" w:rsidR="001F368A" w:rsidRPr="008C3C96" w:rsidRDefault="001F368A" w:rsidP="00DC489A">
            <w:pPr>
              <w:pStyle w:val="dC-CommandLine"/>
              <w:rPr>
                <w:rFonts w:ascii="CiscoSansTT" w:hAnsi="CiscoSansTT" w:cs="CiscoSansTT"/>
              </w:rPr>
            </w:pPr>
            <w:r w:rsidRPr="008C3C96">
              <w:rPr>
                <w:rFonts w:ascii="CiscoSansTT" w:hAnsi="CiscoSansTT" w:cs="CiscoSansTT"/>
              </w:rPr>
              <w:t xml:space="preserve">           </w:t>
            </w:r>
            <w:proofErr w:type="spellStart"/>
            <w:r w:rsidRPr="008C3C96">
              <w:rPr>
                <w:rFonts w:ascii="CiscoSansTT" w:hAnsi="CiscoSansTT" w:cs="CiscoSansTT"/>
              </w:rPr>
              <w:t>intended_config</w:t>
            </w:r>
            <w:proofErr w:type="spellEnd"/>
            <w:r w:rsidRPr="008C3C96">
              <w:rPr>
                <w:rFonts w:ascii="CiscoSansTT" w:hAnsi="CiscoSansTT" w:cs="CiscoSansTT"/>
              </w:rPr>
              <w:t>: "</w:t>
            </w:r>
            <w:proofErr w:type="gramStart"/>
            <w:r w:rsidRPr="008C3C96">
              <w:rPr>
                <w:rFonts w:ascii="CiscoSansTT" w:hAnsi="CiscoSansTT" w:cs="CiscoSansTT"/>
              </w:rPr>
              <w:t>{{ lookup</w:t>
            </w:r>
            <w:proofErr w:type="gramEnd"/>
            <w:r w:rsidRPr="008C3C96">
              <w:rPr>
                <w:rFonts w:ascii="CiscoSansTT" w:hAnsi="CiscoSansTT" w:cs="CiscoSansTT"/>
              </w:rPr>
              <w:t>('file', '{{filename}}') }}"</w:t>
            </w:r>
          </w:p>
        </w:tc>
      </w:tr>
    </w:tbl>
    <w:p w14:paraId="48EA779D" w14:textId="77777777" w:rsidR="001F368A" w:rsidRPr="008C3C96" w:rsidRDefault="001F368A" w:rsidP="001F368A">
      <w:pPr>
        <w:pStyle w:val="dC-Normal"/>
        <w:rPr>
          <w:rFonts w:ascii="CiscoSansTT" w:hAnsi="CiscoSansTT" w:cs="CiscoSansTT"/>
          <w:sz w:val="24"/>
          <w:szCs w:val="24"/>
        </w:rPr>
      </w:pPr>
      <w:r w:rsidRPr="008C3C96">
        <w:rPr>
          <w:rFonts w:ascii="CiscoSansTT" w:hAnsi="CiscoSansTT" w:cs="CiscoSansTT"/>
          <w:b/>
          <w:sz w:val="24"/>
          <w:szCs w:val="24"/>
        </w:rPr>
        <w:t>Before</w:t>
      </w:r>
      <w:r w:rsidRPr="008C3C96">
        <w:rPr>
          <w:rFonts w:ascii="CiscoSansTT" w:hAnsi="CiscoSansTT" w:cs="CiscoSansTT"/>
          <w:sz w:val="24"/>
          <w:szCs w:val="24"/>
        </w:rPr>
        <w:t xml:space="preserve"> you run this playbook, SSH into leaf-4 to make some configuration change. </w:t>
      </w:r>
    </w:p>
    <w:tbl>
      <w:tblPr>
        <w:tblStyle w:val="TableGrid"/>
        <w:tblW w:w="0" w:type="auto"/>
        <w:tblLook w:val="04A0" w:firstRow="1" w:lastRow="0" w:firstColumn="1" w:lastColumn="0" w:noHBand="0" w:noVBand="1"/>
      </w:tblPr>
      <w:tblGrid>
        <w:gridCol w:w="9016"/>
      </w:tblGrid>
      <w:tr w:rsidR="001F368A" w:rsidRPr="008C3C96" w14:paraId="22F04EEE" w14:textId="77777777" w:rsidTr="00DC489A">
        <w:tc>
          <w:tcPr>
            <w:tcW w:w="10416" w:type="dxa"/>
          </w:tcPr>
          <w:p w14:paraId="65FBA444" w14:textId="77777777" w:rsidR="001F368A" w:rsidRPr="008C3C96" w:rsidRDefault="001F368A" w:rsidP="00DC489A">
            <w:pPr>
              <w:pStyle w:val="dC-Normal"/>
              <w:rPr>
                <w:rFonts w:ascii="CiscoSansTT" w:hAnsi="CiscoSansTT" w:cs="CiscoSansTT"/>
              </w:rPr>
            </w:pPr>
            <w:r w:rsidRPr="008C3C96">
              <w:rPr>
                <w:rFonts w:ascii="CiscoSansTT" w:hAnsi="CiscoSansTT" w:cs="CiscoSansTT"/>
              </w:rPr>
              <w:t xml:space="preserve">Leaf-4# </w:t>
            </w:r>
            <w:r w:rsidRPr="008C3C96">
              <w:rPr>
                <w:rFonts w:ascii="CiscoSansTT" w:hAnsi="CiscoSansTT" w:cs="CiscoSansTT"/>
                <w:b/>
              </w:rPr>
              <w:t>conf t</w:t>
            </w:r>
          </w:p>
          <w:p w14:paraId="01D9A391" w14:textId="77777777" w:rsidR="001F368A" w:rsidRPr="008C3C96" w:rsidRDefault="001F368A" w:rsidP="00DC489A">
            <w:pPr>
              <w:pStyle w:val="dC-Normal"/>
              <w:rPr>
                <w:rFonts w:ascii="CiscoSansTT" w:hAnsi="CiscoSansTT" w:cs="CiscoSansTT"/>
              </w:rPr>
            </w:pPr>
            <w:r w:rsidRPr="008C3C96">
              <w:rPr>
                <w:rFonts w:ascii="CiscoSansTT" w:hAnsi="CiscoSansTT" w:cs="CiscoSansTT"/>
              </w:rPr>
              <w:t>Enter configuration commands, one per line. End with CNTL/Z.</w:t>
            </w:r>
          </w:p>
          <w:p w14:paraId="1564A382" w14:textId="77777777" w:rsidR="001F368A" w:rsidRPr="008C3C96" w:rsidRDefault="001F368A" w:rsidP="00DC489A">
            <w:pPr>
              <w:pStyle w:val="dC-Normal"/>
              <w:rPr>
                <w:rFonts w:ascii="CiscoSansTT" w:hAnsi="CiscoSansTT" w:cs="CiscoSansTT"/>
              </w:rPr>
            </w:pPr>
            <w:r w:rsidRPr="008C3C96">
              <w:rPr>
                <w:rFonts w:ascii="CiscoSansTT" w:hAnsi="CiscoSansTT" w:cs="CiscoSansTT"/>
              </w:rPr>
              <w:t xml:space="preserve">Leaf-4(config)# </w:t>
            </w:r>
            <w:r w:rsidRPr="008C3C96">
              <w:rPr>
                <w:rFonts w:ascii="CiscoSansTT" w:hAnsi="CiscoSansTT" w:cs="CiscoSansTT"/>
                <w:b/>
              </w:rPr>
              <w:t xml:space="preserve">no router </w:t>
            </w:r>
            <w:proofErr w:type="spellStart"/>
            <w:r w:rsidRPr="008C3C96">
              <w:rPr>
                <w:rFonts w:ascii="CiscoSansTT" w:hAnsi="CiscoSansTT" w:cs="CiscoSansTT"/>
                <w:b/>
              </w:rPr>
              <w:t>bgp</w:t>
            </w:r>
            <w:proofErr w:type="spellEnd"/>
            <w:r w:rsidRPr="008C3C96">
              <w:rPr>
                <w:rFonts w:ascii="CiscoSansTT" w:hAnsi="CiscoSansTT" w:cs="CiscoSansTT"/>
                <w:b/>
              </w:rPr>
              <w:t xml:space="preserve"> 65000</w:t>
            </w:r>
          </w:p>
          <w:p w14:paraId="50E15DB0" w14:textId="77777777" w:rsidR="001F368A" w:rsidRPr="008C3C96" w:rsidRDefault="001F368A" w:rsidP="00DC489A">
            <w:pPr>
              <w:pStyle w:val="dC-Normal"/>
              <w:rPr>
                <w:rFonts w:ascii="CiscoSansTT" w:hAnsi="CiscoSansTT" w:cs="CiscoSansTT"/>
              </w:rPr>
            </w:pPr>
            <w:r w:rsidRPr="008C3C96">
              <w:rPr>
                <w:rFonts w:ascii="CiscoSansTT" w:hAnsi="CiscoSansTT" w:cs="CiscoSansTT"/>
              </w:rPr>
              <w:t xml:space="preserve">Leaf-4(config)# </w:t>
            </w:r>
            <w:r w:rsidRPr="008C3C96">
              <w:rPr>
                <w:rFonts w:ascii="CiscoSansTT" w:hAnsi="CiscoSansTT" w:cs="CiscoSansTT"/>
                <w:b/>
              </w:rPr>
              <w:t>copy run start</w:t>
            </w:r>
          </w:p>
          <w:p w14:paraId="70D400E7" w14:textId="77777777" w:rsidR="001F368A" w:rsidRPr="008C3C96" w:rsidRDefault="001F368A" w:rsidP="00DC489A">
            <w:pPr>
              <w:pStyle w:val="dC-Normal"/>
              <w:rPr>
                <w:rFonts w:ascii="CiscoSansTT" w:hAnsi="CiscoSansTT" w:cs="CiscoSansTT"/>
              </w:rPr>
            </w:pPr>
            <w:r w:rsidRPr="008C3C96">
              <w:rPr>
                <w:rFonts w:ascii="CiscoSansTT" w:hAnsi="CiscoSansTT" w:cs="CiscoSansTT"/>
              </w:rPr>
              <w:t>[########################################] 100%</w:t>
            </w:r>
          </w:p>
          <w:p w14:paraId="10338134" w14:textId="77777777" w:rsidR="001F368A" w:rsidRPr="008C3C96" w:rsidRDefault="001F368A" w:rsidP="00DC489A">
            <w:pPr>
              <w:pStyle w:val="dC-Normal"/>
              <w:rPr>
                <w:rFonts w:ascii="CiscoSansTT" w:hAnsi="CiscoSansTT" w:cs="CiscoSansTT"/>
              </w:rPr>
            </w:pPr>
            <w:r w:rsidRPr="008C3C96">
              <w:rPr>
                <w:rFonts w:ascii="CiscoSansTT" w:hAnsi="CiscoSansTT" w:cs="CiscoSansTT"/>
              </w:rPr>
              <w:t xml:space="preserve">Leaf-4(config)# </w:t>
            </w:r>
            <w:r w:rsidRPr="008C3C96">
              <w:rPr>
                <w:rFonts w:ascii="CiscoSansTT" w:hAnsi="CiscoSansTT" w:cs="CiscoSansTT"/>
                <w:b/>
              </w:rPr>
              <w:t>end</w:t>
            </w:r>
          </w:p>
        </w:tc>
      </w:tr>
    </w:tbl>
    <w:p w14:paraId="7810CC49" w14:textId="77777777" w:rsidR="001F368A" w:rsidRPr="008C3C96" w:rsidRDefault="001F368A" w:rsidP="001F368A">
      <w:pPr>
        <w:pStyle w:val="dC-Normal"/>
        <w:rPr>
          <w:rFonts w:ascii="CiscoSansTT" w:hAnsi="CiscoSansTT" w:cs="CiscoSansTT"/>
          <w:sz w:val="24"/>
          <w:szCs w:val="24"/>
        </w:rPr>
      </w:pPr>
      <w:r w:rsidRPr="008C3C96">
        <w:rPr>
          <w:rFonts w:ascii="CiscoSansTT" w:hAnsi="CiscoSansTT" w:cs="CiscoSansTT"/>
          <w:sz w:val="24"/>
          <w:szCs w:val="24"/>
        </w:rPr>
        <w:t xml:space="preserve">On the Ansible server, run the playbook for configuration compliance check </w:t>
      </w:r>
    </w:p>
    <w:p w14:paraId="377A05D4" w14:textId="77777777" w:rsidR="001F368A" w:rsidRPr="008C3C96" w:rsidRDefault="001F368A" w:rsidP="001F368A">
      <w:pPr>
        <w:pStyle w:val="dC-Note"/>
        <w:rPr>
          <w:rFonts w:ascii="CiscoSansTT" w:hAnsi="CiscoSansTT" w:cs="CiscoSansTT"/>
          <w:sz w:val="24"/>
          <w:szCs w:val="24"/>
        </w:rPr>
      </w:pPr>
      <w:r w:rsidRPr="008C3C96">
        <w:rPr>
          <w:rFonts w:ascii="CiscoSansTT" w:hAnsi="CiscoSansTT" w:cs="CiscoSansTT"/>
          <w:sz w:val="24"/>
          <w:szCs w:val="24"/>
        </w:rPr>
        <w:t xml:space="preserve">The delta between current running config and base line config are highlighted in </w:t>
      </w:r>
      <w:r w:rsidRPr="008C3C96">
        <w:rPr>
          <w:rFonts w:ascii="CiscoSansTT" w:hAnsi="CiscoSansTT" w:cs="CiscoSansTT"/>
          <w:color w:val="FF0000"/>
          <w:sz w:val="24"/>
          <w:szCs w:val="24"/>
        </w:rPr>
        <w:t xml:space="preserve">RED </w:t>
      </w:r>
      <w:r w:rsidRPr="008C3C96">
        <w:rPr>
          <w:rFonts w:ascii="CiscoSansTT" w:hAnsi="CiscoSansTT" w:cs="CiscoSansTT"/>
          <w:color w:val="auto"/>
          <w:sz w:val="24"/>
          <w:szCs w:val="24"/>
        </w:rPr>
        <w:t>from the result</w:t>
      </w:r>
    </w:p>
    <w:tbl>
      <w:tblPr>
        <w:tblStyle w:val="TableGrid"/>
        <w:tblW w:w="0" w:type="auto"/>
        <w:tblLook w:val="04A0" w:firstRow="1" w:lastRow="0" w:firstColumn="1" w:lastColumn="0" w:noHBand="0" w:noVBand="1"/>
      </w:tblPr>
      <w:tblGrid>
        <w:gridCol w:w="9016"/>
      </w:tblGrid>
      <w:tr w:rsidR="001F368A" w:rsidRPr="008C3C96" w14:paraId="79C8F10E" w14:textId="77777777" w:rsidTr="00DC489A">
        <w:tc>
          <w:tcPr>
            <w:tcW w:w="10416" w:type="dxa"/>
          </w:tcPr>
          <w:p w14:paraId="5F3E72DA" w14:textId="77777777" w:rsidR="001F368A" w:rsidRPr="008C3C96" w:rsidRDefault="001F368A" w:rsidP="00DC489A">
            <w:pPr>
              <w:pStyle w:val="dC-Normal"/>
              <w:rPr>
                <w:rFonts w:ascii="CiscoSansTT" w:hAnsi="CiscoSansTT" w:cs="CiscoSansTT"/>
              </w:rPr>
            </w:pPr>
            <w:r w:rsidRPr="008C3C96">
              <w:rPr>
                <w:rFonts w:ascii="CiscoSansTT" w:hAnsi="CiscoSansTT" w:cs="CiscoSansTT"/>
              </w:rPr>
              <w:lastRenderedPageBreak/>
              <w:t>[root@rhel7-tools LTRDCN-</w:t>
            </w:r>
            <w:proofErr w:type="gramStart"/>
            <w:r w:rsidRPr="008C3C96">
              <w:rPr>
                <w:rFonts w:ascii="CiscoSansTT" w:hAnsi="CiscoSansTT" w:cs="CiscoSansTT"/>
              </w:rPr>
              <w:t>1572]#</w:t>
            </w:r>
            <w:proofErr w:type="gramEnd"/>
            <w:r w:rsidRPr="008C3C96">
              <w:rPr>
                <w:rFonts w:ascii="CiscoSansTT" w:hAnsi="CiscoSansTT" w:cs="CiscoSansTT"/>
              </w:rPr>
              <w:t xml:space="preserve"> </w:t>
            </w:r>
            <w:r w:rsidRPr="008C3C96">
              <w:rPr>
                <w:rFonts w:ascii="CiscoSansTT" w:hAnsi="CiscoSansTT" w:cs="CiscoSansTT"/>
                <w:b/>
              </w:rPr>
              <w:t xml:space="preserve">ansible-playbook --diff </w:t>
            </w:r>
            <w:proofErr w:type="spellStart"/>
            <w:r w:rsidRPr="008C3C96">
              <w:rPr>
                <w:rFonts w:ascii="CiscoSansTT" w:hAnsi="CiscoSansTT" w:cs="CiscoSansTT"/>
                <w:b/>
              </w:rPr>
              <w:t>verify_config.yml</w:t>
            </w:r>
            <w:proofErr w:type="spellEnd"/>
          </w:p>
        </w:tc>
      </w:tr>
    </w:tbl>
    <w:p w14:paraId="2CD49A73" w14:textId="77777777" w:rsidR="001F368A" w:rsidRPr="008C3C96" w:rsidRDefault="001F368A" w:rsidP="001F368A">
      <w:pPr>
        <w:pStyle w:val="dC-Normal"/>
        <w:rPr>
          <w:rFonts w:ascii="CiscoSansTT" w:hAnsi="CiscoSansTT" w:cs="CiscoSansTT"/>
          <w:sz w:val="24"/>
          <w:szCs w:val="24"/>
        </w:rPr>
      </w:pPr>
      <w:r w:rsidRPr="008C3C96">
        <w:rPr>
          <w:rFonts w:ascii="CiscoSansTT" w:hAnsi="CiscoSansTT" w:cs="CiscoSansTT"/>
          <w:sz w:val="24"/>
          <w:szCs w:val="24"/>
        </w:rPr>
        <w:t>Below partial screenshot shows the output of above command:</w:t>
      </w:r>
    </w:p>
    <w:p w14:paraId="73360B0F" w14:textId="77777777" w:rsidR="001F368A" w:rsidRPr="008C3C96" w:rsidRDefault="001F368A" w:rsidP="001F368A">
      <w:pPr>
        <w:pStyle w:val="dC-Normal"/>
        <w:rPr>
          <w:rFonts w:ascii="CiscoSansTT" w:hAnsi="CiscoSansTT" w:cs="CiscoSansTT"/>
        </w:rPr>
      </w:pPr>
      <w:r>
        <w:rPr>
          <w:noProof/>
          <w:lang w:eastAsia="zh-CN"/>
        </w:rPr>
        <w:drawing>
          <wp:inline distT="0" distB="0" distL="0" distR="0" wp14:anchorId="6570A33D" wp14:editId="2D333DD8">
            <wp:extent cx="5731510" cy="7138670"/>
            <wp:effectExtent l="0" t="0" r="254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7138670"/>
                    </a:xfrm>
                    <a:prstGeom prst="rect">
                      <a:avLst/>
                    </a:prstGeom>
                  </pic:spPr>
                </pic:pic>
              </a:graphicData>
            </a:graphic>
          </wp:inline>
        </w:drawing>
      </w:r>
    </w:p>
    <w:p w14:paraId="7B53441E" w14:textId="77777777" w:rsidR="001F368A" w:rsidRPr="008C3C96" w:rsidRDefault="001F368A" w:rsidP="001F368A">
      <w:pPr>
        <w:pStyle w:val="dC-Normal"/>
        <w:rPr>
          <w:rFonts w:ascii="CiscoSansTT" w:hAnsi="CiscoSansTT" w:cs="CiscoSansTT"/>
          <w:sz w:val="24"/>
          <w:szCs w:val="24"/>
        </w:rPr>
      </w:pPr>
      <w:r w:rsidRPr="008C3C96">
        <w:rPr>
          <w:rFonts w:ascii="CiscoSansTT" w:hAnsi="CiscoSansTT" w:cs="CiscoSansTT"/>
          <w:sz w:val="24"/>
          <w:szCs w:val="24"/>
        </w:rPr>
        <w:t xml:space="preserve">Bring leaf-4 back to the baseline config </w:t>
      </w:r>
    </w:p>
    <w:tbl>
      <w:tblPr>
        <w:tblStyle w:val="TableGrid"/>
        <w:tblW w:w="0" w:type="auto"/>
        <w:tblLook w:val="04A0" w:firstRow="1" w:lastRow="0" w:firstColumn="1" w:lastColumn="0" w:noHBand="0" w:noVBand="1"/>
      </w:tblPr>
      <w:tblGrid>
        <w:gridCol w:w="9016"/>
      </w:tblGrid>
      <w:tr w:rsidR="001F368A" w:rsidRPr="008C3C96" w14:paraId="131F3B17" w14:textId="77777777" w:rsidTr="00DC489A">
        <w:tc>
          <w:tcPr>
            <w:tcW w:w="10416" w:type="dxa"/>
          </w:tcPr>
          <w:p w14:paraId="446934E6" w14:textId="77777777" w:rsidR="001F368A" w:rsidRPr="008C3C96" w:rsidRDefault="001F368A" w:rsidP="00DC489A">
            <w:pPr>
              <w:pStyle w:val="dC-Normal"/>
              <w:rPr>
                <w:rFonts w:ascii="CiscoSansTT" w:hAnsi="CiscoSansTT" w:cs="CiscoSansTT"/>
              </w:rPr>
            </w:pPr>
            <w:r w:rsidRPr="008C3C96">
              <w:rPr>
                <w:rFonts w:ascii="CiscoSansTT" w:hAnsi="CiscoSansTT" w:cs="CiscoSansTT"/>
              </w:rPr>
              <w:t>[root@rhel7-tools LTRDCN-</w:t>
            </w:r>
            <w:proofErr w:type="gramStart"/>
            <w:r w:rsidRPr="008C3C96">
              <w:rPr>
                <w:rFonts w:ascii="CiscoSansTT" w:hAnsi="CiscoSansTT" w:cs="CiscoSansTT"/>
              </w:rPr>
              <w:t>1572]#</w:t>
            </w:r>
            <w:proofErr w:type="gramEnd"/>
            <w:r w:rsidRPr="008C3C96">
              <w:rPr>
                <w:rFonts w:ascii="CiscoSansTT" w:hAnsi="CiscoSansTT" w:cs="CiscoSansTT"/>
              </w:rPr>
              <w:t xml:space="preserve"> </w:t>
            </w:r>
            <w:r w:rsidRPr="008C3C96">
              <w:rPr>
                <w:rFonts w:ascii="CiscoSansTT" w:hAnsi="CiscoSansTT" w:cs="CiscoSansTT"/>
                <w:b/>
              </w:rPr>
              <w:t>ansible-playbook jinja2_fabric.yml --limit=198.18.4.104</w:t>
            </w:r>
          </w:p>
        </w:tc>
      </w:tr>
    </w:tbl>
    <w:p w14:paraId="302AAB89" w14:textId="77777777" w:rsidR="001F368A" w:rsidRPr="008C3C96" w:rsidRDefault="001F368A" w:rsidP="001F368A">
      <w:pPr>
        <w:pStyle w:val="dC-Normal"/>
        <w:rPr>
          <w:rFonts w:ascii="CiscoSansTT" w:hAnsi="CiscoSansTT" w:cs="CiscoSansTT"/>
          <w:sz w:val="24"/>
          <w:szCs w:val="24"/>
        </w:rPr>
      </w:pPr>
      <w:r w:rsidRPr="008C3C96">
        <w:rPr>
          <w:rFonts w:ascii="CiscoSansTT" w:hAnsi="CiscoSansTT" w:cs="CiscoSansTT"/>
          <w:sz w:val="24"/>
          <w:szCs w:val="24"/>
        </w:rPr>
        <w:t xml:space="preserve">Below screenshot shows the output of above command.  You can also log into leaf-4 and verify that </w:t>
      </w:r>
      <w:proofErr w:type="spellStart"/>
      <w:r w:rsidRPr="008C3C96">
        <w:rPr>
          <w:rFonts w:ascii="CiscoSansTT" w:hAnsi="CiscoSansTT" w:cs="CiscoSansTT"/>
          <w:sz w:val="24"/>
          <w:szCs w:val="24"/>
        </w:rPr>
        <w:t>bgp</w:t>
      </w:r>
      <w:proofErr w:type="spellEnd"/>
      <w:r w:rsidRPr="008C3C96">
        <w:rPr>
          <w:rFonts w:ascii="CiscoSansTT" w:hAnsi="CiscoSansTT" w:cs="CiscoSansTT"/>
          <w:sz w:val="24"/>
          <w:szCs w:val="24"/>
        </w:rPr>
        <w:t xml:space="preserve"> configurations are back:</w:t>
      </w:r>
    </w:p>
    <w:p w14:paraId="700379DD" w14:textId="77777777" w:rsidR="001F368A" w:rsidRPr="008C3C96" w:rsidRDefault="001F368A" w:rsidP="001F368A">
      <w:pPr>
        <w:pStyle w:val="dC-Normal"/>
        <w:rPr>
          <w:rFonts w:ascii="CiscoSansTT" w:hAnsi="CiscoSansTT" w:cs="CiscoSansTT"/>
        </w:rPr>
      </w:pPr>
      <w:r w:rsidRPr="008C3C96">
        <w:rPr>
          <w:rFonts w:ascii="CiscoSansTT" w:hAnsi="CiscoSansTT" w:cs="CiscoSansTT"/>
          <w:noProof/>
          <w:lang w:eastAsia="zh-CN"/>
        </w:rPr>
        <w:lastRenderedPageBreak/>
        <w:drawing>
          <wp:inline distT="0" distB="0" distL="0" distR="0" wp14:anchorId="21D8436A" wp14:editId="009EF8FA">
            <wp:extent cx="6620510" cy="2478405"/>
            <wp:effectExtent l="0" t="0" r="8890" b="1079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Screen Shot 2018-01-26 at 1.48.13 PM.png"/>
                    <pic:cNvPicPr/>
                  </pic:nvPicPr>
                  <pic:blipFill>
                    <a:blip r:embed="rId90">
                      <a:extLst>
                        <a:ext uri="{28A0092B-C50C-407E-A947-70E740481C1C}">
                          <a14:useLocalDpi xmlns:a14="http://schemas.microsoft.com/office/drawing/2010/main" val="0"/>
                        </a:ext>
                      </a:extLst>
                    </a:blip>
                    <a:stretch>
                      <a:fillRect/>
                    </a:stretch>
                  </pic:blipFill>
                  <pic:spPr>
                    <a:xfrm>
                      <a:off x="0" y="0"/>
                      <a:ext cx="6620510" cy="2478405"/>
                    </a:xfrm>
                    <a:prstGeom prst="rect">
                      <a:avLst/>
                    </a:prstGeom>
                  </pic:spPr>
                </pic:pic>
              </a:graphicData>
            </a:graphic>
          </wp:inline>
        </w:drawing>
      </w:r>
    </w:p>
    <w:p w14:paraId="5066FDFB" w14:textId="77777777" w:rsidR="001F368A" w:rsidRPr="008C3C96" w:rsidRDefault="001F368A" w:rsidP="001F368A">
      <w:pPr>
        <w:pStyle w:val="Heading3"/>
        <w:rPr>
          <w:rFonts w:ascii="CiscoSansTT" w:hAnsi="CiscoSansTT" w:cs="CiscoSansTT"/>
        </w:rPr>
      </w:pPr>
      <w:r w:rsidRPr="008C3C96">
        <w:rPr>
          <w:rFonts w:ascii="CiscoSansTT" w:hAnsi="CiscoSansTT" w:cs="CiscoSansTT"/>
        </w:rPr>
        <w:t>Step 4: Add new VNI</w:t>
      </w:r>
    </w:p>
    <w:p w14:paraId="1A2A7933" w14:textId="77777777" w:rsidR="001F368A" w:rsidRPr="008C3C96" w:rsidRDefault="001F368A" w:rsidP="001F368A">
      <w:pPr>
        <w:pStyle w:val="dC-Normal"/>
        <w:rPr>
          <w:rFonts w:ascii="CiscoSansTT" w:hAnsi="CiscoSansTT" w:cs="CiscoSansTT"/>
          <w:sz w:val="24"/>
          <w:szCs w:val="24"/>
        </w:rPr>
      </w:pPr>
      <w:r w:rsidRPr="008C3C96">
        <w:rPr>
          <w:rFonts w:ascii="CiscoSansTT" w:hAnsi="CiscoSansTT" w:cs="CiscoSansTT"/>
          <w:sz w:val="24"/>
          <w:szCs w:val="24"/>
        </w:rPr>
        <w:t xml:space="preserve">In this section, we will introduce following new VNI into the VXLAN fabric. </w:t>
      </w:r>
    </w:p>
    <w:tbl>
      <w:tblPr>
        <w:tblStyle w:val="TableGrid"/>
        <w:tblW w:w="0" w:type="auto"/>
        <w:tblLook w:val="04A0" w:firstRow="1" w:lastRow="0" w:firstColumn="1" w:lastColumn="0" w:noHBand="0" w:noVBand="1"/>
      </w:tblPr>
      <w:tblGrid>
        <w:gridCol w:w="963"/>
        <w:gridCol w:w="1962"/>
        <w:gridCol w:w="1451"/>
        <w:gridCol w:w="1624"/>
        <w:gridCol w:w="1423"/>
        <w:gridCol w:w="1593"/>
      </w:tblGrid>
      <w:tr w:rsidR="001F368A" w:rsidRPr="008C3C96" w14:paraId="109EDE10" w14:textId="77777777" w:rsidTr="00DC489A">
        <w:tc>
          <w:tcPr>
            <w:tcW w:w="1075" w:type="dxa"/>
            <w:shd w:val="clear" w:color="auto" w:fill="00B0F0"/>
          </w:tcPr>
          <w:p w14:paraId="6A786C65" w14:textId="77777777" w:rsidR="001F368A" w:rsidRPr="008C3C96" w:rsidRDefault="001F368A" w:rsidP="00DC489A">
            <w:pPr>
              <w:pStyle w:val="dC-Normal"/>
              <w:rPr>
                <w:rFonts w:ascii="CiscoSansTT" w:hAnsi="CiscoSansTT" w:cs="CiscoSansTT"/>
              </w:rPr>
            </w:pPr>
            <w:r w:rsidRPr="008C3C96">
              <w:rPr>
                <w:rFonts w:ascii="CiscoSansTT" w:hAnsi="CiscoSansTT" w:cs="CiscoSansTT"/>
              </w:rPr>
              <w:t>VLAN ID</w:t>
            </w:r>
          </w:p>
        </w:tc>
        <w:tc>
          <w:tcPr>
            <w:tcW w:w="2397" w:type="dxa"/>
            <w:shd w:val="clear" w:color="auto" w:fill="00B0F0"/>
          </w:tcPr>
          <w:p w14:paraId="28E35AD9" w14:textId="77777777" w:rsidR="001F368A" w:rsidRPr="008C3C96" w:rsidRDefault="001F368A" w:rsidP="00DC489A">
            <w:pPr>
              <w:pStyle w:val="dC-Normal"/>
              <w:rPr>
                <w:rFonts w:ascii="CiscoSansTT" w:hAnsi="CiscoSansTT" w:cs="CiscoSansTT"/>
              </w:rPr>
            </w:pPr>
            <w:r w:rsidRPr="008C3C96">
              <w:rPr>
                <w:rFonts w:ascii="CiscoSansTT" w:hAnsi="CiscoSansTT" w:cs="CiscoSansTT"/>
              </w:rPr>
              <w:t>VLAN Name</w:t>
            </w:r>
          </w:p>
        </w:tc>
        <w:tc>
          <w:tcPr>
            <w:tcW w:w="1736" w:type="dxa"/>
            <w:shd w:val="clear" w:color="auto" w:fill="00B0F0"/>
          </w:tcPr>
          <w:p w14:paraId="35210FD9" w14:textId="77777777" w:rsidR="001F368A" w:rsidRPr="008C3C96" w:rsidRDefault="001F368A" w:rsidP="00DC489A">
            <w:pPr>
              <w:pStyle w:val="dC-Normal"/>
              <w:rPr>
                <w:rFonts w:ascii="CiscoSansTT" w:hAnsi="CiscoSansTT" w:cs="CiscoSansTT"/>
              </w:rPr>
            </w:pPr>
            <w:r w:rsidRPr="008C3C96">
              <w:rPr>
                <w:rFonts w:ascii="CiscoSansTT" w:hAnsi="CiscoSansTT" w:cs="CiscoSansTT"/>
              </w:rPr>
              <w:t>VNI</w:t>
            </w:r>
          </w:p>
        </w:tc>
        <w:tc>
          <w:tcPr>
            <w:tcW w:w="1736" w:type="dxa"/>
            <w:shd w:val="clear" w:color="auto" w:fill="00B0F0"/>
          </w:tcPr>
          <w:p w14:paraId="5069C994" w14:textId="77777777" w:rsidR="001F368A" w:rsidRPr="008C3C96" w:rsidRDefault="001F368A" w:rsidP="00DC489A">
            <w:pPr>
              <w:pStyle w:val="dC-Normal"/>
              <w:rPr>
                <w:rFonts w:ascii="CiscoSansTT" w:hAnsi="CiscoSansTT" w:cs="CiscoSansTT"/>
              </w:rPr>
            </w:pPr>
            <w:proofErr w:type="spellStart"/>
            <w:r w:rsidRPr="008C3C96">
              <w:rPr>
                <w:rFonts w:ascii="CiscoSansTT" w:hAnsi="CiscoSansTT" w:cs="CiscoSansTT"/>
              </w:rPr>
              <w:t>IP_Add</w:t>
            </w:r>
            <w:proofErr w:type="spellEnd"/>
          </w:p>
        </w:tc>
        <w:tc>
          <w:tcPr>
            <w:tcW w:w="1736" w:type="dxa"/>
            <w:shd w:val="clear" w:color="auto" w:fill="00B0F0"/>
          </w:tcPr>
          <w:p w14:paraId="05671321" w14:textId="77777777" w:rsidR="001F368A" w:rsidRPr="008C3C96" w:rsidRDefault="001F368A" w:rsidP="00DC489A">
            <w:pPr>
              <w:pStyle w:val="dC-Normal"/>
              <w:rPr>
                <w:rFonts w:ascii="CiscoSansTT" w:hAnsi="CiscoSansTT" w:cs="CiscoSansTT"/>
              </w:rPr>
            </w:pPr>
            <w:r w:rsidRPr="008C3C96">
              <w:rPr>
                <w:rFonts w:ascii="CiscoSansTT" w:hAnsi="CiscoSansTT" w:cs="CiscoSansTT"/>
              </w:rPr>
              <w:t>mask</w:t>
            </w:r>
          </w:p>
        </w:tc>
        <w:tc>
          <w:tcPr>
            <w:tcW w:w="1736" w:type="dxa"/>
            <w:shd w:val="clear" w:color="auto" w:fill="00B0F0"/>
          </w:tcPr>
          <w:p w14:paraId="5E557CBA" w14:textId="77777777" w:rsidR="001F368A" w:rsidRPr="008C3C96" w:rsidRDefault="001F368A" w:rsidP="00DC489A">
            <w:pPr>
              <w:pStyle w:val="dC-Normal"/>
              <w:rPr>
                <w:rFonts w:ascii="CiscoSansTT" w:hAnsi="CiscoSansTT" w:cs="CiscoSansTT"/>
              </w:rPr>
            </w:pPr>
            <w:proofErr w:type="spellStart"/>
            <w:r w:rsidRPr="008C3C96">
              <w:rPr>
                <w:rFonts w:ascii="CiscoSansTT" w:hAnsi="CiscoSansTT" w:cs="CiscoSansTT"/>
              </w:rPr>
              <w:t>Mcast</w:t>
            </w:r>
            <w:proofErr w:type="spellEnd"/>
          </w:p>
        </w:tc>
      </w:tr>
      <w:tr w:rsidR="001F368A" w:rsidRPr="008C3C96" w14:paraId="328701B9" w14:textId="77777777" w:rsidTr="00DC489A">
        <w:tc>
          <w:tcPr>
            <w:tcW w:w="1075" w:type="dxa"/>
          </w:tcPr>
          <w:p w14:paraId="39B9D445" w14:textId="77777777" w:rsidR="001F368A" w:rsidRPr="008C3C96" w:rsidRDefault="001F368A" w:rsidP="00DC489A">
            <w:pPr>
              <w:pStyle w:val="dC-Normal"/>
              <w:rPr>
                <w:rFonts w:ascii="CiscoSansTT" w:hAnsi="CiscoSansTT" w:cs="CiscoSansTT"/>
              </w:rPr>
            </w:pPr>
            <w:r w:rsidRPr="008C3C96">
              <w:rPr>
                <w:rFonts w:ascii="CiscoSansTT" w:hAnsi="CiscoSansTT" w:cs="CiscoSansTT"/>
              </w:rPr>
              <w:t>200</w:t>
            </w:r>
          </w:p>
        </w:tc>
        <w:tc>
          <w:tcPr>
            <w:tcW w:w="2397" w:type="dxa"/>
          </w:tcPr>
          <w:p w14:paraId="29112758" w14:textId="77777777" w:rsidR="001F368A" w:rsidRPr="008C3C96" w:rsidRDefault="001F368A" w:rsidP="00DC489A">
            <w:pPr>
              <w:pStyle w:val="dC-Normal"/>
              <w:rPr>
                <w:rFonts w:ascii="CiscoSansTT" w:hAnsi="CiscoSansTT" w:cs="CiscoSansTT"/>
              </w:rPr>
            </w:pPr>
            <w:r w:rsidRPr="008C3C96">
              <w:rPr>
                <w:rFonts w:ascii="CiscoSansTT" w:hAnsi="CiscoSansTT" w:cs="CiscoSansTT"/>
              </w:rPr>
              <w:t>L2-VNI-200-Tenant1</w:t>
            </w:r>
          </w:p>
        </w:tc>
        <w:tc>
          <w:tcPr>
            <w:tcW w:w="1736" w:type="dxa"/>
          </w:tcPr>
          <w:p w14:paraId="121F315D" w14:textId="77777777" w:rsidR="001F368A" w:rsidRPr="008C3C96" w:rsidRDefault="001F368A" w:rsidP="00DC489A">
            <w:pPr>
              <w:pStyle w:val="dC-Normal"/>
              <w:rPr>
                <w:rFonts w:ascii="CiscoSansTT" w:hAnsi="CiscoSansTT" w:cs="CiscoSansTT"/>
              </w:rPr>
            </w:pPr>
            <w:r w:rsidRPr="008C3C96">
              <w:rPr>
                <w:rFonts w:ascii="CiscoSansTT" w:hAnsi="CiscoSansTT" w:cs="CiscoSansTT"/>
              </w:rPr>
              <w:t>50200</w:t>
            </w:r>
          </w:p>
        </w:tc>
        <w:tc>
          <w:tcPr>
            <w:tcW w:w="1736" w:type="dxa"/>
          </w:tcPr>
          <w:p w14:paraId="51B580D2" w14:textId="77777777" w:rsidR="001F368A" w:rsidRPr="008C3C96" w:rsidRDefault="001F368A" w:rsidP="00DC489A">
            <w:pPr>
              <w:pStyle w:val="dC-Normal"/>
              <w:rPr>
                <w:rFonts w:ascii="CiscoSansTT" w:hAnsi="CiscoSansTT" w:cs="CiscoSansTT"/>
              </w:rPr>
            </w:pPr>
            <w:r w:rsidRPr="008C3C96">
              <w:rPr>
                <w:rFonts w:ascii="CiscoSansTT" w:hAnsi="CiscoSansTT" w:cs="CiscoSansTT"/>
              </w:rPr>
              <w:t>172.21.200.1</w:t>
            </w:r>
          </w:p>
        </w:tc>
        <w:tc>
          <w:tcPr>
            <w:tcW w:w="1736" w:type="dxa"/>
          </w:tcPr>
          <w:p w14:paraId="3B1BCF6E" w14:textId="77777777" w:rsidR="001F368A" w:rsidRPr="008C3C96" w:rsidRDefault="001F368A" w:rsidP="00DC489A">
            <w:pPr>
              <w:pStyle w:val="dC-Normal"/>
              <w:rPr>
                <w:rFonts w:ascii="CiscoSansTT" w:hAnsi="CiscoSansTT" w:cs="CiscoSansTT"/>
              </w:rPr>
            </w:pPr>
            <w:r w:rsidRPr="008C3C96">
              <w:rPr>
                <w:rFonts w:ascii="CiscoSansTT" w:hAnsi="CiscoSansTT" w:cs="CiscoSansTT"/>
              </w:rPr>
              <w:t>24</w:t>
            </w:r>
          </w:p>
        </w:tc>
        <w:tc>
          <w:tcPr>
            <w:tcW w:w="1736" w:type="dxa"/>
          </w:tcPr>
          <w:p w14:paraId="34F19251" w14:textId="77777777" w:rsidR="001F368A" w:rsidRPr="008C3C96" w:rsidRDefault="001F368A" w:rsidP="00DC489A">
            <w:pPr>
              <w:pStyle w:val="dC-Normal"/>
              <w:rPr>
                <w:rFonts w:ascii="CiscoSansTT" w:hAnsi="CiscoSansTT" w:cs="CiscoSansTT"/>
              </w:rPr>
            </w:pPr>
            <w:r w:rsidRPr="008C3C96">
              <w:rPr>
                <w:rFonts w:ascii="CiscoSansTT" w:hAnsi="CiscoSansTT" w:cs="CiscoSansTT"/>
              </w:rPr>
              <w:t>239.0.0.200</w:t>
            </w:r>
          </w:p>
        </w:tc>
      </w:tr>
      <w:tr w:rsidR="001F368A" w:rsidRPr="008C3C96" w14:paraId="56239085" w14:textId="77777777" w:rsidTr="00DC489A">
        <w:tc>
          <w:tcPr>
            <w:tcW w:w="1075" w:type="dxa"/>
          </w:tcPr>
          <w:p w14:paraId="0059D6F3" w14:textId="77777777" w:rsidR="001F368A" w:rsidRPr="008C3C96" w:rsidRDefault="001F368A" w:rsidP="00DC489A">
            <w:pPr>
              <w:pStyle w:val="dC-Normal"/>
              <w:rPr>
                <w:rFonts w:ascii="CiscoSansTT" w:hAnsi="CiscoSansTT" w:cs="CiscoSansTT"/>
              </w:rPr>
            </w:pPr>
            <w:r w:rsidRPr="008C3C96">
              <w:rPr>
                <w:rFonts w:ascii="CiscoSansTT" w:hAnsi="CiscoSansTT" w:cs="CiscoSansTT"/>
              </w:rPr>
              <w:t>201</w:t>
            </w:r>
          </w:p>
        </w:tc>
        <w:tc>
          <w:tcPr>
            <w:tcW w:w="2397" w:type="dxa"/>
          </w:tcPr>
          <w:p w14:paraId="1197D95C" w14:textId="77777777" w:rsidR="001F368A" w:rsidRPr="008C3C96" w:rsidRDefault="001F368A" w:rsidP="00DC489A">
            <w:pPr>
              <w:pStyle w:val="dC-Normal"/>
              <w:rPr>
                <w:rFonts w:ascii="CiscoSansTT" w:hAnsi="CiscoSansTT" w:cs="CiscoSansTT"/>
              </w:rPr>
            </w:pPr>
            <w:r w:rsidRPr="008C3C96">
              <w:rPr>
                <w:rFonts w:ascii="CiscoSansTT" w:hAnsi="CiscoSansTT" w:cs="CiscoSansTT"/>
              </w:rPr>
              <w:t>L2-VNI-201-Tenant1</w:t>
            </w:r>
          </w:p>
        </w:tc>
        <w:tc>
          <w:tcPr>
            <w:tcW w:w="1736" w:type="dxa"/>
          </w:tcPr>
          <w:p w14:paraId="097A50EE" w14:textId="77777777" w:rsidR="001F368A" w:rsidRPr="008C3C96" w:rsidRDefault="001F368A" w:rsidP="00DC489A">
            <w:pPr>
              <w:pStyle w:val="dC-Normal"/>
              <w:rPr>
                <w:rFonts w:ascii="CiscoSansTT" w:hAnsi="CiscoSansTT" w:cs="CiscoSansTT"/>
              </w:rPr>
            </w:pPr>
            <w:r w:rsidRPr="008C3C96">
              <w:rPr>
                <w:rFonts w:ascii="CiscoSansTT" w:hAnsi="CiscoSansTT" w:cs="CiscoSansTT"/>
              </w:rPr>
              <w:t>50201</w:t>
            </w:r>
          </w:p>
        </w:tc>
        <w:tc>
          <w:tcPr>
            <w:tcW w:w="1736" w:type="dxa"/>
          </w:tcPr>
          <w:p w14:paraId="347F6647" w14:textId="77777777" w:rsidR="001F368A" w:rsidRPr="008C3C96" w:rsidRDefault="001F368A" w:rsidP="00DC489A">
            <w:pPr>
              <w:pStyle w:val="dC-Normal"/>
              <w:rPr>
                <w:rFonts w:ascii="CiscoSansTT" w:hAnsi="CiscoSansTT" w:cs="CiscoSansTT"/>
              </w:rPr>
            </w:pPr>
            <w:r w:rsidRPr="008C3C96">
              <w:rPr>
                <w:rFonts w:ascii="CiscoSansTT" w:hAnsi="CiscoSansTT" w:cs="CiscoSansTT"/>
              </w:rPr>
              <w:t>172.21.201.1</w:t>
            </w:r>
          </w:p>
        </w:tc>
        <w:tc>
          <w:tcPr>
            <w:tcW w:w="1736" w:type="dxa"/>
          </w:tcPr>
          <w:p w14:paraId="16837716" w14:textId="77777777" w:rsidR="001F368A" w:rsidRPr="008C3C96" w:rsidRDefault="001F368A" w:rsidP="00DC489A">
            <w:pPr>
              <w:pStyle w:val="dC-Normal"/>
              <w:rPr>
                <w:rFonts w:ascii="CiscoSansTT" w:hAnsi="CiscoSansTT" w:cs="CiscoSansTT"/>
              </w:rPr>
            </w:pPr>
            <w:r w:rsidRPr="008C3C96">
              <w:rPr>
                <w:rFonts w:ascii="CiscoSansTT" w:hAnsi="CiscoSansTT" w:cs="CiscoSansTT"/>
              </w:rPr>
              <w:t>24</w:t>
            </w:r>
          </w:p>
        </w:tc>
        <w:tc>
          <w:tcPr>
            <w:tcW w:w="1736" w:type="dxa"/>
          </w:tcPr>
          <w:p w14:paraId="4C7C4302" w14:textId="77777777" w:rsidR="001F368A" w:rsidRPr="008C3C96" w:rsidRDefault="001F368A" w:rsidP="00DC489A">
            <w:pPr>
              <w:pStyle w:val="dC-Normal"/>
              <w:rPr>
                <w:rFonts w:ascii="CiscoSansTT" w:hAnsi="CiscoSansTT" w:cs="CiscoSansTT"/>
              </w:rPr>
            </w:pPr>
            <w:r w:rsidRPr="008C3C96">
              <w:rPr>
                <w:rFonts w:ascii="CiscoSansTT" w:hAnsi="CiscoSansTT" w:cs="CiscoSansTT"/>
              </w:rPr>
              <w:t>239.0.0.201</w:t>
            </w:r>
          </w:p>
        </w:tc>
      </w:tr>
    </w:tbl>
    <w:p w14:paraId="2D6C34A1" w14:textId="77777777" w:rsidR="001F368A" w:rsidRPr="008C3C96" w:rsidRDefault="001F368A" w:rsidP="001F368A">
      <w:pPr>
        <w:pStyle w:val="dC-Normal"/>
        <w:numPr>
          <w:ilvl w:val="0"/>
          <w:numId w:val="53"/>
        </w:numPr>
        <w:rPr>
          <w:rFonts w:ascii="CiscoSansTT" w:hAnsi="CiscoSansTT" w:cs="CiscoSansTT"/>
          <w:sz w:val="24"/>
          <w:szCs w:val="24"/>
          <w:lang w:eastAsia="zh-CN"/>
        </w:rPr>
      </w:pPr>
      <w:proofErr w:type="gramStart"/>
      <w:r w:rsidRPr="008C3C96">
        <w:rPr>
          <w:rFonts w:ascii="CiscoSansTT" w:hAnsi="CiscoSansTT" w:cs="CiscoSansTT"/>
          <w:sz w:val="24"/>
          <w:szCs w:val="24"/>
        </w:rPr>
        <w:t>First</w:t>
      </w:r>
      <w:proofErr w:type="gramEnd"/>
      <w:r w:rsidRPr="008C3C96">
        <w:rPr>
          <w:rFonts w:ascii="CiscoSansTT" w:hAnsi="CiscoSansTT" w:cs="CiscoSansTT"/>
          <w:sz w:val="24"/>
          <w:szCs w:val="24"/>
        </w:rPr>
        <w:t xml:space="preserve"> we will </w:t>
      </w:r>
      <w:proofErr w:type="spellStart"/>
      <w:r w:rsidRPr="008C3C96">
        <w:rPr>
          <w:rFonts w:ascii="CiscoSansTT" w:hAnsi="CiscoSansTT" w:cs="CiscoSansTT"/>
          <w:sz w:val="24"/>
          <w:szCs w:val="24"/>
        </w:rPr>
        <w:t>creat</w:t>
      </w:r>
      <w:proofErr w:type="spellEnd"/>
      <w:r w:rsidRPr="008C3C96">
        <w:rPr>
          <w:rFonts w:ascii="CiscoSansTT" w:hAnsi="CiscoSansTT" w:cs="CiscoSansTT"/>
          <w:sz w:val="24"/>
          <w:szCs w:val="24"/>
        </w:rPr>
        <w:t xml:space="preserve"> a new role, and name it “</w:t>
      </w:r>
      <w:proofErr w:type="spellStart"/>
      <w:r w:rsidRPr="008C3C96">
        <w:rPr>
          <w:rFonts w:ascii="CiscoSansTT" w:hAnsi="CiscoSansTT" w:cs="CiscoSansTT"/>
          <w:b/>
          <w:sz w:val="24"/>
          <w:szCs w:val="24"/>
        </w:rPr>
        <w:t>vni_provision</w:t>
      </w:r>
      <w:proofErr w:type="spellEnd"/>
      <w:r w:rsidRPr="008C3C96">
        <w:rPr>
          <w:rFonts w:ascii="CiscoSansTT" w:hAnsi="CiscoSansTT" w:cs="CiscoSansTT"/>
          <w:b/>
          <w:sz w:val="24"/>
          <w:szCs w:val="24"/>
        </w:rPr>
        <w:t xml:space="preserve">” </w:t>
      </w:r>
      <w:r w:rsidRPr="008C3C96">
        <w:rPr>
          <w:rFonts w:ascii="CiscoSansTT" w:hAnsi="CiscoSansTT" w:cs="CiscoSansTT"/>
          <w:sz w:val="24"/>
          <w:szCs w:val="24"/>
          <w:lang w:eastAsia="zh-CN"/>
        </w:rPr>
        <w:t xml:space="preserve">under folder roles using </w:t>
      </w:r>
      <w:r w:rsidRPr="008C3C96">
        <w:rPr>
          <w:rFonts w:ascii="CiscoSansTT" w:hAnsi="CiscoSansTT" w:cs="CiscoSansTT"/>
          <w:b/>
          <w:sz w:val="24"/>
          <w:szCs w:val="24"/>
          <w:lang w:eastAsia="zh-CN"/>
        </w:rPr>
        <w:t>ansible-galaxy</w:t>
      </w:r>
    </w:p>
    <w:tbl>
      <w:tblPr>
        <w:tblStyle w:val="TableGrid"/>
        <w:tblW w:w="0" w:type="auto"/>
        <w:tblLook w:val="04A0" w:firstRow="1" w:lastRow="0" w:firstColumn="1" w:lastColumn="0" w:noHBand="0" w:noVBand="1"/>
      </w:tblPr>
      <w:tblGrid>
        <w:gridCol w:w="9016"/>
      </w:tblGrid>
      <w:tr w:rsidR="001F368A" w:rsidRPr="008C3C96" w14:paraId="630BCF92" w14:textId="77777777" w:rsidTr="00DC489A">
        <w:tc>
          <w:tcPr>
            <w:tcW w:w="9016" w:type="dxa"/>
          </w:tcPr>
          <w:p w14:paraId="2B2BD710" w14:textId="77777777" w:rsidR="001F368A" w:rsidRPr="008C3C96" w:rsidRDefault="001F368A" w:rsidP="00DC489A">
            <w:pPr>
              <w:rPr>
                <w:rFonts w:ascii="CiscoSansTT" w:hAnsi="CiscoSansTT" w:cs="CiscoSansTT"/>
                <w:b/>
                <w:lang w:eastAsia="zh-CN"/>
              </w:rPr>
            </w:pPr>
            <w:r w:rsidRPr="008C3C96">
              <w:rPr>
                <w:rFonts w:ascii="CiscoSansTT" w:hAnsi="CiscoSansTT" w:cs="CiscoSansTT"/>
                <w:lang w:eastAsia="zh-CN"/>
              </w:rPr>
              <w:t>[root@rhel7-tools LTRDCN-</w:t>
            </w:r>
            <w:proofErr w:type="gramStart"/>
            <w:r w:rsidRPr="008C3C96">
              <w:rPr>
                <w:rFonts w:ascii="CiscoSansTT" w:hAnsi="CiscoSansTT" w:cs="CiscoSansTT"/>
                <w:lang w:eastAsia="zh-CN"/>
              </w:rPr>
              <w:t>1572]#</w:t>
            </w:r>
            <w:proofErr w:type="gramEnd"/>
            <w:r w:rsidRPr="008C3C96">
              <w:rPr>
                <w:rFonts w:ascii="CiscoSansTT" w:hAnsi="CiscoSansTT" w:cs="CiscoSansTT"/>
                <w:lang w:eastAsia="zh-CN"/>
              </w:rPr>
              <w:t xml:space="preserve"> </w:t>
            </w:r>
            <w:r w:rsidRPr="008C3C96">
              <w:rPr>
                <w:rFonts w:ascii="CiscoSansTT" w:hAnsi="CiscoSansTT" w:cs="CiscoSansTT"/>
                <w:b/>
                <w:lang w:eastAsia="zh-CN"/>
              </w:rPr>
              <w:t>cd roles/</w:t>
            </w:r>
          </w:p>
          <w:p w14:paraId="4BE63ABB" w14:textId="77777777" w:rsidR="001F368A" w:rsidRPr="008C3C96" w:rsidRDefault="001F368A" w:rsidP="00DC489A">
            <w:pPr>
              <w:rPr>
                <w:rFonts w:ascii="CiscoSansTT" w:hAnsi="CiscoSansTT" w:cs="CiscoSansTT"/>
                <w:lang w:eastAsia="zh-CN"/>
              </w:rPr>
            </w:pPr>
            <w:r w:rsidRPr="008C3C96">
              <w:rPr>
                <w:rFonts w:ascii="CiscoSansTT" w:hAnsi="CiscoSansTT" w:cs="CiscoSansTT"/>
                <w:lang w:eastAsia="zh-CN"/>
              </w:rPr>
              <w:t xml:space="preserve">[root@rhel7-tools </w:t>
            </w:r>
            <w:proofErr w:type="gramStart"/>
            <w:r w:rsidRPr="008C3C96">
              <w:rPr>
                <w:rFonts w:ascii="CiscoSansTT" w:hAnsi="CiscoSansTT" w:cs="CiscoSansTT"/>
                <w:lang w:eastAsia="zh-CN"/>
              </w:rPr>
              <w:t>roles]#</w:t>
            </w:r>
            <w:proofErr w:type="gramEnd"/>
            <w:r w:rsidRPr="008C3C96">
              <w:rPr>
                <w:rFonts w:ascii="CiscoSansTT" w:hAnsi="CiscoSansTT" w:cs="CiscoSansTT"/>
                <w:lang w:eastAsia="zh-CN"/>
              </w:rPr>
              <w:t xml:space="preserve"> </w:t>
            </w:r>
            <w:r w:rsidRPr="008C3C96">
              <w:rPr>
                <w:rFonts w:ascii="CiscoSansTT" w:hAnsi="CiscoSansTT" w:cs="CiscoSansTT"/>
                <w:b/>
                <w:lang w:eastAsia="zh-CN"/>
              </w:rPr>
              <w:t xml:space="preserve">ansible-galaxy </w:t>
            </w:r>
            <w:proofErr w:type="spellStart"/>
            <w:r w:rsidRPr="008C3C96">
              <w:rPr>
                <w:rFonts w:ascii="CiscoSansTT" w:hAnsi="CiscoSansTT" w:cs="CiscoSansTT"/>
                <w:b/>
                <w:lang w:eastAsia="zh-CN"/>
              </w:rPr>
              <w:t>init</w:t>
            </w:r>
            <w:proofErr w:type="spellEnd"/>
            <w:r w:rsidRPr="008C3C96">
              <w:rPr>
                <w:rFonts w:ascii="CiscoSansTT" w:hAnsi="CiscoSansTT" w:cs="CiscoSansTT"/>
                <w:b/>
                <w:lang w:eastAsia="zh-CN"/>
              </w:rPr>
              <w:t xml:space="preserve"> </w:t>
            </w:r>
            <w:proofErr w:type="spellStart"/>
            <w:r w:rsidRPr="008C3C96">
              <w:rPr>
                <w:rFonts w:ascii="CiscoSansTT" w:hAnsi="CiscoSansTT" w:cs="CiscoSansTT"/>
                <w:b/>
                <w:lang w:eastAsia="zh-CN"/>
              </w:rPr>
              <w:t>vni_provision</w:t>
            </w:r>
            <w:proofErr w:type="spellEnd"/>
          </w:p>
          <w:p w14:paraId="5A68016E" w14:textId="77777777" w:rsidR="001F368A" w:rsidRPr="008C3C96" w:rsidRDefault="001F368A" w:rsidP="00DC489A">
            <w:pPr>
              <w:rPr>
                <w:rFonts w:ascii="CiscoSansTT" w:hAnsi="CiscoSansTT" w:cs="CiscoSansTT"/>
                <w:lang w:eastAsia="zh-CN"/>
              </w:rPr>
            </w:pPr>
            <w:r w:rsidRPr="008C3C96">
              <w:rPr>
                <w:rFonts w:ascii="CiscoSansTT" w:hAnsi="CiscoSansTT" w:cs="CiscoSansTT"/>
                <w:lang w:eastAsia="zh-CN"/>
              </w:rPr>
              <w:t xml:space="preserve">- </w:t>
            </w:r>
            <w:proofErr w:type="spellStart"/>
            <w:r w:rsidRPr="008C3C96">
              <w:rPr>
                <w:rFonts w:ascii="CiscoSansTT" w:hAnsi="CiscoSansTT" w:cs="CiscoSansTT"/>
                <w:lang w:eastAsia="zh-CN"/>
              </w:rPr>
              <w:t>vni_provision</w:t>
            </w:r>
            <w:proofErr w:type="spellEnd"/>
            <w:r w:rsidRPr="008C3C96">
              <w:rPr>
                <w:rFonts w:ascii="CiscoSansTT" w:hAnsi="CiscoSansTT" w:cs="CiscoSansTT"/>
                <w:lang w:eastAsia="zh-CN"/>
              </w:rPr>
              <w:t xml:space="preserve"> was created successfully</w:t>
            </w:r>
          </w:p>
        </w:tc>
      </w:tr>
    </w:tbl>
    <w:p w14:paraId="5727027B" w14:textId="77777777" w:rsidR="001F368A" w:rsidRPr="008C3C96" w:rsidRDefault="001F368A" w:rsidP="001F368A">
      <w:pPr>
        <w:rPr>
          <w:rFonts w:ascii="CiscoSansTT" w:hAnsi="CiscoSansTT" w:cs="CiscoSansTT"/>
          <w:lang w:eastAsia="zh-CN"/>
        </w:rPr>
      </w:pPr>
    </w:p>
    <w:p w14:paraId="0E971ED9" w14:textId="77777777" w:rsidR="001F368A" w:rsidRPr="008C3C96" w:rsidRDefault="001F368A" w:rsidP="001F368A">
      <w:pPr>
        <w:pStyle w:val="ListParagraph"/>
        <w:numPr>
          <w:ilvl w:val="0"/>
          <w:numId w:val="53"/>
        </w:numPr>
        <w:spacing w:after="0" w:line="240" w:lineRule="auto"/>
        <w:rPr>
          <w:rFonts w:ascii="CiscoSansTT" w:hAnsi="CiscoSansTT" w:cs="CiscoSansTT"/>
          <w:lang w:eastAsia="zh-CN"/>
        </w:rPr>
      </w:pPr>
      <w:r w:rsidRPr="008C3C96">
        <w:rPr>
          <w:rFonts w:ascii="CiscoSansTT" w:hAnsi="CiscoSansTT" w:cs="CiscoSansTT"/>
          <w:lang w:eastAsia="zh-CN"/>
        </w:rPr>
        <w:t xml:space="preserve">Ansible-galaxy </w:t>
      </w:r>
      <w:proofErr w:type="spellStart"/>
      <w:r w:rsidRPr="008C3C96">
        <w:rPr>
          <w:rFonts w:ascii="CiscoSansTT" w:hAnsi="CiscoSansTT" w:cs="CiscoSansTT"/>
          <w:lang w:eastAsia="zh-CN"/>
        </w:rPr>
        <w:t>init</w:t>
      </w:r>
      <w:proofErr w:type="spellEnd"/>
      <w:r w:rsidRPr="008C3C96">
        <w:rPr>
          <w:rFonts w:ascii="CiscoSansTT" w:hAnsi="CiscoSansTT" w:cs="CiscoSansTT"/>
          <w:lang w:eastAsia="zh-CN"/>
        </w:rPr>
        <w:t xml:space="preserve"> will create new role with base role structure and empty </w:t>
      </w:r>
      <w:proofErr w:type="spellStart"/>
      <w:r w:rsidRPr="008C3C96">
        <w:rPr>
          <w:rFonts w:ascii="CiscoSansTT" w:hAnsi="CiscoSansTT" w:cs="CiscoSansTT"/>
          <w:lang w:eastAsia="zh-CN"/>
        </w:rPr>
        <w:t>main.yml</w:t>
      </w:r>
      <w:proofErr w:type="spellEnd"/>
      <w:r w:rsidRPr="008C3C96">
        <w:rPr>
          <w:rFonts w:ascii="CiscoSansTT" w:hAnsi="CiscoSansTT" w:cs="CiscoSansTT"/>
          <w:lang w:eastAsia="zh-CN"/>
        </w:rPr>
        <w:t xml:space="preserve"> file as role requires.   </w:t>
      </w:r>
    </w:p>
    <w:p w14:paraId="56872F77" w14:textId="77777777" w:rsidR="001F368A" w:rsidRPr="008C3C96" w:rsidRDefault="001F368A" w:rsidP="001F368A">
      <w:pPr>
        <w:pStyle w:val="ListParagraph"/>
        <w:numPr>
          <w:ilvl w:val="0"/>
          <w:numId w:val="53"/>
        </w:numPr>
        <w:spacing w:after="0" w:line="240" w:lineRule="auto"/>
        <w:rPr>
          <w:rFonts w:ascii="CiscoSansTT" w:hAnsi="CiscoSansTT" w:cs="CiscoSansTT"/>
          <w:b/>
          <w:lang w:eastAsia="zh-CN"/>
        </w:rPr>
      </w:pPr>
      <w:r w:rsidRPr="008C3C96">
        <w:rPr>
          <w:rFonts w:ascii="CiscoSansTT" w:hAnsi="CiscoSansTT" w:cs="CiscoSansTT"/>
          <w:lang w:eastAsia="zh-CN"/>
        </w:rPr>
        <w:t>Switch to “</w:t>
      </w:r>
      <w:r w:rsidRPr="008C3C96">
        <w:rPr>
          <w:rFonts w:ascii="CiscoSansTT" w:hAnsi="CiscoSansTT" w:cs="CiscoSansTT"/>
          <w:b/>
          <w:lang w:eastAsia="zh-CN"/>
        </w:rPr>
        <w:t xml:space="preserve">Atom” </w:t>
      </w:r>
      <w:r w:rsidRPr="008C3C96">
        <w:rPr>
          <w:rFonts w:ascii="CiscoSansTT" w:hAnsi="CiscoSansTT" w:cs="CiscoSansTT"/>
          <w:lang w:eastAsia="zh-CN"/>
        </w:rPr>
        <w:t>and sync the new created folders between Ansible node and remote desktop. Right click on project folder “</w:t>
      </w:r>
      <w:r w:rsidRPr="008C3C96">
        <w:rPr>
          <w:rFonts w:ascii="CiscoSansTT" w:hAnsi="CiscoSansTT" w:cs="CiscoSansTT"/>
          <w:b/>
          <w:lang w:eastAsia="zh-CN"/>
        </w:rPr>
        <w:t xml:space="preserve">LTRDCN-1572”, </w:t>
      </w:r>
      <w:r w:rsidRPr="008C3C96">
        <w:rPr>
          <w:rFonts w:ascii="CiscoSansTT" w:hAnsi="CiscoSansTT" w:cs="CiscoSansTT"/>
          <w:lang w:eastAsia="zh-CN"/>
        </w:rPr>
        <w:t>open “</w:t>
      </w:r>
      <w:r w:rsidRPr="008C3C96">
        <w:rPr>
          <w:rFonts w:ascii="CiscoSansTT" w:hAnsi="CiscoSansTT" w:cs="CiscoSansTT"/>
          <w:b/>
          <w:lang w:eastAsia="zh-CN"/>
        </w:rPr>
        <w:t xml:space="preserve">Remote Sync” </w:t>
      </w:r>
      <w:r w:rsidRPr="008C3C96">
        <w:rPr>
          <w:rFonts w:ascii="CiscoSansTT" w:hAnsi="CiscoSansTT" w:cs="CiscoSansTT"/>
          <w:lang w:eastAsia="zh-CN"/>
        </w:rPr>
        <w:t xml:space="preserve">select </w:t>
      </w:r>
      <w:r w:rsidRPr="008C3C96">
        <w:rPr>
          <w:rFonts w:ascii="CiscoSansTT" w:hAnsi="CiscoSansTT" w:cs="CiscoSansTT"/>
          <w:b/>
          <w:lang w:eastAsia="zh-CN"/>
        </w:rPr>
        <w:t>“Download Folder”</w:t>
      </w:r>
    </w:p>
    <w:p w14:paraId="1B34D0C2" w14:textId="77777777" w:rsidR="001F368A" w:rsidRPr="008C3C96" w:rsidRDefault="001F368A" w:rsidP="001F368A">
      <w:pPr>
        <w:pStyle w:val="dC-Normal"/>
        <w:ind w:left="360"/>
        <w:rPr>
          <w:rFonts w:ascii="CiscoSansTT" w:hAnsi="CiscoSansTT" w:cs="CiscoSansTT"/>
        </w:rPr>
      </w:pPr>
      <w:r w:rsidRPr="008C3C96">
        <w:rPr>
          <w:rFonts w:ascii="CiscoSansTT" w:hAnsi="CiscoSansTT" w:cs="CiscoSansTT"/>
          <w:noProof/>
          <w:lang w:eastAsia="zh-CN"/>
        </w:rPr>
        <w:lastRenderedPageBreak/>
        <mc:AlternateContent>
          <mc:Choice Requires="wps">
            <w:drawing>
              <wp:anchor distT="0" distB="0" distL="114300" distR="114300" simplePos="0" relativeHeight="251671552" behindDoc="0" locked="0" layoutInCell="1" allowOverlap="1" wp14:anchorId="6DC23C86" wp14:editId="4F98D93D">
                <wp:simplePos x="0" y="0"/>
                <wp:positionH relativeFrom="column">
                  <wp:posOffset>2602593</wp:posOffset>
                </wp:positionH>
                <wp:positionV relativeFrom="paragraph">
                  <wp:posOffset>5215255</wp:posOffset>
                </wp:positionV>
                <wp:extent cx="767443" cy="168728"/>
                <wp:effectExtent l="0" t="0" r="13970" b="22225"/>
                <wp:wrapNone/>
                <wp:docPr id="1212249206" name="Oval 1212249206"/>
                <wp:cNvGraphicFramePr/>
                <a:graphic xmlns:a="http://schemas.openxmlformats.org/drawingml/2006/main">
                  <a:graphicData uri="http://schemas.microsoft.com/office/word/2010/wordprocessingShape">
                    <wps:wsp>
                      <wps:cNvSpPr/>
                      <wps:spPr>
                        <a:xfrm>
                          <a:off x="0" y="0"/>
                          <a:ext cx="767443" cy="168728"/>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27DA5AB" id="Oval 1212249206" o:spid="_x0000_s1026" style="position:absolute;margin-left:204.95pt;margin-top:410.65pt;width:60.45pt;height:13.3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" filled="f" strokecolor="red" strokeweight="2pt"/>
            </w:pict>
          </mc:Fallback>
        </mc:AlternateContent>
      </w:r>
      <w:r w:rsidRPr="008C3C96">
        <w:rPr>
          <w:rFonts w:ascii="CiscoSansTT" w:hAnsi="CiscoSansTT" w:cs="CiscoSansTT"/>
          <w:noProof/>
          <w:lang w:eastAsia="zh-CN"/>
        </w:rPr>
        <w:drawing>
          <wp:inline distT="0" distB="0" distL="0" distR="0" wp14:anchorId="35D2E894" wp14:editId="7731536C">
            <wp:extent cx="3795481" cy="7130142"/>
            <wp:effectExtent l="0" t="0" r="0" b="0"/>
            <wp:docPr id="1212249205" name="Picture 1212249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796606" cy="7132256"/>
                    </a:xfrm>
                    <a:prstGeom prst="rect">
                      <a:avLst/>
                    </a:prstGeom>
                  </pic:spPr>
                </pic:pic>
              </a:graphicData>
            </a:graphic>
          </wp:inline>
        </w:drawing>
      </w:r>
    </w:p>
    <w:p w14:paraId="543964DD" w14:textId="77777777" w:rsidR="001F368A" w:rsidRPr="008C3C96" w:rsidRDefault="001F368A" w:rsidP="001F368A">
      <w:pPr>
        <w:pStyle w:val="dC-Normal"/>
        <w:numPr>
          <w:ilvl w:val="0"/>
          <w:numId w:val="57"/>
        </w:numPr>
        <w:rPr>
          <w:rFonts w:ascii="CiscoSansTT" w:hAnsi="CiscoSansTT" w:cs="CiscoSansTT"/>
          <w:b/>
          <w:sz w:val="24"/>
          <w:szCs w:val="24"/>
        </w:rPr>
      </w:pPr>
      <w:r w:rsidRPr="008C3C96">
        <w:rPr>
          <w:rFonts w:ascii="CiscoSansTT" w:hAnsi="CiscoSansTT" w:cs="CiscoSansTT"/>
          <w:sz w:val="24"/>
          <w:szCs w:val="24"/>
        </w:rPr>
        <w:t xml:space="preserve">Edit variable file </w:t>
      </w:r>
      <w:proofErr w:type="spellStart"/>
      <w:r w:rsidRPr="008C3C96">
        <w:rPr>
          <w:rFonts w:ascii="CiscoSansTT" w:hAnsi="CiscoSansTT" w:cs="CiscoSansTT"/>
          <w:b/>
          <w:sz w:val="24"/>
          <w:szCs w:val="24"/>
        </w:rPr>
        <w:t>main.yml</w:t>
      </w:r>
      <w:proofErr w:type="spellEnd"/>
      <w:r w:rsidRPr="008C3C96">
        <w:rPr>
          <w:rFonts w:ascii="CiscoSansTT" w:hAnsi="CiscoSansTT" w:cs="CiscoSansTT"/>
          <w:sz w:val="24"/>
          <w:szCs w:val="24"/>
        </w:rPr>
        <w:t xml:space="preserve"> for “</w:t>
      </w:r>
      <w:proofErr w:type="spellStart"/>
      <w:r w:rsidRPr="008C3C96">
        <w:rPr>
          <w:rFonts w:ascii="CiscoSansTT" w:hAnsi="CiscoSansTT" w:cs="CiscoSansTT"/>
          <w:b/>
          <w:sz w:val="24"/>
          <w:szCs w:val="24"/>
        </w:rPr>
        <w:t>vni_provision</w:t>
      </w:r>
      <w:proofErr w:type="spellEnd"/>
      <w:r w:rsidRPr="008C3C96">
        <w:rPr>
          <w:rFonts w:ascii="CiscoSansTT" w:hAnsi="CiscoSansTT" w:cs="CiscoSansTT"/>
          <w:b/>
          <w:sz w:val="24"/>
          <w:szCs w:val="24"/>
        </w:rPr>
        <w:t xml:space="preserve">” </w:t>
      </w:r>
      <w:r w:rsidRPr="008C3C96">
        <w:rPr>
          <w:rFonts w:ascii="CiscoSansTT" w:hAnsi="CiscoSansTT" w:cs="CiscoSansTT"/>
          <w:sz w:val="24"/>
          <w:szCs w:val="24"/>
        </w:rPr>
        <w:t>role under “/root/LTRDCN-1572/roles/</w:t>
      </w:r>
      <w:proofErr w:type="spellStart"/>
      <w:r w:rsidRPr="008C3C96">
        <w:rPr>
          <w:rFonts w:ascii="CiscoSansTT" w:hAnsi="CiscoSansTT" w:cs="CiscoSansTT"/>
          <w:sz w:val="24"/>
          <w:szCs w:val="24"/>
        </w:rPr>
        <w:t>vni_provision</w:t>
      </w:r>
      <w:proofErr w:type="spellEnd"/>
      <w:r w:rsidRPr="008C3C96">
        <w:rPr>
          <w:rFonts w:ascii="CiscoSansTT" w:hAnsi="CiscoSansTT" w:cs="CiscoSansTT"/>
          <w:sz w:val="24"/>
          <w:szCs w:val="24"/>
        </w:rPr>
        <w:t>/vars”</w:t>
      </w:r>
    </w:p>
    <w:p w14:paraId="38DF4994" w14:textId="77777777" w:rsidR="001F368A" w:rsidRPr="008C3C96" w:rsidRDefault="001F368A" w:rsidP="001F368A">
      <w:pPr>
        <w:pStyle w:val="dC-Normal"/>
        <w:ind w:left="360"/>
        <w:rPr>
          <w:rFonts w:ascii="CiscoSansTT" w:hAnsi="CiscoSansTT" w:cs="CiscoSansTT"/>
          <w:b/>
          <w:sz w:val="24"/>
          <w:szCs w:val="24"/>
        </w:rPr>
      </w:pPr>
    </w:p>
    <w:tbl>
      <w:tblPr>
        <w:tblStyle w:val="TableGrid"/>
        <w:tblW w:w="0" w:type="auto"/>
        <w:tblLook w:val="04A0" w:firstRow="1" w:lastRow="0" w:firstColumn="1" w:lastColumn="0" w:noHBand="0" w:noVBand="1"/>
      </w:tblPr>
      <w:tblGrid>
        <w:gridCol w:w="9016"/>
      </w:tblGrid>
      <w:tr w:rsidR="001F368A" w:rsidRPr="008C3C96" w14:paraId="473D819E" w14:textId="77777777" w:rsidTr="00DC489A">
        <w:tc>
          <w:tcPr>
            <w:tcW w:w="10416" w:type="dxa"/>
          </w:tcPr>
          <w:p w14:paraId="69167DB1" w14:textId="77777777" w:rsidR="001F368A" w:rsidRPr="008C3C96" w:rsidRDefault="001F368A" w:rsidP="00DC489A">
            <w:pPr>
              <w:pStyle w:val="dC-CommandLine"/>
              <w:rPr>
                <w:rFonts w:ascii="CiscoSansTT" w:hAnsi="CiscoSansTT" w:cs="CiscoSansTT"/>
                <w:sz w:val="20"/>
              </w:rPr>
            </w:pPr>
            <w:r w:rsidRPr="008C3C96">
              <w:rPr>
                <w:rFonts w:ascii="CiscoSansTT" w:hAnsi="CiscoSansTT" w:cs="CiscoSansTT"/>
                <w:sz w:val="20"/>
              </w:rPr>
              <w:t>---</w:t>
            </w:r>
          </w:p>
          <w:p w14:paraId="1EE0E1B8" w14:textId="77777777" w:rsidR="001F368A" w:rsidRPr="008C3C96" w:rsidRDefault="001F368A" w:rsidP="00DC489A">
            <w:pPr>
              <w:pStyle w:val="dC-CommandLine"/>
              <w:rPr>
                <w:rFonts w:ascii="CiscoSansTT" w:hAnsi="CiscoSansTT" w:cs="CiscoSansTT"/>
                <w:sz w:val="20"/>
              </w:rPr>
            </w:pPr>
            <w:r w:rsidRPr="008C3C96">
              <w:rPr>
                <w:rFonts w:ascii="CiscoSansTT" w:hAnsi="CiscoSansTT" w:cs="CiscoSansTT"/>
                <w:sz w:val="20"/>
              </w:rPr>
              <w:t xml:space="preserve"># vars file for </w:t>
            </w:r>
            <w:proofErr w:type="spellStart"/>
            <w:r w:rsidRPr="008C3C96">
              <w:rPr>
                <w:rFonts w:ascii="CiscoSansTT" w:hAnsi="CiscoSansTT" w:cs="CiscoSansTT"/>
                <w:sz w:val="20"/>
              </w:rPr>
              <w:t>vni_provision</w:t>
            </w:r>
            <w:proofErr w:type="spellEnd"/>
          </w:p>
          <w:p w14:paraId="34401155" w14:textId="77777777" w:rsidR="001F368A" w:rsidRPr="008C3C96" w:rsidRDefault="001F368A" w:rsidP="00DC489A">
            <w:pPr>
              <w:pStyle w:val="dC-CommandLine"/>
              <w:rPr>
                <w:rFonts w:ascii="CiscoSansTT" w:hAnsi="CiscoSansTT" w:cs="CiscoSansTT"/>
                <w:sz w:val="20"/>
              </w:rPr>
            </w:pPr>
            <w:r w:rsidRPr="008C3C96">
              <w:rPr>
                <w:rFonts w:ascii="CiscoSansTT" w:hAnsi="CiscoSansTT" w:cs="CiscoSansTT"/>
                <w:sz w:val="20"/>
              </w:rPr>
              <w:t xml:space="preserve">  </w:t>
            </w:r>
            <w:proofErr w:type="spellStart"/>
            <w:r w:rsidRPr="008C3C96">
              <w:rPr>
                <w:rFonts w:ascii="CiscoSansTT" w:hAnsi="CiscoSansTT" w:cs="CiscoSansTT"/>
                <w:sz w:val="20"/>
              </w:rPr>
              <w:t>nxos_provider</w:t>
            </w:r>
            <w:proofErr w:type="spellEnd"/>
            <w:r w:rsidRPr="008C3C96">
              <w:rPr>
                <w:rFonts w:ascii="CiscoSansTT" w:hAnsi="CiscoSansTT" w:cs="CiscoSansTT"/>
                <w:sz w:val="20"/>
              </w:rPr>
              <w:t>:</w:t>
            </w:r>
          </w:p>
          <w:p w14:paraId="18E5BA48" w14:textId="77777777" w:rsidR="001F368A" w:rsidRPr="008C3C96" w:rsidRDefault="001F368A" w:rsidP="00DC489A">
            <w:pPr>
              <w:pStyle w:val="dC-CommandLine"/>
              <w:rPr>
                <w:rFonts w:ascii="CiscoSansTT" w:hAnsi="CiscoSansTT" w:cs="CiscoSansTT"/>
                <w:sz w:val="20"/>
              </w:rPr>
            </w:pPr>
            <w:r w:rsidRPr="008C3C96">
              <w:rPr>
                <w:rFonts w:ascii="CiscoSansTT" w:hAnsi="CiscoSansTT" w:cs="CiscoSansTT"/>
                <w:sz w:val="20"/>
              </w:rPr>
              <w:t xml:space="preserve">    username: "</w:t>
            </w:r>
            <w:proofErr w:type="gramStart"/>
            <w:r w:rsidRPr="008C3C96">
              <w:rPr>
                <w:rFonts w:ascii="CiscoSansTT" w:hAnsi="CiscoSansTT" w:cs="CiscoSansTT"/>
                <w:sz w:val="20"/>
              </w:rPr>
              <w:t>{{ user</w:t>
            </w:r>
            <w:proofErr w:type="gramEnd"/>
            <w:r w:rsidRPr="008C3C96">
              <w:rPr>
                <w:rFonts w:ascii="CiscoSansTT" w:hAnsi="CiscoSansTT" w:cs="CiscoSansTT"/>
                <w:sz w:val="20"/>
              </w:rPr>
              <w:t xml:space="preserve"> }}"</w:t>
            </w:r>
          </w:p>
          <w:p w14:paraId="40280BD0" w14:textId="77777777" w:rsidR="001F368A" w:rsidRPr="008C3C96" w:rsidRDefault="001F368A" w:rsidP="00DC489A">
            <w:pPr>
              <w:pStyle w:val="dC-CommandLine"/>
              <w:rPr>
                <w:rFonts w:ascii="CiscoSansTT" w:hAnsi="CiscoSansTT" w:cs="CiscoSansTT"/>
                <w:sz w:val="20"/>
              </w:rPr>
            </w:pPr>
            <w:r w:rsidRPr="008C3C96">
              <w:rPr>
                <w:rFonts w:ascii="CiscoSansTT" w:hAnsi="CiscoSansTT" w:cs="CiscoSansTT"/>
                <w:sz w:val="20"/>
              </w:rPr>
              <w:t xml:space="preserve">    password: "</w:t>
            </w:r>
            <w:proofErr w:type="gramStart"/>
            <w:r w:rsidRPr="008C3C96">
              <w:rPr>
                <w:rFonts w:ascii="CiscoSansTT" w:hAnsi="CiscoSansTT" w:cs="CiscoSansTT"/>
                <w:sz w:val="20"/>
              </w:rPr>
              <w:t xml:space="preserve">{{ </w:t>
            </w:r>
            <w:proofErr w:type="spellStart"/>
            <w:r w:rsidRPr="008C3C96">
              <w:rPr>
                <w:rFonts w:ascii="CiscoSansTT" w:hAnsi="CiscoSansTT" w:cs="CiscoSansTT"/>
                <w:sz w:val="20"/>
              </w:rPr>
              <w:t>pwd</w:t>
            </w:r>
            <w:proofErr w:type="spellEnd"/>
            <w:proofErr w:type="gramEnd"/>
            <w:r w:rsidRPr="008C3C96">
              <w:rPr>
                <w:rFonts w:ascii="CiscoSansTT" w:hAnsi="CiscoSansTT" w:cs="CiscoSansTT"/>
                <w:sz w:val="20"/>
              </w:rPr>
              <w:t xml:space="preserve"> }}"</w:t>
            </w:r>
          </w:p>
          <w:p w14:paraId="5B59F21E" w14:textId="77777777" w:rsidR="001F368A" w:rsidRPr="008C3C96" w:rsidRDefault="001F368A" w:rsidP="00DC489A">
            <w:pPr>
              <w:pStyle w:val="dC-CommandLine"/>
              <w:rPr>
                <w:rFonts w:ascii="CiscoSansTT" w:hAnsi="CiscoSansTT" w:cs="CiscoSansTT"/>
                <w:sz w:val="20"/>
              </w:rPr>
            </w:pPr>
            <w:r w:rsidRPr="008C3C96">
              <w:rPr>
                <w:rFonts w:ascii="CiscoSansTT" w:hAnsi="CiscoSansTT" w:cs="CiscoSansTT"/>
                <w:sz w:val="20"/>
              </w:rPr>
              <w:t xml:space="preserve">    transport: </w:t>
            </w:r>
            <w:proofErr w:type="spellStart"/>
            <w:r w:rsidRPr="008C3C96">
              <w:rPr>
                <w:rFonts w:ascii="CiscoSansTT" w:hAnsi="CiscoSansTT" w:cs="CiscoSansTT"/>
                <w:sz w:val="20"/>
              </w:rPr>
              <w:t>nxapi</w:t>
            </w:r>
            <w:proofErr w:type="spellEnd"/>
          </w:p>
          <w:p w14:paraId="24AA54A6" w14:textId="77777777" w:rsidR="001F368A" w:rsidRPr="008C3C96" w:rsidRDefault="001F368A" w:rsidP="00DC489A">
            <w:pPr>
              <w:pStyle w:val="dC-CommandLine"/>
              <w:rPr>
                <w:rFonts w:ascii="CiscoSansTT" w:hAnsi="CiscoSansTT" w:cs="CiscoSansTT"/>
                <w:sz w:val="20"/>
              </w:rPr>
            </w:pPr>
            <w:r w:rsidRPr="008C3C96">
              <w:rPr>
                <w:rFonts w:ascii="CiscoSansTT" w:hAnsi="CiscoSansTT" w:cs="CiscoSansTT"/>
                <w:sz w:val="20"/>
              </w:rPr>
              <w:lastRenderedPageBreak/>
              <w:t xml:space="preserve">    timeout: 30</w:t>
            </w:r>
          </w:p>
          <w:p w14:paraId="357E1F6D" w14:textId="77777777" w:rsidR="001F368A" w:rsidRPr="008C3C96" w:rsidRDefault="001F368A" w:rsidP="00DC489A">
            <w:pPr>
              <w:pStyle w:val="dC-CommandLine"/>
              <w:rPr>
                <w:rFonts w:ascii="CiscoSansTT" w:hAnsi="CiscoSansTT" w:cs="CiscoSansTT"/>
                <w:sz w:val="20"/>
              </w:rPr>
            </w:pPr>
            <w:r w:rsidRPr="008C3C96">
              <w:rPr>
                <w:rFonts w:ascii="CiscoSansTT" w:hAnsi="CiscoSansTT" w:cs="CiscoSansTT"/>
                <w:sz w:val="20"/>
              </w:rPr>
              <w:t xml:space="preserve">    host: "</w:t>
            </w:r>
            <w:proofErr w:type="gramStart"/>
            <w:r w:rsidRPr="008C3C96">
              <w:rPr>
                <w:rFonts w:ascii="CiscoSansTT" w:hAnsi="CiscoSansTT" w:cs="CiscoSansTT"/>
                <w:sz w:val="20"/>
              </w:rPr>
              <w:t xml:space="preserve">{{ </w:t>
            </w:r>
            <w:proofErr w:type="spellStart"/>
            <w:r w:rsidRPr="008C3C96">
              <w:rPr>
                <w:rFonts w:ascii="CiscoSansTT" w:hAnsi="CiscoSansTT" w:cs="CiscoSansTT"/>
                <w:sz w:val="20"/>
              </w:rPr>
              <w:t>inventory</w:t>
            </w:r>
            <w:proofErr w:type="gramEnd"/>
            <w:r w:rsidRPr="008C3C96">
              <w:rPr>
                <w:rFonts w:ascii="CiscoSansTT" w:hAnsi="CiscoSansTT" w:cs="CiscoSansTT"/>
                <w:sz w:val="20"/>
              </w:rPr>
              <w:t>_hostname</w:t>
            </w:r>
            <w:proofErr w:type="spellEnd"/>
            <w:r w:rsidRPr="008C3C96">
              <w:rPr>
                <w:rFonts w:ascii="CiscoSansTT" w:hAnsi="CiscoSansTT" w:cs="CiscoSansTT"/>
                <w:sz w:val="20"/>
              </w:rPr>
              <w:t xml:space="preserve"> }}"</w:t>
            </w:r>
          </w:p>
          <w:p w14:paraId="42885823" w14:textId="77777777" w:rsidR="001F368A" w:rsidRPr="008C3C96" w:rsidRDefault="001F368A" w:rsidP="00DC489A">
            <w:pPr>
              <w:pStyle w:val="dC-CommandLine"/>
              <w:rPr>
                <w:rFonts w:ascii="CiscoSansTT" w:hAnsi="CiscoSansTT" w:cs="CiscoSansTT"/>
                <w:sz w:val="20"/>
              </w:rPr>
            </w:pPr>
          </w:p>
          <w:p w14:paraId="03AA11C2" w14:textId="77777777" w:rsidR="001F368A" w:rsidRPr="008C3C96" w:rsidRDefault="001F368A" w:rsidP="00DC489A">
            <w:pPr>
              <w:pStyle w:val="dC-CommandLine"/>
              <w:rPr>
                <w:rFonts w:ascii="CiscoSansTT" w:hAnsi="CiscoSansTT" w:cs="CiscoSansTT"/>
                <w:sz w:val="20"/>
              </w:rPr>
            </w:pPr>
            <w:r w:rsidRPr="008C3C96">
              <w:rPr>
                <w:rFonts w:ascii="CiscoSansTT" w:hAnsi="CiscoSansTT" w:cs="CiscoSansTT"/>
                <w:sz w:val="20"/>
              </w:rPr>
              <w:t xml:space="preserve">  L2VNI:</w:t>
            </w:r>
          </w:p>
          <w:p w14:paraId="2E77E731" w14:textId="77777777" w:rsidR="001F368A" w:rsidRPr="008C3C96" w:rsidRDefault="001F368A" w:rsidP="00DC489A">
            <w:pPr>
              <w:pStyle w:val="dC-CommandLine"/>
              <w:rPr>
                <w:rFonts w:ascii="CiscoSansTT" w:hAnsi="CiscoSansTT" w:cs="CiscoSansTT"/>
                <w:sz w:val="20"/>
              </w:rPr>
            </w:pPr>
            <w:r w:rsidRPr="008C3C96">
              <w:rPr>
                <w:rFonts w:ascii="CiscoSansTT" w:hAnsi="CiscoSansTT" w:cs="CiscoSansTT"/>
                <w:sz w:val="20"/>
              </w:rPr>
              <w:t xml:space="preserve">  - </w:t>
            </w:r>
            <w:proofErr w:type="gramStart"/>
            <w:r w:rsidRPr="008C3C96">
              <w:rPr>
                <w:rFonts w:ascii="CiscoSansTT" w:hAnsi="CiscoSansTT" w:cs="CiscoSansTT"/>
                <w:sz w:val="20"/>
              </w:rPr>
              <w:t xml:space="preserve">{ </w:t>
            </w:r>
            <w:proofErr w:type="spellStart"/>
            <w:r w:rsidRPr="008C3C96">
              <w:rPr>
                <w:rFonts w:ascii="CiscoSansTT" w:hAnsi="CiscoSansTT" w:cs="CiscoSansTT"/>
                <w:sz w:val="20"/>
              </w:rPr>
              <w:t>vlan</w:t>
            </w:r>
            <w:proofErr w:type="gramEnd"/>
            <w:r w:rsidRPr="008C3C96">
              <w:rPr>
                <w:rFonts w:ascii="CiscoSansTT" w:hAnsi="CiscoSansTT" w:cs="CiscoSansTT"/>
                <w:sz w:val="20"/>
              </w:rPr>
              <w:t>_id</w:t>
            </w:r>
            <w:proofErr w:type="spellEnd"/>
            <w:r w:rsidRPr="008C3C96">
              <w:rPr>
                <w:rFonts w:ascii="CiscoSansTT" w:hAnsi="CiscoSansTT" w:cs="CiscoSansTT"/>
                <w:sz w:val="20"/>
              </w:rPr>
              <w:t xml:space="preserve">: 200, </w:t>
            </w:r>
            <w:proofErr w:type="spellStart"/>
            <w:r w:rsidRPr="008C3C96">
              <w:rPr>
                <w:rFonts w:ascii="CiscoSansTT" w:hAnsi="CiscoSansTT" w:cs="CiscoSansTT"/>
                <w:sz w:val="20"/>
              </w:rPr>
              <w:t>vni</w:t>
            </w:r>
            <w:proofErr w:type="spellEnd"/>
            <w:r w:rsidRPr="008C3C96">
              <w:rPr>
                <w:rFonts w:ascii="CiscoSansTT" w:hAnsi="CiscoSansTT" w:cs="CiscoSansTT"/>
                <w:sz w:val="20"/>
              </w:rPr>
              <w:t xml:space="preserve">: 50200, </w:t>
            </w:r>
            <w:proofErr w:type="spellStart"/>
            <w:r w:rsidRPr="008C3C96">
              <w:rPr>
                <w:rFonts w:ascii="CiscoSansTT" w:hAnsi="CiscoSansTT" w:cs="CiscoSansTT"/>
                <w:sz w:val="20"/>
              </w:rPr>
              <w:t>ip_add</w:t>
            </w:r>
            <w:proofErr w:type="spellEnd"/>
            <w:r w:rsidRPr="008C3C96">
              <w:rPr>
                <w:rFonts w:ascii="CiscoSansTT" w:hAnsi="CiscoSansTT" w:cs="CiscoSansTT"/>
                <w:sz w:val="20"/>
              </w:rPr>
              <w:t xml:space="preserve">: 172.21.200.1, mask: 24, </w:t>
            </w:r>
            <w:proofErr w:type="spellStart"/>
            <w:r w:rsidRPr="008C3C96">
              <w:rPr>
                <w:rFonts w:ascii="CiscoSansTT" w:hAnsi="CiscoSansTT" w:cs="CiscoSansTT"/>
                <w:sz w:val="20"/>
              </w:rPr>
              <w:t>vlan_name</w:t>
            </w:r>
            <w:proofErr w:type="spellEnd"/>
            <w:r w:rsidRPr="008C3C96">
              <w:rPr>
                <w:rFonts w:ascii="CiscoSansTT" w:hAnsi="CiscoSansTT" w:cs="CiscoSansTT"/>
                <w:sz w:val="20"/>
              </w:rPr>
              <w:t xml:space="preserve">: L2-VNI-200-Tenant1, </w:t>
            </w:r>
            <w:proofErr w:type="spellStart"/>
            <w:r w:rsidRPr="008C3C96">
              <w:rPr>
                <w:rFonts w:ascii="CiscoSansTT" w:hAnsi="CiscoSansTT" w:cs="CiscoSansTT"/>
                <w:sz w:val="20"/>
              </w:rPr>
              <w:t>mcast</w:t>
            </w:r>
            <w:proofErr w:type="spellEnd"/>
            <w:r w:rsidRPr="008C3C96">
              <w:rPr>
                <w:rFonts w:ascii="CiscoSansTT" w:hAnsi="CiscoSansTT" w:cs="CiscoSansTT"/>
                <w:sz w:val="20"/>
              </w:rPr>
              <w:t>: 239.0.0.200 }</w:t>
            </w:r>
          </w:p>
          <w:p w14:paraId="48ED009E" w14:textId="77777777" w:rsidR="001F368A" w:rsidRPr="008C3C96" w:rsidRDefault="001F368A" w:rsidP="00DC489A">
            <w:pPr>
              <w:pStyle w:val="dC-CommandLine"/>
              <w:rPr>
                <w:rFonts w:ascii="CiscoSansTT" w:hAnsi="CiscoSansTT" w:cs="CiscoSansTT"/>
                <w:sz w:val="20"/>
              </w:rPr>
            </w:pPr>
            <w:r w:rsidRPr="008C3C96">
              <w:rPr>
                <w:rFonts w:ascii="CiscoSansTT" w:hAnsi="CiscoSansTT" w:cs="CiscoSansTT"/>
                <w:sz w:val="20"/>
              </w:rPr>
              <w:t xml:space="preserve">  - </w:t>
            </w:r>
            <w:proofErr w:type="gramStart"/>
            <w:r w:rsidRPr="008C3C96">
              <w:rPr>
                <w:rFonts w:ascii="CiscoSansTT" w:hAnsi="CiscoSansTT" w:cs="CiscoSansTT"/>
                <w:sz w:val="20"/>
              </w:rPr>
              <w:t xml:space="preserve">{ </w:t>
            </w:r>
            <w:proofErr w:type="spellStart"/>
            <w:r w:rsidRPr="008C3C96">
              <w:rPr>
                <w:rFonts w:ascii="CiscoSansTT" w:hAnsi="CiscoSansTT" w:cs="CiscoSansTT"/>
                <w:sz w:val="20"/>
              </w:rPr>
              <w:t>vlan</w:t>
            </w:r>
            <w:proofErr w:type="gramEnd"/>
            <w:r w:rsidRPr="008C3C96">
              <w:rPr>
                <w:rFonts w:ascii="CiscoSansTT" w:hAnsi="CiscoSansTT" w:cs="CiscoSansTT"/>
                <w:sz w:val="20"/>
              </w:rPr>
              <w:t>_id</w:t>
            </w:r>
            <w:proofErr w:type="spellEnd"/>
            <w:r w:rsidRPr="008C3C96">
              <w:rPr>
                <w:rFonts w:ascii="CiscoSansTT" w:hAnsi="CiscoSansTT" w:cs="CiscoSansTT"/>
                <w:sz w:val="20"/>
              </w:rPr>
              <w:t xml:space="preserve">: 201, </w:t>
            </w:r>
            <w:proofErr w:type="spellStart"/>
            <w:r w:rsidRPr="008C3C96">
              <w:rPr>
                <w:rFonts w:ascii="CiscoSansTT" w:hAnsi="CiscoSansTT" w:cs="CiscoSansTT"/>
                <w:sz w:val="20"/>
              </w:rPr>
              <w:t>vni</w:t>
            </w:r>
            <w:proofErr w:type="spellEnd"/>
            <w:r w:rsidRPr="008C3C96">
              <w:rPr>
                <w:rFonts w:ascii="CiscoSansTT" w:hAnsi="CiscoSansTT" w:cs="CiscoSansTT"/>
                <w:sz w:val="20"/>
              </w:rPr>
              <w:t xml:space="preserve">: 50201, </w:t>
            </w:r>
            <w:proofErr w:type="spellStart"/>
            <w:r w:rsidRPr="008C3C96">
              <w:rPr>
                <w:rFonts w:ascii="CiscoSansTT" w:hAnsi="CiscoSansTT" w:cs="CiscoSansTT"/>
                <w:sz w:val="20"/>
              </w:rPr>
              <w:t>ip_add</w:t>
            </w:r>
            <w:proofErr w:type="spellEnd"/>
            <w:r w:rsidRPr="008C3C96">
              <w:rPr>
                <w:rFonts w:ascii="CiscoSansTT" w:hAnsi="CiscoSansTT" w:cs="CiscoSansTT"/>
                <w:sz w:val="20"/>
              </w:rPr>
              <w:t xml:space="preserve">: 172.21.201.1, mask: 24, </w:t>
            </w:r>
            <w:proofErr w:type="spellStart"/>
            <w:r w:rsidRPr="008C3C96">
              <w:rPr>
                <w:rFonts w:ascii="CiscoSansTT" w:hAnsi="CiscoSansTT" w:cs="CiscoSansTT"/>
                <w:sz w:val="20"/>
              </w:rPr>
              <w:t>vlan_name</w:t>
            </w:r>
            <w:proofErr w:type="spellEnd"/>
            <w:r w:rsidRPr="008C3C96">
              <w:rPr>
                <w:rFonts w:ascii="CiscoSansTT" w:hAnsi="CiscoSansTT" w:cs="CiscoSansTT"/>
                <w:sz w:val="20"/>
              </w:rPr>
              <w:t xml:space="preserve">: L2-VNI-201-Tenant1, </w:t>
            </w:r>
            <w:proofErr w:type="spellStart"/>
            <w:r w:rsidRPr="008C3C96">
              <w:rPr>
                <w:rFonts w:ascii="CiscoSansTT" w:hAnsi="CiscoSansTT" w:cs="CiscoSansTT"/>
                <w:sz w:val="20"/>
              </w:rPr>
              <w:t>mcast</w:t>
            </w:r>
            <w:proofErr w:type="spellEnd"/>
            <w:r w:rsidRPr="008C3C96">
              <w:rPr>
                <w:rFonts w:ascii="CiscoSansTT" w:hAnsi="CiscoSansTT" w:cs="CiscoSansTT"/>
                <w:sz w:val="20"/>
              </w:rPr>
              <w:t>: 239.0.0.201 }</w:t>
            </w:r>
          </w:p>
        </w:tc>
      </w:tr>
    </w:tbl>
    <w:p w14:paraId="1DA26A89" w14:textId="77777777" w:rsidR="001F368A" w:rsidRPr="008C3C96" w:rsidRDefault="001F368A" w:rsidP="001F368A">
      <w:pPr>
        <w:pStyle w:val="dC-Normal"/>
        <w:rPr>
          <w:rFonts w:ascii="CiscoSansTT" w:hAnsi="CiscoSansTT" w:cs="CiscoSansTT"/>
        </w:rPr>
      </w:pPr>
      <w:r w:rsidRPr="008C3C96">
        <w:rPr>
          <w:rFonts w:ascii="CiscoSansTT" w:hAnsi="CiscoSansTT" w:cs="CiscoSansTT"/>
          <w:noProof/>
          <w:lang w:eastAsia="zh-CN"/>
        </w:rPr>
        <w:lastRenderedPageBreak/>
        <w:drawing>
          <wp:inline distT="0" distB="0" distL="0" distR="0" wp14:anchorId="3A5A5863" wp14:editId="36FD9513">
            <wp:extent cx="4838700" cy="2524125"/>
            <wp:effectExtent l="0" t="0" r="0" b="9525"/>
            <wp:docPr id="1212249207" name="Picture 1212249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838700" cy="2524125"/>
                    </a:xfrm>
                    <a:prstGeom prst="rect">
                      <a:avLst/>
                    </a:prstGeom>
                  </pic:spPr>
                </pic:pic>
              </a:graphicData>
            </a:graphic>
          </wp:inline>
        </w:drawing>
      </w:r>
    </w:p>
    <w:p w14:paraId="7ADDBEF7" w14:textId="77777777" w:rsidR="001F368A" w:rsidRPr="008C3C96" w:rsidRDefault="001F368A" w:rsidP="001F368A">
      <w:pPr>
        <w:pStyle w:val="dC-Normal"/>
        <w:rPr>
          <w:rFonts w:ascii="CiscoSansTT" w:hAnsi="CiscoSansTT" w:cs="CiscoSansTT"/>
          <w:sz w:val="24"/>
          <w:szCs w:val="24"/>
        </w:rPr>
      </w:pPr>
      <w:r w:rsidRPr="008C3C96">
        <w:rPr>
          <w:rFonts w:ascii="CiscoSansTT" w:hAnsi="CiscoSansTT" w:cs="CiscoSansTT"/>
          <w:sz w:val="24"/>
          <w:szCs w:val="24"/>
        </w:rPr>
        <w:t xml:space="preserve">Edit playbook file </w:t>
      </w:r>
      <w:r w:rsidRPr="008C3C96">
        <w:rPr>
          <w:rFonts w:ascii="CiscoSansTT" w:hAnsi="CiscoSansTT" w:cs="CiscoSansTT"/>
          <w:b/>
          <w:sz w:val="24"/>
          <w:szCs w:val="24"/>
        </w:rPr>
        <w:t>‘</w:t>
      </w:r>
      <w:proofErr w:type="spellStart"/>
      <w:r w:rsidRPr="008C3C96">
        <w:rPr>
          <w:rFonts w:ascii="CiscoSansTT" w:hAnsi="CiscoSansTT" w:cs="CiscoSansTT"/>
          <w:b/>
          <w:sz w:val="24"/>
          <w:szCs w:val="24"/>
        </w:rPr>
        <w:t>mail.yml</w:t>
      </w:r>
      <w:proofErr w:type="spellEnd"/>
      <w:r w:rsidRPr="008C3C96">
        <w:rPr>
          <w:rFonts w:ascii="CiscoSansTT" w:hAnsi="CiscoSansTT" w:cs="CiscoSansTT"/>
          <w:b/>
          <w:sz w:val="24"/>
          <w:szCs w:val="24"/>
        </w:rPr>
        <w:t xml:space="preserve">’ </w:t>
      </w:r>
      <w:r w:rsidRPr="008C3C96">
        <w:rPr>
          <w:rFonts w:ascii="CiscoSansTT" w:hAnsi="CiscoSansTT" w:cs="CiscoSansTT"/>
          <w:sz w:val="24"/>
          <w:szCs w:val="24"/>
        </w:rPr>
        <w:t>for “</w:t>
      </w:r>
      <w:proofErr w:type="spellStart"/>
      <w:r w:rsidRPr="008C3C96">
        <w:rPr>
          <w:rFonts w:ascii="CiscoSansTT" w:hAnsi="CiscoSansTT" w:cs="CiscoSansTT"/>
          <w:b/>
          <w:sz w:val="24"/>
          <w:szCs w:val="24"/>
        </w:rPr>
        <w:t>vni_provision</w:t>
      </w:r>
      <w:proofErr w:type="spellEnd"/>
      <w:r w:rsidRPr="008C3C96">
        <w:rPr>
          <w:rFonts w:ascii="CiscoSansTT" w:hAnsi="CiscoSansTT" w:cs="CiscoSansTT"/>
          <w:b/>
          <w:sz w:val="24"/>
          <w:szCs w:val="24"/>
        </w:rPr>
        <w:t xml:space="preserve">” </w:t>
      </w:r>
      <w:r w:rsidRPr="008C3C96">
        <w:rPr>
          <w:rFonts w:ascii="CiscoSansTT" w:hAnsi="CiscoSansTT" w:cs="CiscoSansTT"/>
          <w:sz w:val="24"/>
          <w:szCs w:val="24"/>
        </w:rPr>
        <w:t xml:space="preserve">role under </w:t>
      </w:r>
      <w:r w:rsidRPr="008C3C96">
        <w:rPr>
          <w:rFonts w:ascii="CiscoSansTT" w:hAnsi="CiscoSansTT" w:cs="CiscoSansTT"/>
          <w:b/>
          <w:sz w:val="24"/>
          <w:szCs w:val="24"/>
        </w:rPr>
        <w:t>“/root/LTRDCN-1572/roles/</w:t>
      </w:r>
      <w:proofErr w:type="spellStart"/>
      <w:r w:rsidRPr="008C3C96">
        <w:rPr>
          <w:rFonts w:ascii="CiscoSansTT" w:hAnsi="CiscoSansTT" w:cs="CiscoSansTT"/>
          <w:b/>
          <w:sz w:val="24"/>
          <w:szCs w:val="24"/>
        </w:rPr>
        <w:t>vni_provision</w:t>
      </w:r>
      <w:proofErr w:type="spellEnd"/>
      <w:r w:rsidRPr="008C3C96">
        <w:rPr>
          <w:rFonts w:ascii="CiscoSansTT" w:hAnsi="CiscoSansTT" w:cs="CiscoSansTT"/>
          <w:b/>
          <w:sz w:val="24"/>
          <w:szCs w:val="24"/>
        </w:rPr>
        <w:t>/tasks</w:t>
      </w:r>
      <w:r w:rsidRPr="008C3C96">
        <w:rPr>
          <w:rFonts w:ascii="CiscoSansTT" w:hAnsi="CiscoSansTT" w:cs="CiscoSansTT"/>
          <w:sz w:val="24"/>
          <w:szCs w:val="24"/>
        </w:rPr>
        <w:t>”</w:t>
      </w:r>
    </w:p>
    <w:p w14:paraId="27F40896" w14:textId="77777777" w:rsidR="001F368A" w:rsidRPr="008C3C96" w:rsidRDefault="001F368A" w:rsidP="001F368A">
      <w:pPr>
        <w:pStyle w:val="dC-Note"/>
        <w:rPr>
          <w:rFonts w:ascii="CiscoSansTT" w:hAnsi="CiscoSansTT" w:cs="CiscoSansTT"/>
          <w:b/>
        </w:rPr>
      </w:pPr>
      <w:r w:rsidRPr="008C3C96">
        <w:rPr>
          <w:rFonts w:ascii="CiscoSansTT" w:hAnsi="CiscoSansTT" w:cs="CiscoSansTT"/>
          <w:b/>
        </w:rPr>
        <w:t xml:space="preserve">Note: It is recommended to write your playbook and learn from mistakes, but file is also available in the box folder if you prefer to reuse. </w:t>
      </w:r>
    </w:p>
    <w:p w14:paraId="57FA29E6" w14:textId="77777777" w:rsidR="001F368A" w:rsidRPr="008C3C96" w:rsidRDefault="001F368A" w:rsidP="001F368A">
      <w:pPr>
        <w:pStyle w:val="dC-Normal"/>
        <w:rPr>
          <w:rFonts w:ascii="CiscoSansTT" w:hAnsi="CiscoSansTT" w:cs="CiscoSansTT"/>
        </w:rPr>
      </w:pPr>
      <w:r w:rsidRPr="008C3C96">
        <w:rPr>
          <w:rFonts w:ascii="CiscoSansTT" w:hAnsi="CiscoSansTT" w:cs="CiscoSansTT"/>
          <w:noProof/>
          <w:lang w:eastAsia="zh-CN"/>
        </w:rPr>
        <w:lastRenderedPageBreak/>
        <w:drawing>
          <wp:inline distT="0" distB="0" distL="0" distR="0" wp14:anchorId="394CBBD7" wp14:editId="4FCEFAF3">
            <wp:extent cx="3475355" cy="8458200"/>
            <wp:effectExtent l="0" t="0" r="0" b="0"/>
            <wp:docPr id="1212249208" name="Picture 1212249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475355" cy="8458200"/>
                    </a:xfrm>
                    <a:prstGeom prst="rect">
                      <a:avLst/>
                    </a:prstGeom>
                  </pic:spPr>
                </pic:pic>
              </a:graphicData>
            </a:graphic>
          </wp:inline>
        </w:drawing>
      </w:r>
    </w:p>
    <w:tbl>
      <w:tblPr>
        <w:tblStyle w:val="TableGrid"/>
        <w:tblW w:w="0" w:type="auto"/>
        <w:tblLook w:val="04A0" w:firstRow="1" w:lastRow="0" w:firstColumn="1" w:lastColumn="0" w:noHBand="0" w:noVBand="1"/>
      </w:tblPr>
      <w:tblGrid>
        <w:gridCol w:w="9016"/>
      </w:tblGrid>
      <w:tr w:rsidR="001F368A" w:rsidRPr="008C3C96" w14:paraId="39BF4DA3" w14:textId="77777777" w:rsidTr="00DC489A">
        <w:tc>
          <w:tcPr>
            <w:tcW w:w="10416" w:type="dxa"/>
          </w:tcPr>
          <w:p w14:paraId="33263A5E" w14:textId="77777777" w:rsidR="001F368A" w:rsidRPr="008C3C96" w:rsidRDefault="001F368A" w:rsidP="00DC489A">
            <w:pPr>
              <w:pStyle w:val="dC-CommandLine"/>
              <w:rPr>
                <w:rFonts w:ascii="CiscoSansTT" w:hAnsi="CiscoSansTT" w:cs="CiscoSansTT"/>
                <w:sz w:val="18"/>
              </w:rPr>
            </w:pPr>
            <w:r w:rsidRPr="008C3C96">
              <w:rPr>
                <w:rFonts w:ascii="CiscoSansTT" w:hAnsi="CiscoSansTT" w:cs="CiscoSansTT"/>
                <w:sz w:val="18"/>
              </w:rPr>
              <w:t>---</w:t>
            </w:r>
          </w:p>
          <w:p w14:paraId="5C99EB82" w14:textId="77777777" w:rsidR="001F368A" w:rsidRPr="008C3C96" w:rsidRDefault="001F368A" w:rsidP="00DC489A">
            <w:pPr>
              <w:pStyle w:val="dC-CommandLine"/>
              <w:rPr>
                <w:rFonts w:ascii="CiscoSansTT" w:hAnsi="CiscoSansTT" w:cs="CiscoSansTT"/>
                <w:sz w:val="18"/>
              </w:rPr>
            </w:pPr>
            <w:r w:rsidRPr="008C3C96">
              <w:rPr>
                <w:rFonts w:ascii="CiscoSansTT" w:hAnsi="CiscoSansTT" w:cs="CiscoSansTT"/>
                <w:sz w:val="18"/>
              </w:rPr>
              <w:t xml:space="preserve"># tasks file for </w:t>
            </w:r>
            <w:proofErr w:type="spellStart"/>
            <w:r w:rsidRPr="008C3C96">
              <w:rPr>
                <w:rFonts w:ascii="CiscoSansTT" w:hAnsi="CiscoSansTT" w:cs="CiscoSansTT"/>
                <w:sz w:val="18"/>
              </w:rPr>
              <w:t>vni_provision</w:t>
            </w:r>
            <w:proofErr w:type="spellEnd"/>
          </w:p>
          <w:p w14:paraId="17ECBF62" w14:textId="77777777" w:rsidR="001F368A" w:rsidRPr="008C3C96" w:rsidRDefault="001F368A" w:rsidP="00DC489A">
            <w:pPr>
              <w:pStyle w:val="dC-CommandLine"/>
              <w:rPr>
                <w:rFonts w:ascii="CiscoSansTT" w:hAnsi="CiscoSansTT" w:cs="CiscoSansTT"/>
                <w:sz w:val="18"/>
              </w:rPr>
            </w:pPr>
            <w:r w:rsidRPr="008C3C96">
              <w:rPr>
                <w:rFonts w:ascii="CiscoSansTT" w:hAnsi="CiscoSansTT" w:cs="CiscoSansTT"/>
                <w:sz w:val="18"/>
              </w:rPr>
              <w:t xml:space="preserve">       - name: Configure VLAN to VNI</w:t>
            </w:r>
          </w:p>
          <w:p w14:paraId="7076CE51" w14:textId="77777777" w:rsidR="001F368A" w:rsidRPr="008C3C96" w:rsidRDefault="001F368A" w:rsidP="00DC489A">
            <w:pPr>
              <w:pStyle w:val="dC-CommandLine"/>
              <w:rPr>
                <w:rFonts w:ascii="CiscoSansTT" w:hAnsi="CiscoSansTT" w:cs="CiscoSansTT"/>
                <w:sz w:val="18"/>
              </w:rPr>
            </w:pPr>
            <w:r w:rsidRPr="008C3C96">
              <w:rPr>
                <w:rFonts w:ascii="CiscoSansTT" w:hAnsi="CiscoSansTT" w:cs="CiscoSansTT"/>
                <w:sz w:val="18"/>
              </w:rPr>
              <w:t xml:space="preserve">         </w:t>
            </w:r>
            <w:proofErr w:type="spellStart"/>
            <w:r w:rsidRPr="008C3C96">
              <w:rPr>
                <w:rFonts w:ascii="CiscoSansTT" w:hAnsi="CiscoSansTT" w:cs="CiscoSansTT"/>
                <w:sz w:val="18"/>
              </w:rPr>
              <w:t>nxos_vlan</w:t>
            </w:r>
            <w:proofErr w:type="spellEnd"/>
            <w:r w:rsidRPr="008C3C96">
              <w:rPr>
                <w:rFonts w:ascii="CiscoSansTT" w:hAnsi="CiscoSansTT" w:cs="CiscoSansTT"/>
                <w:sz w:val="18"/>
              </w:rPr>
              <w:t>:</w:t>
            </w:r>
          </w:p>
          <w:p w14:paraId="18D5F0B7" w14:textId="77777777" w:rsidR="001F368A" w:rsidRPr="008C3C96" w:rsidRDefault="001F368A" w:rsidP="00DC489A">
            <w:pPr>
              <w:pStyle w:val="dC-CommandLine"/>
              <w:rPr>
                <w:rFonts w:ascii="CiscoSansTT" w:hAnsi="CiscoSansTT" w:cs="CiscoSansTT"/>
                <w:sz w:val="18"/>
              </w:rPr>
            </w:pPr>
            <w:r w:rsidRPr="008C3C96">
              <w:rPr>
                <w:rFonts w:ascii="CiscoSansTT" w:hAnsi="CiscoSansTT" w:cs="CiscoSansTT"/>
                <w:sz w:val="18"/>
              </w:rPr>
              <w:lastRenderedPageBreak/>
              <w:t xml:space="preserve">           </w:t>
            </w:r>
            <w:proofErr w:type="spellStart"/>
            <w:r w:rsidRPr="008C3C96">
              <w:rPr>
                <w:rFonts w:ascii="CiscoSansTT" w:hAnsi="CiscoSansTT" w:cs="CiscoSansTT"/>
                <w:sz w:val="18"/>
              </w:rPr>
              <w:t>vlan_id</w:t>
            </w:r>
            <w:proofErr w:type="spellEnd"/>
            <w:r w:rsidRPr="008C3C96">
              <w:rPr>
                <w:rFonts w:ascii="CiscoSansTT" w:hAnsi="CiscoSansTT" w:cs="CiscoSansTT"/>
                <w:sz w:val="18"/>
              </w:rPr>
              <w:t>: "</w:t>
            </w:r>
            <w:proofErr w:type="gramStart"/>
            <w:r w:rsidRPr="008C3C96">
              <w:rPr>
                <w:rFonts w:ascii="CiscoSansTT" w:hAnsi="CiscoSansTT" w:cs="CiscoSansTT"/>
                <w:sz w:val="18"/>
              </w:rPr>
              <w:t xml:space="preserve">{{ </w:t>
            </w:r>
            <w:proofErr w:type="spellStart"/>
            <w:r w:rsidRPr="008C3C96">
              <w:rPr>
                <w:rFonts w:ascii="CiscoSansTT" w:hAnsi="CiscoSansTT" w:cs="CiscoSansTT"/>
                <w:sz w:val="18"/>
              </w:rPr>
              <w:t>item</w:t>
            </w:r>
            <w:proofErr w:type="gramEnd"/>
            <w:r w:rsidRPr="008C3C96">
              <w:rPr>
                <w:rFonts w:ascii="CiscoSansTT" w:hAnsi="CiscoSansTT" w:cs="CiscoSansTT"/>
                <w:sz w:val="18"/>
              </w:rPr>
              <w:t>.vlan_id</w:t>
            </w:r>
            <w:proofErr w:type="spellEnd"/>
            <w:r w:rsidRPr="008C3C96">
              <w:rPr>
                <w:rFonts w:ascii="CiscoSansTT" w:hAnsi="CiscoSansTT" w:cs="CiscoSansTT"/>
                <w:sz w:val="18"/>
              </w:rPr>
              <w:t xml:space="preserve"> }}"</w:t>
            </w:r>
          </w:p>
          <w:p w14:paraId="6280568C" w14:textId="77777777" w:rsidR="001F368A" w:rsidRPr="008C3C96" w:rsidRDefault="001F368A" w:rsidP="00DC489A">
            <w:pPr>
              <w:pStyle w:val="dC-CommandLine"/>
              <w:rPr>
                <w:rFonts w:ascii="CiscoSansTT" w:hAnsi="CiscoSansTT" w:cs="CiscoSansTT"/>
                <w:sz w:val="18"/>
              </w:rPr>
            </w:pPr>
            <w:r w:rsidRPr="008C3C96">
              <w:rPr>
                <w:rFonts w:ascii="CiscoSansTT" w:hAnsi="CiscoSansTT" w:cs="CiscoSansTT"/>
                <w:sz w:val="18"/>
              </w:rPr>
              <w:t xml:space="preserve">           </w:t>
            </w:r>
            <w:proofErr w:type="spellStart"/>
            <w:r w:rsidRPr="008C3C96">
              <w:rPr>
                <w:rFonts w:ascii="CiscoSansTT" w:hAnsi="CiscoSansTT" w:cs="CiscoSansTT"/>
                <w:sz w:val="18"/>
              </w:rPr>
              <w:t>mapped_vni</w:t>
            </w:r>
            <w:proofErr w:type="spellEnd"/>
            <w:r w:rsidRPr="008C3C96">
              <w:rPr>
                <w:rFonts w:ascii="CiscoSansTT" w:hAnsi="CiscoSansTT" w:cs="CiscoSansTT"/>
                <w:sz w:val="18"/>
              </w:rPr>
              <w:t>: "</w:t>
            </w:r>
            <w:proofErr w:type="gramStart"/>
            <w:r w:rsidRPr="008C3C96">
              <w:rPr>
                <w:rFonts w:ascii="CiscoSansTT" w:hAnsi="CiscoSansTT" w:cs="CiscoSansTT"/>
                <w:sz w:val="18"/>
              </w:rPr>
              <w:t xml:space="preserve">{{ </w:t>
            </w:r>
            <w:proofErr w:type="spellStart"/>
            <w:r w:rsidRPr="008C3C96">
              <w:rPr>
                <w:rFonts w:ascii="CiscoSansTT" w:hAnsi="CiscoSansTT" w:cs="CiscoSansTT"/>
                <w:sz w:val="18"/>
              </w:rPr>
              <w:t>item.vni</w:t>
            </w:r>
            <w:proofErr w:type="spellEnd"/>
            <w:proofErr w:type="gramEnd"/>
            <w:r w:rsidRPr="008C3C96">
              <w:rPr>
                <w:rFonts w:ascii="CiscoSansTT" w:hAnsi="CiscoSansTT" w:cs="CiscoSansTT"/>
                <w:sz w:val="18"/>
              </w:rPr>
              <w:t xml:space="preserve"> }}"</w:t>
            </w:r>
          </w:p>
          <w:p w14:paraId="7085304B" w14:textId="77777777" w:rsidR="001F368A" w:rsidRPr="008C3C96" w:rsidRDefault="001F368A" w:rsidP="00DC489A">
            <w:pPr>
              <w:pStyle w:val="dC-CommandLine"/>
              <w:rPr>
                <w:rFonts w:ascii="CiscoSansTT" w:hAnsi="CiscoSansTT" w:cs="CiscoSansTT"/>
                <w:sz w:val="18"/>
              </w:rPr>
            </w:pPr>
            <w:r w:rsidRPr="008C3C96">
              <w:rPr>
                <w:rFonts w:ascii="CiscoSansTT" w:hAnsi="CiscoSansTT" w:cs="CiscoSansTT"/>
                <w:sz w:val="18"/>
              </w:rPr>
              <w:t xml:space="preserve">           name: "</w:t>
            </w:r>
            <w:proofErr w:type="gramStart"/>
            <w:r w:rsidRPr="008C3C96">
              <w:rPr>
                <w:rFonts w:ascii="CiscoSansTT" w:hAnsi="CiscoSansTT" w:cs="CiscoSansTT"/>
                <w:sz w:val="18"/>
              </w:rPr>
              <w:t xml:space="preserve">{{ </w:t>
            </w:r>
            <w:proofErr w:type="spellStart"/>
            <w:r w:rsidRPr="008C3C96">
              <w:rPr>
                <w:rFonts w:ascii="CiscoSansTT" w:hAnsi="CiscoSansTT" w:cs="CiscoSansTT"/>
                <w:sz w:val="18"/>
              </w:rPr>
              <w:t>item</w:t>
            </w:r>
            <w:proofErr w:type="gramEnd"/>
            <w:r w:rsidRPr="008C3C96">
              <w:rPr>
                <w:rFonts w:ascii="CiscoSansTT" w:hAnsi="CiscoSansTT" w:cs="CiscoSansTT"/>
                <w:sz w:val="18"/>
              </w:rPr>
              <w:t>.vlan_name</w:t>
            </w:r>
            <w:proofErr w:type="spellEnd"/>
            <w:r w:rsidRPr="008C3C96">
              <w:rPr>
                <w:rFonts w:ascii="CiscoSansTT" w:hAnsi="CiscoSansTT" w:cs="CiscoSansTT"/>
                <w:sz w:val="18"/>
              </w:rPr>
              <w:t xml:space="preserve"> }}"</w:t>
            </w:r>
          </w:p>
          <w:p w14:paraId="409A9B9E" w14:textId="77777777" w:rsidR="001F368A" w:rsidRPr="008C3C96" w:rsidRDefault="001F368A" w:rsidP="00DC489A">
            <w:pPr>
              <w:pStyle w:val="dC-CommandLine"/>
              <w:rPr>
                <w:rFonts w:ascii="CiscoSansTT" w:hAnsi="CiscoSansTT" w:cs="CiscoSansTT"/>
                <w:sz w:val="18"/>
              </w:rPr>
            </w:pPr>
            <w:r w:rsidRPr="008C3C96">
              <w:rPr>
                <w:rFonts w:ascii="CiscoSansTT" w:hAnsi="CiscoSansTT" w:cs="CiscoSansTT"/>
                <w:sz w:val="18"/>
              </w:rPr>
              <w:t xml:space="preserve">           provider: "</w:t>
            </w:r>
            <w:proofErr w:type="gramStart"/>
            <w:r w:rsidRPr="008C3C96">
              <w:rPr>
                <w:rFonts w:ascii="CiscoSansTT" w:hAnsi="CiscoSansTT" w:cs="CiscoSansTT"/>
                <w:sz w:val="18"/>
              </w:rPr>
              <w:t xml:space="preserve">{{ </w:t>
            </w:r>
            <w:proofErr w:type="spellStart"/>
            <w:r w:rsidRPr="008C3C96">
              <w:rPr>
                <w:rFonts w:ascii="CiscoSansTT" w:hAnsi="CiscoSansTT" w:cs="CiscoSansTT"/>
                <w:sz w:val="18"/>
              </w:rPr>
              <w:t>nxos</w:t>
            </w:r>
            <w:proofErr w:type="gramEnd"/>
            <w:r w:rsidRPr="008C3C96">
              <w:rPr>
                <w:rFonts w:ascii="CiscoSansTT" w:hAnsi="CiscoSansTT" w:cs="CiscoSansTT"/>
                <w:sz w:val="18"/>
              </w:rPr>
              <w:t>_provider</w:t>
            </w:r>
            <w:proofErr w:type="spellEnd"/>
            <w:r w:rsidRPr="008C3C96">
              <w:rPr>
                <w:rFonts w:ascii="CiscoSansTT" w:hAnsi="CiscoSansTT" w:cs="CiscoSansTT"/>
                <w:sz w:val="18"/>
              </w:rPr>
              <w:t xml:space="preserve"> }}"</w:t>
            </w:r>
          </w:p>
          <w:p w14:paraId="0650C54F" w14:textId="77777777" w:rsidR="001F368A" w:rsidRPr="008C3C96" w:rsidRDefault="001F368A" w:rsidP="00DC489A">
            <w:pPr>
              <w:pStyle w:val="dC-CommandLine"/>
              <w:rPr>
                <w:rFonts w:ascii="CiscoSansTT" w:hAnsi="CiscoSansTT" w:cs="CiscoSansTT"/>
                <w:sz w:val="18"/>
              </w:rPr>
            </w:pPr>
            <w:r w:rsidRPr="008C3C96">
              <w:rPr>
                <w:rFonts w:ascii="CiscoSansTT" w:hAnsi="CiscoSansTT" w:cs="CiscoSansTT"/>
                <w:sz w:val="18"/>
              </w:rPr>
              <w:t xml:space="preserve">         </w:t>
            </w:r>
            <w:proofErr w:type="spellStart"/>
            <w:r w:rsidRPr="008C3C96">
              <w:rPr>
                <w:rFonts w:ascii="CiscoSansTT" w:hAnsi="CiscoSansTT" w:cs="CiscoSansTT"/>
                <w:sz w:val="18"/>
              </w:rPr>
              <w:t>with_items</w:t>
            </w:r>
            <w:proofErr w:type="spellEnd"/>
            <w:r w:rsidRPr="008C3C96">
              <w:rPr>
                <w:rFonts w:ascii="CiscoSansTT" w:hAnsi="CiscoSansTT" w:cs="CiscoSansTT"/>
                <w:sz w:val="18"/>
              </w:rPr>
              <w:t>:</w:t>
            </w:r>
          </w:p>
          <w:p w14:paraId="63AE110F" w14:textId="77777777" w:rsidR="001F368A" w:rsidRPr="008C3C96" w:rsidRDefault="001F368A" w:rsidP="00DC489A">
            <w:pPr>
              <w:pStyle w:val="dC-CommandLine"/>
              <w:rPr>
                <w:rFonts w:ascii="CiscoSansTT" w:hAnsi="CiscoSansTT" w:cs="CiscoSansTT"/>
                <w:sz w:val="18"/>
              </w:rPr>
            </w:pPr>
            <w:r w:rsidRPr="008C3C96">
              <w:rPr>
                <w:rFonts w:ascii="CiscoSansTT" w:hAnsi="CiscoSansTT" w:cs="CiscoSansTT"/>
                <w:sz w:val="18"/>
              </w:rPr>
              <w:t xml:space="preserve">         - "</w:t>
            </w:r>
            <w:proofErr w:type="gramStart"/>
            <w:r w:rsidRPr="008C3C96">
              <w:rPr>
                <w:rFonts w:ascii="CiscoSansTT" w:hAnsi="CiscoSansTT" w:cs="CiscoSansTT"/>
                <w:sz w:val="18"/>
              </w:rPr>
              <w:t>{{ L</w:t>
            </w:r>
            <w:proofErr w:type="gramEnd"/>
            <w:r w:rsidRPr="008C3C96">
              <w:rPr>
                <w:rFonts w:ascii="CiscoSansTT" w:hAnsi="CiscoSansTT" w:cs="CiscoSansTT"/>
                <w:sz w:val="18"/>
              </w:rPr>
              <w:t>2VNI }}"</w:t>
            </w:r>
          </w:p>
          <w:p w14:paraId="27D1507B" w14:textId="77777777" w:rsidR="001F368A" w:rsidRPr="008C3C96" w:rsidRDefault="001F368A" w:rsidP="00DC489A">
            <w:pPr>
              <w:pStyle w:val="dC-CommandLine"/>
              <w:rPr>
                <w:rFonts w:ascii="CiscoSansTT" w:hAnsi="CiscoSansTT" w:cs="CiscoSansTT"/>
                <w:sz w:val="18"/>
              </w:rPr>
            </w:pPr>
            <w:r w:rsidRPr="008C3C96">
              <w:rPr>
                <w:rFonts w:ascii="CiscoSansTT" w:hAnsi="CiscoSansTT" w:cs="CiscoSansTT"/>
                <w:sz w:val="18"/>
              </w:rPr>
              <w:t xml:space="preserve">       - name: Configure L2VNI</w:t>
            </w:r>
          </w:p>
          <w:p w14:paraId="240944F8" w14:textId="77777777" w:rsidR="001F368A" w:rsidRPr="008C3C96" w:rsidRDefault="001F368A" w:rsidP="00DC489A">
            <w:pPr>
              <w:pStyle w:val="dC-CommandLine"/>
              <w:rPr>
                <w:rFonts w:ascii="CiscoSansTT" w:hAnsi="CiscoSansTT" w:cs="CiscoSansTT"/>
                <w:sz w:val="18"/>
              </w:rPr>
            </w:pPr>
            <w:r w:rsidRPr="008C3C96">
              <w:rPr>
                <w:rFonts w:ascii="CiscoSansTT" w:hAnsi="CiscoSansTT" w:cs="CiscoSansTT"/>
                <w:sz w:val="18"/>
              </w:rPr>
              <w:t xml:space="preserve">         </w:t>
            </w:r>
            <w:proofErr w:type="spellStart"/>
            <w:r w:rsidRPr="008C3C96">
              <w:rPr>
                <w:rFonts w:ascii="CiscoSansTT" w:hAnsi="CiscoSansTT" w:cs="CiscoSansTT"/>
                <w:sz w:val="18"/>
              </w:rPr>
              <w:t>nxos_interface</w:t>
            </w:r>
            <w:proofErr w:type="spellEnd"/>
            <w:r w:rsidRPr="008C3C96">
              <w:rPr>
                <w:rFonts w:ascii="CiscoSansTT" w:hAnsi="CiscoSansTT" w:cs="CiscoSansTT"/>
                <w:sz w:val="18"/>
              </w:rPr>
              <w:t>:</w:t>
            </w:r>
          </w:p>
          <w:p w14:paraId="12A7A01C" w14:textId="77777777" w:rsidR="001F368A" w:rsidRPr="008C3C96" w:rsidRDefault="001F368A" w:rsidP="00DC489A">
            <w:pPr>
              <w:pStyle w:val="dC-CommandLine"/>
              <w:rPr>
                <w:rFonts w:ascii="CiscoSansTT" w:hAnsi="CiscoSansTT" w:cs="CiscoSansTT"/>
                <w:sz w:val="18"/>
              </w:rPr>
            </w:pPr>
            <w:r w:rsidRPr="008C3C96">
              <w:rPr>
                <w:rFonts w:ascii="CiscoSansTT" w:hAnsi="CiscoSansTT" w:cs="CiscoSansTT"/>
                <w:sz w:val="18"/>
              </w:rPr>
              <w:t xml:space="preserve">           interface: </w:t>
            </w:r>
            <w:proofErr w:type="spellStart"/>
            <w:r w:rsidRPr="008C3C96">
              <w:rPr>
                <w:rFonts w:ascii="CiscoSansTT" w:hAnsi="CiscoSansTT" w:cs="CiscoSansTT"/>
                <w:sz w:val="18"/>
              </w:rPr>
              <w:t>vlan</w:t>
            </w:r>
            <w:proofErr w:type="spellEnd"/>
            <w:r w:rsidRPr="008C3C96">
              <w:rPr>
                <w:rFonts w:ascii="CiscoSansTT" w:hAnsi="CiscoSansTT" w:cs="CiscoSansTT"/>
                <w:sz w:val="18"/>
              </w:rPr>
              <w:t>"</w:t>
            </w:r>
            <w:proofErr w:type="gramStart"/>
            <w:r w:rsidRPr="008C3C96">
              <w:rPr>
                <w:rFonts w:ascii="CiscoSansTT" w:hAnsi="CiscoSansTT" w:cs="CiscoSansTT"/>
                <w:sz w:val="18"/>
              </w:rPr>
              <w:t xml:space="preserve">{{ </w:t>
            </w:r>
            <w:proofErr w:type="spellStart"/>
            <w:r w:rsidRPr="008C3C96">
              <w:rPr>
                <w:rFonts w:ascii="CiscoSansTT" w:hAnsi="CiscoSansTT" w:cs="CiscoSansTT"/>
                <w:sz w:val="18"/>
              </w:rPr>
              <w:t>item</w:t>
            </w:r>
            <w:proofErr w:type="gramEnd"/>
            <w:r w:rsidRPr="008C3C96">
              <w:rPr>
                <w:rFonts w:ascii="CiscoSansTT" w:hAnsi="CiscoSansTT" w:cs="CiscoSansTT"/>
                <w:sz w:val="18"/>
              </w:rPr>
              <w:t>.vlan_id</w:t>
            </w:r>
            <w:proofErr w:type="spellEnd"/>
            <w:r w:rsidRPr="008C3C96">
              <w:rPr>
                <w:rFonts w:ascii="CiscoSansTT" w:hAnsi="CiscoSansTT" w:cs="CiscoSansTT"/>
                <w:sz w:val="18"/>
              </w:rPr>
              <w:t xml:space="preserve"> }}"</w:t>
            </w:r>
          </w:p>
          <w:p w14:paraId="43B6069F" w14:textId="77777777" w:rsidR="001F368A" w:rsidRPr="008C3C96" w:rsidRDefault="001F368A" w:rsidP="00DC489A">
            <w:pPr>
              <w:pStyle w:val="dC-CommandLine"/>
              <w:rPr>
                <w:rFonts w:ascii="CiscoSansTT" w:hAnsi="CiscoSansTT" w:cs="CiscoSansTT"/>
                <w:sz w:val="18"/>
              </w:rPr>
            </w:pPr>
            <w:r w:rsidRPr="008C3C96">
              <w:rPr>
                <w:rFonts w:ascii="CiscoSansTT" w:hAnsi="CiscoSansTT" w:cs="CiscoSansTT"/>
                <w:sz w:val="18"/>
              </w:rPr>
              <w:t xml:space="preserve">           provider: "</w:t>
            </w:r>
            <w:proofErr w:type="gramStart"/>
            <w:r w:rsidRPr="008C3C96">
              <w:rPr>
                <w:rFonts w:ascii="CiscoSansTT" w:hAnsi="CiscoSansTT" w:cs="CiscoSansTT"/>
                <w:sz w:val="18"/>
              </w:rPr>
              <w:t xml:space="preserve">{{ </w:t>
            </w:r>
            <w:proofErr w:type="spellStart"/>
            <w:r w:rsidRPr="008C3C96">
              <w:rPr>
                <w:rFonts w:ascii="CiscoSansTT" w:hAnsi="CiscoSansTT" w:cs="CiscoSansTT"/>
                <w:sz w:val="18"/>
              </w:rPr>
              <w:t>nxos</w:t>
            </w:r>
            <w:proofErr w:type="gramEnd"/>
            <w:r w:rsidRPr="008C3C96">
              <w:rPr>
                <w:rFonts w:ascii="CiscoSansTT" w:hAnsi="CiscoSansTT" w:cs="CiscoSansTT"/>
                <w:sz w:val="18"/>
              </w:rPr>
              <w:t>_provider</w:t>
            </w:r>
            <w:proofErr w:type="spellEnd"/>
            <w:r w:rsidRPr="008C3C96">
              <w:rPr>
                <w:rFonts w:ascii="CiscoSansTT" w:hAnsi="CiscoSansTT" w:cs="CiscoSansTT"/>
                <w:sz w:val="18"/>
              </w:rPr>
              <w:t xml:space="preserve"> }}"</w:t>
            </w:r>
          </w:p>
          <w:p w14:paraId="3928E14C" w14:textId="77777777" w:rsidR="001F368A" w:rsidRPr="008C3C96" w:rsidRDefault="001F368A" w:rsidP="00DC489A">
            <w:pPr>
              <w:pStyle w:val="dC-CommandLine"/>
              <w:rPr>
                <w:rFonts w:ascii="CiscoSansTT" w:hAnsi="CiscoSansTT" w:cs="CiscoSansTT"/>
                <w:sz w:val="18"/>
              </w:rPr>
            </w:pPr>
            <w:r w:rsidRPr="008C3C96">
              <w:rPr>
                <w:rFonts w:ascii="CiscoSansTT" w:hAnsi="CiscoSansTT" w:cs="CiscoSansTT"/>
                <w:sz w:val="18"/>
              </w:rPr>
              <w:t xml:space="preserve">         </w:t>
            </w:r>
            <w:proofErr w:type="spellStart"/>
            <w:r w:rsidRPr="008C3C96">
              <w:rPr>
                <w:rFonts w:ascii="CiscoSansTT" w:hAnsi="CiscoSansTT" w:cs="CiscoSansTT"/>
                <w:sz w:val="18"/>
              </w:rPr>
              <w:t>with_items</w:t>
            </w:r>
            <w:proofErr w:type="spellEnd"/>
            <w:r w:rsidRPr="008C3C96">
              <w:rPr>
                <w:rFonts w:ascii="CiscoSansTT" w:hAnsi="CiscoSansTT" w:cs="CiscoSansTT"/>
                <w:sz w:val="18"/>
              </w:rPr>
              <w:t>: "</w:t>
            </w:r>
            <w:proofErr w:type="gramStart"/>
            <w:r w:rsidRPr="008C3C96">
              <w:rPr>
                <w:rFonts w:ascii="CiscoSansTT" w:hAnsi="CiscoSansTT" w:cs="CiscoSansTT"/>
                <w:sz w:val="18"/>
              </w:rPr>
              <w:t>{{ L</w:t>
            </w:r>
            <w:proofErr w:type="gramEnd"/>
            <w:r w:rsidRPr="008C3C96">
              <w:rPr>
                <w:rFonts w:ascii="CiscoSansTT" w:hAnsi="CiscoSansTT" w:cs="CiscoSansTT"/>
                <w:sz w:val="18"/>
              </w:rPr>
              <w:t>2VNI }}"</w:t>
            </w:r>
          </w:p>
          <w:p w14:paraId="7057EAC9" w14:textId="77777777" w:rsidR="001F368A" w:rsidRPr="008C3C96" w:rsidRDefault="001F368A" w:rsidP="00DC489A">
            <w:pPr>
              <w:pStyle w:val="dC-CommandLine"/>
              <w:rPr>
                <w:rFonts w:ascii="CiscoSansTT" w:hAnsi="CiscoSansTT" w:cs="CiscoSansTT"/>
                <w:sz w:val="18"/>
              </w:rPr>
            </w:pPr>
            <w:r w:rsidRPr="008C3C96">
              <w:rPr>
                <w:rFonts w:ascii="CiscoSansTT" w:hAnsi="CiscoSansTT" w:cs="CiscoSansTT"/>
                <w:sz w:val="18"/>
              </w:rPr>
              <w:t xml:space="preserve">       - name: Assign interface to Tenant VRF</w:t>
            </w:r>
          </w:p>
          <w:p w14:paraId="77D71A7A" w14:textId="77777777" w:rsidR="001F368A" w:rsidRPr="008C3C96" w:rsidRDefault="001F368A" w:rsidP="00DC489A">
            <w:pPr>
              <w:pStyle w:val="dC-CommandLine"/>
              <w:rPr>
                <w:rFonts w:ascii="CiscoSansTT" w:hAnsi="CiscoSansTT" w:cs="CiscoSansTT"/>
                <w:sz w:val="18"/>
              </w:rPr>
            </w:pPr>
            <w:r w:rsidRPr="008C3C96">
              <w:rPr>
                <w:rFonts w:ascii="CiscoSansTT" w:hAnsi="CiscoSansTT" w:cs="CiscoSansTT"/>
                <w:sz w:val="18"/>
              </w:rPr>
              <w:t xml:space="preserve">         </w:t>
            </w:r>
            <w:proofErr w:type="spellStart"/>
            <w:r w:rsidRPr="008C3C96">
              <w:rPr>
                <w:rFonts w:ascii="CiscoSansTT" w:hAnsi="CiscoSansTT" w:cs="CiscoSansTT"/>
                <w:sz w:val="18"/>
              </w:rPr>
              <w:t>nxos_vrf_interface</w:t>
            </w:r>
            <w:proofErr w:type="spellEnd"/>
            <w:r w:rsidRPr="008C3C96">
              <w:rPr>
                <w:rFonts w:ascii="CiscoSansTT" w:hAnsi="CiscoSansTT" w:cs="CiscoSansTT"/>
                <w:sz w:val="18"/>
              </w:rPr>
              <w:t>:</w:t>
            </w:r>
          </w:p>
          <w:p w14:paraId="121FA519" w14:textId="77777777" w:rsidR="001F368A" w:rsidRPr="008C3C96" w:rsidRDefault="001F368A" w:rsidP="00DC489A">
            <w:pPr>
              <w:pStyle w:val="dC-CommandLine"/>
              <w:rPr>
                <w:rFonts w:ascii="CiscoSansTT" w:hAnsi="CiscoSansTT" w:cs="CiscoSansTT"/>
                <w:sz w:val="18"/>
              </w:rPr>
            </w:pPr>
            <w:r w:rsidRPr="008C3C96">
              <w:rPr>
                <w:rFonts w:ascii="CiscoSansTT" w:hAnsi="CiscoSansTT" w:cs="CiscoSansTT"/>
                <w:sz w:val="18"/>
              </w:rPr>
              <w:t xml:space="preserve">           </w:t>
            </w:r>
            <w:proofErr w:type="spellStart"/>
            <w:r w:rsidRPr="008C3C96">
              <w:rPr>
                <w:rFonts w:ascii="CiscoSansTT" w:hAnsi="CiscoSansTT" w:cs="CiscoSansTT"/>
                <w:sz w:val="18"/>
              </w:rPr>
              <w:t>vrf</w:t>
            </w:r>
            <w:proofErr w:type="spellEnd"/>
            <w:r w:rsidRPr="008C3C96">
              <w:rPr>
                <w:rFonts w:ascii="CiscoSansTT" w:hAnsi="CiscoSansTT" w:cs="CiscoSansTT"/>
                <w:sz w:val="18"/>
              </w:rPr>
              <w:t>: Tenant-1</w:t>
            </w:r>
          </w:p>
          <w:p w14:paraId="630D5D69" w14:textId="77777777" w:rsidR="001F368A" w:rsidRPr="008C3C96" w:rsidRDefault="001F368A" w:rsidP="00DC489A">
            <w:pPr>
              <w:pStyle w:val="dC-CommandLine"/>
              <w:rPr>
                <w:rFonts w:ascii="CiscoSansTT" w:hAnsi="CiscoSansTT" w:cs="CiscoSansTT"/>
                <w:sz w:val="18"/>
              </w:rPr>
            </w:pPr>
            <w:r w:rsidRPr="008C3C96">
              <w:rPr>
                <w:rFonts w:ascii="CiscoSansTT" w:hAnsi="CiscoSansTT" w:cs="CiscoSansTT"/>
                <w:sz w:val="18"/>
              </w:rPr>
              <w:t xml:space="preserve">           interface: "</w:t>
            </w:r>
            <w:proofErr w:type="spellStart"/>
            <w:proofErr w:type="gramStart"/>
            <w:r w:rsidRPr="008C3C96">
              <w:rPr>
                <w:rFonts w:ascii="CiscoSansTT" w:hAnsi="CiscoSansTT" w:cs="CiscoSansTT"/>
                <w:sz w:val="18"/>
              </w:rPr>
              <w:t>vlan</w:t>
            </w:r>
            <w:proofErr w:type="spellEnd"/>
            <w:r w:rsidRPr="008C3C96">
              <w:rPr>
                <w:rFonts w:ascii="CiscoSansTT" w:hAnsi="CiscoSansTT" w:cs="CiscoSansTT"/>
                <w:sz w:val="18"/>
              </w:rPr>
              <w:t>{</w:t>
            </w:r>
            <w:proofErr w:type="gramEnd"/>
            <w:r w:rsidRPr="008C3C96">
              <w:rPr>
                <w:rFonts w:ascii="CiscoSansTT" w:hAnsi="CiscoSansTT" w:cs="CiscoSansTT"/>
                <w:sz w:val="18"/>
              </w:rPr>
              <w:t xml:space="preserve">{ </w:t>
            </w:r>
            <w:proofErr w:type="spellStart"/>
            <w:r w:rsidRPr="008C3C96">
              <w:rPr>
                <w:rFonts w:ascii="CiscoSansTT" w:hAnsi="CiscoSansTT" w:cs="CiscoSansTT"/>
                <w:sz w:val="18"/>
              </w:rPr>
              <w:t>item.vlan_id</w:t>
            </w:r>
            <w:proofErr w:type="spellEnd"/>
            <w:r w:rsidRPr="008C3C96">
              <w:rPr>
                <w:rFonts w:ascii="CiscoSansTT" w:hAnsi="CiscoSansTT" w:cs="CiscoSansTT"/>
                <w:sz w:val="18"/>
              </w:rPr>
              <w:t xml:space="preserve"> }}"</w:t>
            </w:r>
          </w:p>
          <w:p w14:paraId="12C5813B" w14:textId="77777777" w:rsidR="001F368A" w:rsidRPr="008C3C96" w:rsidRDefault="001F368A" w:rsidP="00DC489A">
            <w:pPr>
              <w:pStyle w:val="dC-CommandLine"/>
              <w:rPr>
                <w:rFonts w:ascii="CiscoSansTT" w:hAnsi="CiscoSansTT" w:cs="CiscoSansTT"/>
                <w:sz w:val="18"/>
              </w:rPr>
            </w:pPr>
            <w:r w:rsidRPr="008C3C96">
              <w:rPr>
                <w:rFonts w:ascii="CiscoSansTT" w:hAnsi="CiscoSansTT" w:cs="CiscoSansTT"/>
                <w:sz w:val="18"/>
              </w:rPr>
              <w:t xml:space="preserve">           provider: "</w:t>
            </w:r>
            <w:proofErr w:type="gramStart"/>
            <w:r w:rsidRPr="008C3C96">
              <w:rPr>
                <w:rFonts w:ascii="CiscoSansTT" w:hAnsi="CiscoSansTT" w:cs="CiscoSansTT"/>
                <w:sz w:val="18"/>
              </w:rPr>
              <w:t xml:space="preserve">{{ </w:t>
            </w:r>
            <w:proofErr w:type="spellStart"/>
            <w:r w:rsidRPr="008C3C96">
              <w:rPr>
                <w:rFonts w:ascii="CiscoSansTT" w:hAnsi="CiscoSansTT" w:cs="CiscoSansTT"/>
                <w:sz w:val="18"/>
              </w:rPr>
              <w:t>nxos</w:t>
            </w:r>
            <w:proofErr w:type="gramEnd"/>
            <w:r w:rsidRPr="008C3C96">
              <w:rPr>
                <w:rFonts w:ascii="CiscoSansTT" w:hAnsi="CiscoSansTT" w:cs="CiscoSansTT"/>
                <w:sz w:val="18"/>
              </w:rPr>
              <w:t>_provider</w:t>
            </w:r>
            <w:proofErr w:type="spellEnd"/>
            <w:r w:rsidRPr="008C3C96">
              <w:rPr>
                <w:rFonts w:ascii="CiscoSansTT" w:hAnsi="CiscoSansTT" w:cs="CiscoSansTT"/>
                <w:sz w:val="18"/>
              </w:rPr>
              <w:t xml:space="preserve"> }}"</w:t>
            </w:r>
          </w:p>
          <w:p w14:paraId="3DFB601E" w14:textId="77777777" w:rsidR="001F368A" w:rsidRPr="008C3C96" w:rsidRDefault="001F368A" w:rsidP="00DC489A">
            <w:pPr>
              <w:pStyle w:val="dC-CommandLine"/>
              <w:rPr>
                <w:rFonts w:ascii="CiscoSansTT" w:hAnsi="CiscoSansTT" w:cs="CiscoSansTT"/>
                <w:sz w:val="18"/>
              </w:rPr>
            </w:pPr>
            <w:r w:rsidRPr="008C3C96">
              <w:rPr>
                <w:rFonts w:ascii="CiscoSansTT" w:hAnsi="CiscoSansTT" w:cs="CiscoSansTT"/>
                <w:sz w:val="18"/>
              </w:rPr>
              <w:t xml:space="preserve">         </w:t>
            </w:r>
            <w:proofErr w:type="spellStart"/>
            <w:r w:rsidRPr="008C3C96">
              <w:rPr>
                <w:rFonts w:ascii="CiscoSansTT" w:hAnsi="CiscoSansTT" w:cs="CiscoSansTT"/>
                <w:sz w:val="18"/>
              </w:rPr>
              <w:t>with_items</w:t>
            </w:r>
            <w:proofErr w:type="spellEnd"/>
            <w:r w:rsidRPr="008C3C96">
              <w:rPr>
                <w:rFonts w:ascii="CiscoSansTT" w:hAnsi="CiscoSansTT" w:cs="CiscoSansTT"/>
                <w:sz w:val="18"/>
              </w:rPr>
              <w:t>:</w:t>
            </w:r>
          </w:p>
          <w:p w14:paraId="6FA334C4" w14:textId="77777777" w:rsidR="001F368A" w:rsidRPr="008C3C96" w:rsidRDefault="001F368A" w:rsidP="00DC489A">
            <w:pPr>
              <w:pStyle w:val="dC-CommandLine"/>
              <w:rPr>
                <w:rFonts w:ascii="CiscoSansTT" w:hAnsi="CiscoSansTT" w:cs="CiscoSansTT"/>
                <w:sz w:val="18"/>
              </w:rPr>
            </w:pPr>
            <w:r w:rsidRPr="008C3C96">
              <w:rPr>
                <w:rFonts w:ascii="CiscoSansTT" w:hAnsi="CiscoSansTT" w:cs="CiscoSansTT"/>
                <w:sz w:val="18"/>
              </w:rPr>
              <w:t xml:space="preserve">         - "</w:t>
            </w:r>
            <w:proofErr w:type="gramStart"/>
            <w:r w:rsidRPr="008C3C96">
              <w:rPr>
                <w:rFonts w:ascii="CiscoSansTT" w:hAnsi="CiscoSansTT" w:cs="CiscoSansTT"/>
                <w:sz w:val="18"/>
              </w:rPr>
              <w:t>{{ L</w:t>
            </w:r>
            <w:proofErr w:type="gramEnd"/>
            <w:r w:rsidRPr="008C3C96">
              <w:rPr>
                <w:rFonts w:ascii="CiscoSansTT" w:hAnsi="CiscoSansTT" w:cs="CiscoSansTT"/>
                <w:sz w:val="18"/>
              </w:rPr>
              <w:t>2VNI }}"</w:t>
            </w:r>
          </w:p>
          <w:p w14:paraId="632C232F" w14:textId="77777777" w:rsidR="001F368A" w:rsidRPr="008C3C96" w:rsidRDefault="001F368A" w:rsidP="00DC489A">
            <w:pPr>
              <w:pStyle w:val="dC-CommandLine"/>
              <w:rPr>
                <w:rFonts w:ascii="CiscoSansTT" w:hAnsi="CiscoSansTT" w:cs="CiscoSansTT"/>
                <w:sz w:val="18"/>
              </w:rPr>
            </w:pPr>
            <w:r w:rsidRPr="008C3C96">
              <w:rPr>
                <w:rFonts w:ascii="CiscoSansTT" w:hAnsi="CiscoSansTT" w:cs="CiscoSansTT"/>
                <w:sz w:val="18"/>
              </w:rPr>
              <w:t xml:space="preserve">       - name: Configure SVI IP</w:t>
            </w:r>
          </w:p>
          <w:p w14:paraId="2F4EB624" w14:textId="77777777" w:rsidR="001F368A" w:rsidRPr="008C3C96" w:rsidRDefault="001F368A" w:rsidP="00DC489A">
            <w:pPr>
              <w:pStyle w:val="dC-CommandLine"/>
              <w:rPr>
                <w:rFonts w:ascii="CiscoSansTT" w:hAnsi="CiscoSansTT" w:cs="CiscoSansTT"/>
                <w:sz w:val="18"/>
              </w:rPr>
            </w:pPr>
            <w:r w:rsidRPr="008C3C96">
              <w:rPr>
                <w:rFonts w:ascii="CiscoSansTT" w:hAnsi="CiscoSansTT" w:cs="CiscoSansTT"/>
                <w:sz w:val="18"/>
              </w:rPr>
              <w:t xml:space="preserve">         </w:t>
            </w:r>
            <w:proofErr w:type="spellStart"/>
            <w:r w:rsidRPr="008C3C96">
              <w:rPr>
                <w:rFonts w:ascii="CiscoSansTT" w:hAnsi="CiscoSansTT" w:cs="CiscoSansTT"/>
                <w:sz w:val="18"/>
              </w:rPr>
              <w:t>nxos_ip_interface</w:t>
            </w:r>
            <w:proofErr w:type="spellEnd"/>
            <w:r w:rsidRPr="008C3C96">
              <w:rPr>
                <w:rFonts w:ascii="CiscoSansTT" w:hAnsi="CiscoSansTT" w:cs="CiscoSansTT"/>
                <w:sz w:val="18"/>
              </w:rPr>
              <w:t>:</w:t>
            </w:r>
          </w:p>
          <w:p w14:paraId="79AE446A" w14:textId="77777777" w:rsidR="001F368A" w:rsidRPr="008C3C96" w:rsidRDefault="001F368A" w:rsidP="00DC489A">
            <w:pPr>
              <w:pStyle w:val="dC-CommandLine"/>
              <w:rPr>
                <w:rFonts w:ascii="CiscoSansTT" w:hAnsi="CiscoSansTT" w:cs="CiscoSansTT"/>
                <w:sz w:val="18"/>
              </w:rPr>
            </w:pPr>
            <w:r w:rsidRPr="008C3C96">
              <w:rPr>
                <w:rFonts w:ascii="CiscoSansTT" w:hAnsi="CiscoSansTT" w:cs="CiscoSansTT"/>
                <w:sz w:val="18"/>
              </w:rPr>
              <w:t xml:space="preserve">           interface: "</w:t>
            </w:r>
            <w:proofErr w:type="spellStart"/>
            <w:proofErr w:type="gramStart"/>
            <w:r w:rsidRPr="008C3C96">
              <w:rPr>
                <w:rFonts w:ascii="CiscoSansTT" w:hAnsi="CiscoSansTT" w:cs="CiscoSansTT"/>
                <w:sz w:val="18"/>
              </w:rPr>
              <w:t>vlan</w:t>
            </w:r>
            <w:proofErr w:type="spellEnd"/>
            <w:r w:rsidRPr="008C3C96">
              <w:rPr>
                <w:rFonts w:ascii="CiscoSansTT" w:hAnsi="CiscoSansTT" w:cs="CiscoSansTT"/>
                <w:sz w:val="18"/>
              </w:rPr>
              <w:t>{</w:t>
            </w:r>
            <w:proofErr w:type="gramEnd"/>
            <w:r w:rsidRPr="008C3C96">
              <w:rPr>
                <w:rFonts w:ascii="CiscoSansTT" w:hAnsi="CiscoSansTT" w:cs="CiscoSansTT"/>
                <w:sz w:val="18"/>
              </w:rPr>
              <w:t xml:space="preserve">{ </w:t>
            </w:r>
            <w:proofErr w:type="spellStart"/>
            <w:r w:rsidRPr="008C3C96">
              <w:rPr>
                <w:rFonts w:ascii="CiscoSansTT" w:hAnsi="CiscoSansTT" w:cs="CiscoSansTT"/>
                <w:sz w:val="18"/>
              </w:rPr>
              <w:t>item.vlan_id</w:t>
            </w:r>
            <w:proofErr w:type="spellEnd"/>
            <w:r w:rsidRPr="008C3C96">
              <w:rPr>
                <w:rFonts w:ascii="CiscoSansTT" w:hAnsi="CiscoSansTT" w:cs="CiscoSansTT"/>
                <w:sz w:val="18"/>
              </w:rPr>
              <w:t xml:space="preserve"> }}"</w:t>
            </w:r>
          </w:p>
          <w:p w14:paraId="2D837F55" w14:textId="77777777" w:rsidR="001F368A" w:rsidRPr="008C3C96" w:rsidRDefault="001F368A" w:rsidP="00DC489A">
            <w:pPr>
              <w:pStyle w:val="dC-CommandLine"/>
              <w:rPr>
                <w:rFonts w:ascii="CiscoSansTT" w:hAnsi="CiscoSansTT" w:cs="CiscoSansTT"/>
                <w:sz w:val="18"/>
              </w:rPr>
            </w:pPr>
            <w:r w:rsidRPr="008C3C96">
              <w:rPr>
                <w:rFonts w:ascii="CiscoSansTT" w:hAnsi="CiscoSansTT" w:cs="CiscoSansTT"/>
                <w:sz w:val="18"/>
              </w:rPr>
              <w:t xml:space="preserve">           </w:t>
            </w:r>
            <w:proofErr w:type="spellStart"/>
            <w:r w:rsidRPr="008C3C96">
              <w:rPr>
                <w:rFonts w:ascii="CiscoSansTT" w:hAnsi="CiscoSansTT" w:cs="CiscoSansTT"/>
                <w:sz w:val="18"/>
              </w:rPr>
              <w:t>addr</w:t>
            </w:r>
            <w:proofErr w:type="spellEnd"/>
            <w:r w:rsidRPr="008C3C96">
              <w:rPr>
                <w:rFonts w:ascii="CiscoSansTT" w:hAnsi="CiscoSansTT" w:cs="CiscoSansTT"/>
                <w:sz w:val="18"/>
              </w:rPr>
              <w:t>: "</w:t>
            </w:r>
            <w:proofErr w:type="gramStart"/>
            <w:r w:rsidRPr="008C3C96">
              <w:rPr>
                <w:rFonts w:ascii="CiscoSansTT" w:hAnsi="CiscoSansTT" w:cs="CiscoSansTT"/>
                <w:sz w:val="18"/>
              </w:rPr>
              <w:t xml:space="preserve">{{ </w:t>
            </w:r>
            <w:proofErr w:type="spellStart"/>
            <w:r w:rsidRPr="008C3C96">
              <w:rPr>
                <w:rFonts w:ascii="CiscoSansTT" w:hAnsi="CiscoSansTT" w:cs="CiscoSansTT"/>
                <w:sz w:val="18"/>
              </w:rPr>
              <w:t>item</w:t>
            </w:r>
            <w:proofErr w:type="gramEnd"/>
            <w:r w:rsidRPr="008C3C96">
              <w:rPr>
                <w:rFonts w:ascii="CiscoSansTT" w:hAnsi="CiscoSansTT" w:cs="CiscoSansTT"/>
                <w:sz w:val="18"/>
              </w:rPr>
              <w:t>.ip_add</w:t>
            </w:r>
            <w:proofErr w:type="spellEnd"/>
            <w:r w:rsidRPr="008C3C96">
              <w:rPr>
                <w:rFonts w:ascii="CiscoSansTT" w:hAnsi="CiscoSansTT" w:cs="CiscoSansTT"/>
                <w:sz w:val="18"/>
              </w:rPr>
              <w:t xml:space="preserve"> }}"</w:t>
            </w:r>
          </w:p>
          <w:p w14:paraId="28B8BE37" w14:textId="77777777" w:rsidR="001F368A" w:rsidRPr="008C3C96" w:rsidRDefault="001F368A" w:rsidP="00DC489A">
            <w:pPr>
              <w:pStyle w:val="dC-CommandLine"/>
              <w:rPr>
                <w:rFonts w:ascii="CiscoSansTT" w:hAnsi="CiscoSansTT" w:cs="CiscoSansTT"/>
                <w:sz w:val="18"/>
              </w:rPr>
            </w:pPr>
            <w:r w:rsidRPr="008C3C96">
              <w:rPr>
                <w:rFonts w:ascii="CiscoSansTT" w:hAnsi="CiscoSansTT" w:cs="CiscoSansTT"/>
                <w:sz w:val="18"/>
              </w:rPr>
              <w:t xml:space="preserve">           mask: "</w:t>
            </w:r>
            <w:proofErr w:type="gramStart"/>
            <w:r w:rsidRPr="008C3C96">
              <w:rPr>
                <w:rFonts w:ascii="CiscoSansTT" w:hAnsi="CiscoSansTT" w:cs="CiscoSansTT"/>
                <w:sz w:val="18"/>
              </w:rPr>
              <w:t xml:space="preserve">{{ </w:t>
            </w:r>
            <w:proofErr w:type="spellStart"/>
            <w:r w:rsidRPr="008C3C96">
              <w:rPr>
                <w:rFonts w:ascii="CiscoSansTT" w:hAnsi="CiscoSansTT" w:cs="CiscoSansTT"/>
                <w:sz w:val="18"/>
              </w:rPr>
              <w:t>item</w:t>
            </w:r>
            <w:proofErr w:type="gramEnd"/>
            <w:r w:rsidRPr="008C3C96">
              <w:rPr>
                <w:rFonts w:ascii="CiscoSansTT" w:hAnsi="CiscoSansTT" w:cs="CiscoSansTT"/>
                <w:sz w:val="18"/>
              </w:rPr>
              <w:t>.mask</w:t>
            </w:r>
            <w:proofErr w:type="spellEnd"/>
            <w:r w:rsidRPr="008C3C96">
              <w:rPr>
                <w:rFonts w:ascii="CiscoSansTT" w:hAnsi="CiscoSansTT" w:cs="CiscoSansTT"/>
                <w:sz w:val="18"/>
              </w:rPr>
              <w:t xml:space="preserve"> }}"</w:t>
            </w:r>
          </w:p>
          <w:p w14:paraId="526611C1" w14:textId="77777777" w:rsidR="001F368A" w:rsidRPr="008C3C96" w:rsidRDefault="001F368A" w:rsidP="00DC489A">
            <w:pPr>
              <w:pStyle w:val="dC-CommandLine"/>
              <w:rPr>
                <w:rFonts w:ascii="CiscoSansTT" w:hAnsi="CiscoSansTT" w:cs="CiscoSansTT"/>
                <w:sz w:val="18"/>
              </w:rPr>
            </w:pPr>
            <w:r w:rsidRPr="008C3C96">
              <w:rPr>
                <w:rFonts w:ascii="CiscoSansTT" w:hAnsi="CiscoSansTT" w:cs="CiscoSansTT"/>
                <w:sz w:val="18"/>
              </w:rPr>
              <w:t xml:space="preserve">           provider: "</w:t>
            </w:r>
            <w:proofErr w:type="gramStart"/>
            <w:r w:rsidRPr="008C3C96">
              <w:rPr>
                <w:rFonts w:ascii="CiscoSansTT" w:hAnsi="CiscoSansTT" w:cs="CiscoSansTT"/>
                <w:sz w:val="18"/>
              </w:rPr>
              <w:t xml:space="preserve">{{ </w:t>
            </w:r>
            <w:proofErr w:type="spellStart"/>
            <w:r w:rsidRPr="008C3C96">
              <w:rPr>
                <w:rFonts w:ascii="CiscoSansTT" w:hAnsi="CiscoSansTT" w:cs="CiscoSansTT"/>
                <w:sz w:val="18"/>
              </w:rPr>
              <w:t>nxos</w:t>
            </w:r>
            <w:proofErr w:type="gramEnd"/>
            <w:r w:rsidRPr="008C3C96">
              <w:rPr>
                <w:rFonts w:ascii="CiscoSansTT" w:hAnsi="CiscoSansTT" w:cs="CiscoSansTT"/>
                <w:sz w:val="18"/>
              </w:rPr>
              <w:t>_provider</w:t>
            </w:r>
            <w:proofErr w:type="spellEnd"/>
            <w:r w:rsidRPr="008C3C96">
              <w:rPr>
                <w:rFonts w:ascii="CiscoSansTT" w:hAnsi="CiscoSansTT" w:cs="CiscoSansTT"/>
                <w:sz w:val="18"/>
              </w:rPr>
              <w:t xml:space="preserve"> }}"</w:t>
            </w:r>
          </w:p>
          <w:p w14:paraId="30C407C9" w14:textId="77777777" w:rsidR="001F368A" w:rsidRPr="008C3C96" w:rsidRDefault="001F368A" w:rsidP="00DC489A">
            <w:pPr>
              <w:pStyle w:val="dC-CommandLine"/>
              <w:rPr>
                <w:rFonts w:ascii="CiscoSansTT" w:hAnsi="CiscoSansTT" w:cs="CiscoSansTT"/>
                <w:sz w:val="18"/>
              </w:rPr>
            </w:pPr>
            <w:r w:rsidRPr="008C3C96">
              <w:rPr>
                <w:rFonts w:ascii="CiscoSansTT" w:hAnsi="CiscoSansTT" w:cs="CiscoSansTT"/>
                <w:sz w:val="18"/>
              </w:rPr>
              <w:t xml:space="preserve">         </w:t>
            </w:r>
            <w:proofErr w:type="spellStart"/>
            <w:r w:rsidRPr="008C3C96">
              <w:rPr>
                <w:rFonts w:ascii="CiscoSansTT" w:hAnsi="CiscoSansTT" w:cs="CiscoSansTT"/>
                <w:sz w:val="18"/>
              </w:rPr>
              <w:t>with_items</w:t>
            </w:r>
            <w:proofErr w:type="spellEnd"/>
            <w:r w:rsidRPr="008C3C96">
              <w:rPr>
                <w:rFonts w:ascii="CiscoSansTT" w:hAnsi="CiscoSansTT" w:cs="CiscoSansTT"/>
                <w:sz w:val="18"/>
              </w:rPr>
              <w:t>: "</w:t>
            </w:r>
            <w:proofErr w:type="gramStart"/>
            <w:r w:rsidRPr="008C3C96">
              <w:rPr>
                <w:rFonts w:ascii="CiscoSansTT" w:hAnsi="CiscoSansTT" w:cs="CiscoSansTT"/>
                <w:sz w:val="18"/>
              </w:rPr>
              <w:t>{{ L</w:t>
            </w:r>
            <w:proofErr w:type="gramEnd"/>
            <w:r w:rsidRPr="008C3C96">
              <w:rPr>
                <w:rFonts w:ascii="CiscoSansTT" w:hAnsi="CiscoSansTT" w:cs="CiscoSansTT"/>
                <w:sz w:val="18"/>
              </w:rPr>
              <w:t>2VNI }}"</w:t>
            </w:r>
          </w:p>
          <w:p w14:paraId="6B6B685C" w14:textId="77777777" w:rsidR="001F368A" w:rsidRPr="008C3C96" w:rsidRDefault="001F368A" w:rsidP="00DC489A">
            <w:pPr>
              <w:pStyle w:val="dC-CommandLine"/>
              <w:rPr>
                <w:rFonts w:ascii="CiscoSansTT" w:hAnsi="CiscoSansTT" w:cs="CiscoSansTT"/>
                <w:sz w:val="18"/>
              </w:rPr>
            </w:pPr>
            <w:r w:rsidRPr="008C3C96">
              <w:rPr>
                <w:rFonts w:ascii="CiscoSansTT" w:hAnsi="CiscoSansTT" w:cs="CiscoSansTT"/>
                <w:sz w:val="18"/>
              </w:rPr>
              <w:t xml:space="preserve">       - name: Configure L2VNI SVI</w:t>
            </w:r>
          </w:p>
          <w:p w14:paraId="128F700F" w14:textId="77777777" w:rsidR="001F368A" w:rsidRPr="008C3C96" w:rsidRDefault="001F368A" w:rsidP="00DC489A">
            <w:pPr>
              <w:pStyle w:val="dC-CommandLine"/>
              <w:rPr>
                <w:rFonts w:ascii="CiscoSansTT" w:hAnsi="CiscoSansTT" w:cs="CiscoSansTT"/>
                <w:sz w:val="18"/>
              </w:rPr>
            </w:pPr>
            <w:r w:rsidRPr="008C3C96">
              <w:rPr>
                <w:rFonts w:ascii="CiscoSansTT" w:hAnsi="CiscoSansTT" w:cs="CiscoSansTT"/>
                <w:sz w:val="18"/>
              </w:rPr>
              <w:t xml:space="preserve">         </w:t>
            </w:r>
            <w:proofErr w:type="spellStart"/>
            <w:r w:rsidRPr="008C3C96">
              <w:rPr>
                <w:rFonts w:ascii="CiscoSansTT" w:hAnsi="CiscoSansTT" w:cs="CiscoSansTT"/>
                <w:sz w:val="18"/>
              </w:rPr>
              <w:t>nxos_interface</w:t>
            </w:r>
            <w:proofErr w:type="spellEnd"/>
            <w:r w:rsidRPr="008C3C96">
              <w:rPr>
                <w:rFonts w:ascii="CiscoSansTT" w:hAnsi="CiscoSansTT" w:cs="CiscoSansTT"/>
                <w:sz w:val="18"/>
              </w:rPr>
              <w:t>:</w:t>
            </w:r>
          </w:p>
          <w:p w14:paraId="23CAB2D0" w14:textId="77777777" w:rsidR="001F368A" w:rsidRPr="008C3C96" w:rsidRDefault="001F368A" w:rsidP="00DC489A">
            <w:pPr>
              <w:pStyle w:val="dC-CommandLine"/>
              <w:rPr>
                <w:rFonts w:ascii="CiscoSansTT" w:hAnsi="CiscoSansTT" w:cs="CiscoSansTT"/>
                <w:sz w:val="18"/>
              </w:rPr>
            </w:pPr>
            <w:r w:rsidRPr="008C3C96">
              <w:rPr>
                <w:rFonts w:ascii="CiscoSansTT" w:hAnsi="CiscoSansTT" w:cs="CiscoSansTT"/>
                <w:sz w:val="18"/>
              </w:rPr>
              <w:t xml:space="preserve">           interface: </w:t>
            </w:r>
            <w:proofErr w:type="spellStart"/>
            <w:r w:rsidRPr="008C3C96">
              <w:rPr>
                <w:rFonts w:ascii="CiscoSansTT" w:hAnsi="CiscoSansTT" w:cs="CiscoSansTT"/>
                <w:sz w:val="18"/>
              </w:rPr>
              <w:t>vlan</w:t>
            </w:r>
            <w:proofErr w:type="spellEnd"/>
            <w:r w:rsidRPr="008C3C96">
              <w:rPr>
                <w:rFonts w:ascii="CiscoSansTT" w:hAnsi="CiscoSansTT" w:cs="CiscoSansTT"/>
                <w:sz w:val="18"/>
              </w:rPr>
              <w:t>"</w:t>
            </w:r>
            <w:proofErr w:type="gramStart"/>
            <w:r w:rsidRPr="008C3C96">
              <w:rPr>
                <w:rFonts w:ascii="CiscoSansTT" w:hAnsi="CiscoSansTT" w:cs="CiscoSansTT"/>
                <w:sz w:val="18"/>
              </w:rPr>
              <w:t xml:space="preserve">{{ </w:t>
            </w:r>
            <w:proofErr w:type="spellStart"/>
            <w:r w:rsidRPr="008C3C96">
              <w:rPr>
                <w:rFonts w:ascii="CiscoSansTT" w:hAnsi="CiscoSansTT" w:cs="CiscoSansTT"/>
                <w:sz w:val="18"/>
              </w:rPr>
              <w:t>item</w:t>
            </w:r>
            <w:proofErr w:type="gramEnd"/>
            <w:r w:rsidRPr="008C3C96">
              <w:rPr>
                <w:rFonts w:ascii="CiscoSansTT" w:hAnsi="CiscoSansTT" w:cs="CiscoSansTT"/>
                <w:sz w:val="18"/>
              </w:rPr>
              <w:t>.vlan_id</w:t>
            </w:r>
            <w:proofErr w:type="spellEnd"/>
            <w:r w:rsidRPr="008C3C96">
              <w:rPr>
                <w:rFonts w:ascii="CiscoSansTT" w:hAnsi="CiscoSansTT" w:cs="CiscoSansTT"/>
                <w:sz w:val="18"/>
              </w:rPr>
              <w:t xml:space="preserve"> }}"</w:t>
            </w:r>
          </w:p>
          <w:p w14:paraId="323A945B" w14:textId="77777777" w:rsidR="001F368A" w:rsidRPr="008C3C96" w:rsidRDefault="001F368A" w:rsidP="00DC489A">
            <w:pPr>
              <w:pStyle w:val="dC-CommandLine"/>
              <w:rPr>
                <w:rFonts w:ascii="CiscoSansTT" w:hAnsi="CiscoSansTT" w:cs="CiscoSansTT"/>
                <w:sz w:val="18"/>
              </w:rPr>
            </w:pPr>
            <w:r w:rsidRPr="008C3C96">
              <w:rPr>
                <w:rFonts w:ascii="CiscoSansTT" w:hAnsi="CiscoSansTT" w:cs="CiscoSansTT"/>
                <w:sz w:val="18"/>
              </w:rPr>
              <w:t xml:space="preserve">           </w:t>
            </w:r>
            <w:proofErr w:type="spellStart"/>
            <w:r w:rsidRPr="008C3C96">
              <w:rPr>
                <w:rFonts w:ascii="CiscoSansTT" w:hAnsi="CiscoSansTT" w:cs="CiscoSansTT"/>
                <w:sz w:val="18"/>
              </w:rPr>
              <w:t>fabric_forwarding_anycast_gateway</w:t>
            </w:r>
            <w:proofErr w:type="spellEnd"/>
            <w:r w:rsidRPr="008C3C96">
              <w:rPr>
                <w:rFonts w:ascii="CiscoSansTT" w:hAnsi="CiscoSansTT" w:cs="CiscoSansTT"/>
                <w:sz w:val="18"/>
              </w:rPr>
              <w:t>: true</w:t>
            </w:r>
          </w:p>
          <w:p w14:paraId="0C5A22C8" w14:textId="77777777" w:rsidR="001F368A" w:rsidRPr="008C3C96" w:rsidRDefault="001F368A" w:rsidP="00DC489A">
            <w:pPr>
              <w:pStyle w:val="dC-CommandLine"/>
              <w:rPr>
                <w:rFonts w:ascii="CiscoSansTT" w:hAnsi="CiscoSansTT" w:cs="CiscoSansTT"/>
                <w:sz w:val="18"/>
              </w:rPr>
            </w:pPr>
            <w:r w:rsidRPr="008C3C96">
              <w:rPr>
                <w:rFonts w:ascii="CiscoSansTT" w:hAnsi="CiscoSansTT" w:cs="CiscoSansTT"/>
                <w:sz w:val="18"/>
              </w:rPr>
              <w:t xml:space="preserve">           provider: "</w:t>
            </w:r>
            <w:proofErr w:type="gramStart"/>
            <w:r w:rsidRPr="008C3C96">
              <w:rPr>
                <w:rFonts w:ascii="CiscoSansTT" w:hAnsi="CiscoSansTT" w:cs="CiscoSansTT"/>
                <w:sz w:val="18"/>
              </w:rPr>
              <w:t xml:space="preserve">{{ </w:t>
            </w:r>
            <w:proofErr w:type="spellStart"/>
            <w:r w:rsidRPr="008C3C96">
              <w:rPr>
                <w:rFonts w:ascii="CiscoSansTT" w:hAnsi="CiscoSansTT" w:cs="CiscoSansTT"/>
                <w:sz w:val="18"/>
              </w:rPr>
              <w:t>nxos</w:t>
            </w:r>
            <w:proofErr w:type="gramEnd"/>
            <w:r w:rsidRPr="008C3C96">
              <w:rPr>
                <w:rFonts w:ascii="CiscoSansTT" w:hAnsi="CiscoSansTT" w:cs="CiscoSansTT"/>
                <w:sz w:val="18"/>
              </w:rPr>
              <w:t>_provider</w:t>
            </w:r>
            <w:proofErr w:type="spellEnd"/>
            <w:r w:rsidRPr="008C3C96">
              <w:rPr>
                <w:rFonts w:ascii="CiscoSansTT" w:hAnsi="CiscoSansTT" w:cs="CiscoSansTT"/>
                <w:sz w:val="18"/>
              </w:rPr>
              <w:t xml:space="preserve"> }}"</w:t>
            </w:r>
          </w:p>
          <w:p w14:paraId="78F4FD36" w14:textId="77777777" w:rsidR="001F368A" w:rsidRPr="008C3C96" w:rsidRDefault="001F368A" w:rsidP="00DC489A">
            <w:pPr>
              <w:pStyle w:val="dC-CommandLine"/>
              <w:rPr>
                <w:rFonts w:ascii="CiscoSansTT" w:hAnsi="CiscoSansTT" w:cs="CiscoSansTT"/>
                <w:sz w:val="18"/>
              </w:rPr>
            </w:pPr>
            <w:r w:rsidRPr="008C3C96">
              <w:rPr>
                <w:rFonts w:ascii="CiscoSansTT" w:hAnsi="CiscoSansTT" w:cs="CiscoSansTT"/>
                <w:sz w:val="18"/>
              </w:rPr>
              <w:t xml:space="preserve">         </w:t>
            </w:r>
            <w:proofErr w:type="spellStart"/>
            <w:r w:rsidRPr="008C3C96">
              <w:rPr>
                <w:rFonts w:ascii="CiscoSansTT" w:hAnsi="CiscoSansTT" w:cs="CiscoSansTT"/>
                <w:sz w:val="18"/>
              </w:rPr>
              <w:t>with_items</w:t>
            </w:r>
            <w:proofErr w:type="spellEnd"/>
            <w:r w:rsidRPr="008C3C96">
              <w:rPr>
                <w:rFonts w:ascii="CiscoSansTT" w:hAnsi="CiscoSansTT" w:cs="CiscoSansTT"/>
                <w:sz w:val="18"/>
              </w:rPr>
              <w:t>: "</w:t>
            </w:r>
            <w:proofErr w:type="gramStart"/>
            <w:r w:rsidRPr="008C3C96">
              <w:rPr>
                <w:rFonts w:ascii="CiscoSansTT" w:hAnsi="CiscoSansTT" w:cs="CiscoSansTT"/>
                <w:sz w:val="18"/>
              </w:rPr>
              <w:t>{{ L</w:t>
            </w:r>
            <w:proofErr w:type="gramEnd"/>
            <w:r w:rsidRPr="008C3C96">
              <w:rPr>
                <w:rFonts w:ascii="CiscoSansTT" w:hAnsi="CiscoSansTT" w:cs="CiscoSansTT"/>
                <w:sz w:val="18"/>
              </w:rPr>
              <w:t>2VNI }}"</w:t>
            </w:r>
          </w:p>
          <w:p w14:paraId="69A30769" w14:textId="77777777" w:rsidR="001F368A" w:rsidRPr="008C3C96" w:rsidRDefault="001F368A" w:rsidP="00DC489A">
            <w:pPr>
              <w:pStyle w:val="dC-CommandLine"/>
              <w:rPr>
                <w:rFonts w:ascii="CiscoSansTT" w:hAnsi="CiscoSansTT" w:cs="CiscoSansTT"/>
                <w:sz w:val="18"/>
              </w:rPr>
            </w:pPr>
            <w:r w:rsidRPr="008C3C96">
              <w:rPr>
                <w:rFonts w:ascii="CiscoSansTT" w:hAnsi="CiscoSansTT" w:cs="CiscoSansTT"/>
                <w:sz w:val="18"/>
              </w:rPr>
              <w:t xml:space="preserve">       - name: Configure L2VNI to VTEP</w:t>
            </w:r>
          </w:p>
          <w:p w14:paraId="2E603EA8" w14:textId="77777777" w:rsidR="001F368A" w:rsidRPr="008C3C96" w:rsidRDefault="001F368A" w:rsidP="00DC489A">
            <w:pPr>
              <w:pStyle w:val="dC-CommandLine"/>
              <w:rPr>
                <w:rFonts w:ascii="CiscoSansTT" w:hAnsi="CiscoSansTT" w:cs="CiscoSansTT"/>
                <w:sz w:val="18"/>
              </w:rPr>
            </w:pPr>
            <w:r w:rsidRPr="008C3C96">
              <w:rPr>
                <w:rFonts w:ascii="CiscoSansTT" w:hAnsi="CiscoSansTT" w:cs="CiscoSansTT"/>
                <w:sz w:val="18"/>
              </w:rPr>
              <w:t xml:space="preserve">         </w:t>
            </w:r>
            <w:proofErr w:type="spellStart"/>
            <w:r w:rsidRPr="008C3C96">
              <w:rPr>
                <w:rFonts w:ascii="CiscoSansTT" w:hAnsi="CiscoSansTT" w:cs="CiscoSansTT"/>
                <w:sz w:val="18"/>
              </w:rPr>
              <w:t>nxos_vxlan_vtep_vni</w:t>
            </w:r>
            <w:proofErr w:type="spellEnd"/>
            <w:r w:rsidRPr="008C3C96">
              <w:rPr>
                <w:rFonts w:ascii="CiscoSansTT" w:hAnsi="CiscoSansTT" w:cs="CiscoSansTT"/>
                <w:sz w:val="18"/>
              </w:rPr>
              <w:t>:</w:t>
            </w:r>
          </w:p>
          <w:p w14:paraId="3D508202" w14:textId="77777777" w:rsidR="001F368A" w:rsidRPr="008C3C96" w:rsidRDefault="001F368A" w:rsidP="00DC489A">
            <w:pPr>
              <w:pStyle w:val="dC-CommandLine"/>
              <w:rPr>
                <w:rFonts w:ascii="CiscoSansTT" w:hAnsi="CiscoSansTT" w:cs="CiscoSansTT"/>
                <w:sz w:val="18"/>
              </w:rPr>
            </w:pPr>
            <w:r w:rsidRPr="008C3C96">
              <w:rPr>
                <w:rFonts w:ascii="CiscoSansTT" w:hAnsi="CiscoSansTT" w:cs="CiscoSansTT"/>
                <w:sz w:val="18"/>
              </w:rPr>
              <w:t xml:space="preserve">            interface: nve1</w:t>
            </w:r>
          </w:p>
          <w:p w14:paraId="54984B6F" w14:textId="77777777" w:rsidR="001F368A" w:rsidRPr="008C3C96" w:rsidRDefault="001F368A" w:rsidP="00DC489A">
            <w:pPr>
              <w:pStyle w:val="dC-CommandLine"/>
              <w:rPr>
                <w:rFonts w:ascii="CiscoSansTT" w:hAnsi="CiscoSansTT" w:cs="CiscoSansTT"/>
                <w:sz w:val="18"/>
              </w:rPr>
            </w:pPr>
            <w:r w:rsidRPr="008C3C96">
              <w:rPr>
                <w:rFonts w:ascii="CiscoSansTT" w:hAnsi="CiscoSansTT" w:cs="CiscoSansTT"/>
                <w:sz w:val="18"/>
              </w:rPr>
              <w:t xml:space="preserve">            </w:t>
            </w:r>
            <w:proofErr w:type="spellStart"/>
            <w:r w:rsidRPr="008C3C96">
              <w:rPr>
                <w:rFonts w:ascii="CiscoSansTT" w:hAnsi="CiscoSansTT" w:cs="CiscoSansTT"/>
                <w:sz w:val="18"/>
              </w:rPr>
              <w:t>vni</w:t>
            </w:r>
            <w:proofErr w:type="spellEnd"/>
            <w:r w:rsidRPr="008C3C96">
              <w:rPr>
                <w:rFonts w:ascii="CiscoSansTT" w:hAnsi="CiscoSansTT" w:cs="CiscoSansTT"/>
                <w:sz w:val="18"/>
              </w:rPr>
              <w:t>: "</w:t>
            </w:r>
            <w:proofErr w:type="gramStart"/>
            <w:r w:rsidRPr="008C3C96">
              <w:rPr>
                <w:rFonts w:ascii="CiscoSansTT" w:hAnsi="CiscoSansTT" w:cs="CiscoSansTT"/>
                <w:sz w:val="18"/>
              </w:rPr>
              <w:t xml:space="preserve">{{ </w:t>
            </w:r>
            <w:proofErr w:type="spellStart"/>
            <w:r w:rsidRPr="008C3C96">
              <w:rPr>
                <w:rFonts w:ascii="CiscoSansTT" w:hAnsi="CiscoSansTT" w:cs="CiscoSansTT"/>
                <w:sz w:val="18"/>
              </w:rPr>
              <w:t>item.vni</w:t>
            </w:r>
            <w:proofErr w:type="spellEnd"/>
            <w:proofErr w:type="gramEnd"/>
            <w:r w:rsidRPr="008C3C96">
              <w:rPr>
                <w:rFonts w:ascii="CiscoSansTT" w:hAnsi="CiscoSansTT" w:cs="CiscoSansTT"/>
                <w:sz w:val="18"/>
              </w:rPr>
              <w:t xml:space="preserve"> }}"</w:t>
            </w:r>
          </w:p>
          <w:p w14:paraId="7192D0D1" w14:textId="77777777" w:rsidR="001F368A" w:rsidRPr="008C3C96" w:rsidRDefault="001F368A" w:rsidP="00DC489A">
            <w:pPr>
              <w:pStyle w:val="dC-CommandLine"/>
              <w:rPr>
                <w:rFonts w:ascii="CiscoSansTT" w:hAnsi="CiscoSansTT" w:cs="CiscoSansTT"/>
                <w:sz w:val="18"/>
              </w:rPr>
            </w:pPr>
            <w:r w:rsidRPr="008C3C96">
              <w:rPr>
                <w:rFonts w:ascii="CiscoSansTT" w:hAnsi="CiscoSansTT" w:cs="CiscoSansTT"/>
                <w:sz w:val="18"/>
              </w:rPr>
              <w:t xml:space="preserve">            </w:t>
            </w:r>
            <w:proofErr w:type="spellStart"/>
            <w:r w:rsidRPr="008C3C96">
              <w:rPr>
                <w:rFonts w:ascii="CiscoSansTT" w:hAnsi="CiscoSansTT" w:cs="CiscoSansTT"/>
                <w:sz w:val="18"/>
              </w:rPr>
              <w:t>multicast_group</w:t>
            </w:r>
            <w:proofErr w:type="spellEnd"/>
            <w:r w:rsidRPr="008C3C96">
              <w:rPr>
                <w:rFonts w:ascii="CiscoSansTT" w:hAnsi="CiscoSansTT" w:cs="CiscoSansTT"/>
                <w:sz w:val="18"/>
              </w:rPr>
              <w:t>: "</w:t>
            </w:r>
            <w:proofErr w:type="gramStart"/>
            <w:r w:rsidRPr="008C3C96">
              <w:rPr>
                <w:rFonts w:ascii="CiscoSansTT" w:hAnsi="CiscoSansTT" w:cs="CiscoSansTT"/>
                <w:sz w:val="18"/>
              </w:rPr>
              <w:t xml:space="preserve">{{ </w:t>
            </w:r>
            <w:proofErr w:type="spellStart"/>
            <w:r w:rsidRPr="008C3C96">
              <w:rPr>
                <w:rFonts w:ascii="CiscoSansTT" w:hAnsi="CiscoSansTT" w:cs="CiscoSansTT"/>
                <w:sz w:val="18"/>
              </w:rPr>
              <w:t>item</w:t>
            </w:r>
            <w:proofErr w:type="gramEnd"/>
            <w:r w:rsidRPr="008C3C96">
              <w:rPr>
                <w:rFonts w:ascii="CiscoSansTT" w:hAnsi="CiscoSansTT" w:cs="CiscoSansTT"/>
                <w:sz w:val="18"/>
              </w:rPr>
              <w:t>.mcast</w:t>
            </w:r>
            <w:proofErr w:type="spellEnd"/>
            <w:r w:rsidRPr="008C3C96">
              <w:rPr>
                <w:rFonts w:ascii="CiscoSansTT" w:hAnsi="CiscoSansTT" w:cs="CiscoSansTT"/>
                <w:sz w:val="18"/>
              </w:rPr>
              <w:t xml:space="preserve"> }}"</w:t>
            </w:r>
          </w:p>
          <w:p w14:paraId="2861C68E" w14:textId="77777777" w:rsidR="001F368A" w:rsidRPr="008C3C96" w:rsidRDefault="001F368A" w:rsidP="00DC489A">
            <w:pPr>
              <w:pStyle w:val="dC-CommandLine"/>
              <w:rPr>
                <w:rFonts w:ascii="CiscoSansTT" w:hAnsi="CiscoSansTT" w:cs="CiscoSansTT"/>
                <w:sz w:val="18"/>
              </w:rPr>
            </w:pPr>
            <w:r w:rsidRPr="008C3C96">
              <w:rPr>
                <w:rFonts w:ascii="CiscoSansTT" w:hAnsi="CiscoSansTT" w:cs="CiscoSansTT"/>
                <w:sz w:val="18"/>
              </w:rPr>
              <w:t xml:space="preserve">            provider: "</w:t>
            </w:r>
            <w:proofErr w:type="gramStart"/>
            <w:r w:rsidRPr="008C3C96">
              <w:rPr>
                <w:rFonts w:ascii="CiscoSansTT" w:hAnsi="CiscoSansTT" w:cs="CiscoSansTT"/>
                <w:sz w:val="18"/>
              </w:rPr>
              <w:t xml:space="preserve">{{ </w:t>
            </w:r>
            <w:proofErr w:type="spellStart"/>
            <w:r w:rsidRPr="008C3C96">
              <w:rPr>
                <w:rFonts w:ascii="CiscoSansTT" w:hAnsi="CiscoSansTT" w:cs="CiscoSansTT"/>
                <w:sz w:val="18"/>
              </w:rPr>
              <w:t>nxos</w:t>
            </w:r>
            <w:proofErr w:type="gramEnd"/>
            <w:r w:rsidRPr="008C3C96">
              <w:rPr>
                <w:rFonts w:ascii="CiscoSansTT" w:hAnsi="CiscoSansTT" w:cs="CiscoSansTT"/>
                <w:sz w:val="18"/>
              </w:rPr>
              <w:t>_provider</w:t>
            </w:r>
            <w:proofErr w:type="spellEnd"/>
            <w:r w:rsidRPr="008C3C96">
              <w:rPr>
                <w:rFonts w:ascii="CiscoSansTT" w:hAnsi="CiscoSansTT" w:cs="CiscoSansTT"/>
                <w:sz w:val="18"/>
              </w:rPr>
              <w:t xml:space="preserve"> }}"</w:t>
            </w:r>
          </w:p>
          <w:p w14:paraId="4A0B0D54" w14:textId="77777777" w:rsidR="001F368A" w:rsidRPr="008C3C96" w:rsidRDefault="001F368A" w:rsidP="00DC489A">
            <w:pPr>
              <w:pStyle w:val="dC-CommandLine"/>
              <w:rPr>
                <w:rFonts w:ascii="CiscoSansTT" w:hAnsi="CiscoSansTT" w:cs="CiscoSansTT"/>
                <w:sz w:val="18"/>
              </w:rPr>
            </w:pPr>
            <w:r w:rsidRPr="008C3C96">
              <w:rPr>
                <w:rFonts w:ascii="CiscoSansTT" w:hAnsi="CiscoSansTT" w:cs="CiscoSansTT"/>
                <w:sz w:val="18"/>
              </w:rPr>
              <w:t xml:space="preserve">         </w:t>
            </w:r>
            <w:proofErr w:type="spellStart"/>
            <w:r w:rsidRPr="008C3C96">
              <w:rPr>
                <w:rFonts w:ascii="CiscoSansTT" w:hAnsi="CiscoSansTT" w:cs="CiscoSansTT"/>
                <w:sz w:val="18"/>
              </w:rPr>
              <w:t>with_items</w:t>
            </w:r>
            <w:proofErr w:type="spellEnd"/>
            <w:r w:rsidRPr="008C3C96">
              <w:rPr>
                <w:rFonts w:ascii="CiscoSansTT" w:hAnsi="CiscoSansTT" w:cs="CiscoSansTT"/>
                <w:sz w:val="18"/>
              </w:rPr>
              <w:t>: "</w:t>
            </w:r>
            <w:proofErr w:type="gramStart"/>
            <w:r w:rsidRPr="008C3C96">
              <w:rPr>
                <w:rFonts w:ascii="CiscoSansTT" w:hAnsi="CiscoSansTT" w:cs="CiscoSansTT"/>
                <w:sz w:val="18"/>
              </w:rPr>
              <w:t>{{ L</w:t>
            </w:r>
            <w:proofErr w:type="gramEnd"/>
            <w:r w:rsidRPr="008C3C96">
              <w:rPr>
                <w:rFonts w:ascii="CiscoSansTT" w:hAnsi="CiscoSansTT" w:cs="CiscoSansTT"/>
                <w:sz w:val="18"/>
              </w:rPr>
              <w:t>2VNI }}"</w:t>
            </w:r>
          </w:p>
          <w:p w14:paraId="250B1DE5" w14:textId="77777777" w:rsidR="001F368A" w:rsidRPr="008C3C96" w:rsidRDefault="001F368A" w:rsidP="00DC489A">
            <w:pPr>
              <w:pStyle w:val="dC-CommandLine"/>
              <w:rPr>
                <w:rFonts w:ascii="CiscoSansTT" w:hAnsi="CiscoSansTT" w:cs="CiscoSansTT"/>
                <w:sz w:val="18"/>
              </w:rPr>
            </w:pPr>
            <w:r w:rsidRPr="008C3C96">
              <w:rPr>
                <w:rFonts w:ascii="CiscoSansTT" w:hAnsi="CiscoSansTT" w:cs="CiscoSansTT"/>
                <w:sz w:val="18"/>
              </w:rPr>
              <w:t xml:space="preserve">       - name: Configure L2VNI RD/RT</w:t>
            </w:r>
          </w:p>
          <w:p w14:paraId="36868D85" w14:textId="77777777" w:rsidR="001F368A" w:rsidRPr="008C3C96" w:rsidRDefault="001F368A" w:rsidP="00DC489A">
            <w:pPr>
              <w:pStyle w:val="dC-CommandLine"/>
              <w:rPr>
                <w:rFonts w:ascii="CiscoSansTT" w:hAnsi="CiscoSansTT" w:cs="CiscoSansTT"/>
                <w:sz w:val="18"/>
              </w:rPr>
            </w:pPr>
            <w:r w:rsidRPr="008C3C96">
              <w:rPr>
                <w:rFonts w:ascii="CiscoSansTT" w:hAnsi="CiscoSansTT" w:cs="CiscoSansTT"/>
                <w:sz w:val="18"/>
              </w:rPr>
              <w:t xml:space="preserve">         </w:t>
            </w:r>
            <w:proofErr w:type="spellStart"/>
            <w:r w:rsidRPr="008C3C96">
              <w:rPr>
                <w:rFonts w:ascii="CiscoSansTT" w:hAnsi="CiscoSansTT" w:cs="CiscoSansTT"/>
                <w:sz w:val="18"/>
              </w:rPr>
              <w:t>nxos_evpn_vni</w:t>
            </w:r>
            <w:proofErr w:type="spellEnd"/>
            <w:r w:rsidRPr="008C3C96">
              <w:rPr>
                <w:rFonts w:ascii="CiscoSansTT" w:hAnsi="CiscoSansTT" w:cs="CiscoSansTT"/>
                <w:sz w:val="18"/>
              </w:rPr>
              <w:t>:</w:t>
            </w:r>
          </w:p>
          <w:p w14:paraId="62EFEB0D" w14:textId="77777777" w:rsidR="001F368A" w:rsidRPr="008C3C96" w:rsidRDefault="001F368A" w:rsidP="00DC489A">
            <w:pPr>
              <w:pStyle w:val="dC-CommandLine"/>
              <w:rPr>
                <w:rFonts w:ascii="CiscoSansTT" w:hAnsi="CiscoSansTT" w:cs="CiscoSansTT"/>
                <w:sz w:val="18"/>
              </w:rPr>
            </w:pPr>
            <w:r w:rsidRPr="008C3C96">
              <w:rPr>
                <w:rFonts w:ascii="CiscoSansTT" w:hAnsi="CiscoSansTT" w:cs="CiscoSansTT"/>
                <w:sz w:val="18"/>
              </w:rPr>
              <w:t xml:space="preserve">          </w:t>
            </w:r>
            <w:proofErr w:type="spellStart"/>
            <w:r w:rsidRPr="008C3C96">
              <w:rPr>
                <w:rFonts w:ascii="CiscoSansTT" w:hAnsi="CiscoSansTT" w:cs="CiscoSansTT"/>
                <w:sz w:val="18"/>
              </w:rPr>
              <w:t>vni</w:t>
            </w:r>
            <w:proofErr w:type="spellEnd"/>
            <w:r w:rsidRPr="008C3C96">
              <w:rPr>
                <w:rFonts w:ascii="CiscoSansTT" w:hAnsi="CiscoSansTT" w:cs="CiscoSansTT"/>
                <w:sz w:val="18"/>
              </w:rPr>
              <w:t>: "</w:t>
            </w:r>
            <w:proofErr w:type="gramStart"/>
            <w:r w:rsidRPr="008C3C96">
              <w:rPr>
                <w:rFonts w:ascii="CiscoSansTT" w:hAnsi="CiscoSansTT" w:cs="CiscoSansTT"/>
                <w:sz w:val="18"/>
              </w:rPr>
              <w:t xml:space="preserve">{{ </w:t>
            </w:r>
            <w:proofErr w:type="spellStart"/>
            <w:r w:rsidRPr="008C3C96">
              <w:rPr>
                <w:rFonts w:ascii="CiscoSansTT" w:hAnsi="CiscoSansTT" w:cs="CiscoSansTT"/>
                <w:sz w:val="18"/>
              </w:rPr>
              <w:t>item.vni</w:t>
            </w:r>
            <w:proofErr w:type="spellEnd"/>
            <w:proofErr w:type="gramEnd"/>
            <w:r w:rsidRPr="008C3C96">
              <w:rPr>
                <w:rFonts w:ascii="CiscoSansTT" w:hAnsi="CiscoSansTT" w:cs="CiscoSansTT"/>
                <w:sz w:val="18"/>
              </w:rPr>
              <w:t xml:space="preserve"> }}"</w:t>
            </w:r>
          </w:p>
          <w:p w14:paraId="2919335B" w14:textId="77777777" w:rsidR="001F368A" w:rsidRPr="008C3C96" w:rsidRDefault="001F368A" w:rsidP="00DC489A">
            <w:pPr>
              <w:pStyle w:val="dC-CommandLine"/>
              <w:rPr>
                <w:rFonts w:ascii="CiscoSansTT" w:hAnsi="CiscoSansTT" w:cs="CiscoSansTT"/>
                <w:sz w:val="18"/>
              </w:rPr>
            </w:pPr>
            <w:r w:rsidRPr="008C3C96">
              <w:rPr>
                <w:rFonts w:ascii="CiscoSansTT" w:hAnsi="CiscoSansTT" w:cs="CiscoSansTT"/>
                <w:sz w:val="18"/>
              </w:rPr>
              <w:t xml:space="preserve">          </w:t>
            </w:r>
            <w:proofErr w:type="spellStart"/>
            <w:r w:rsidRPr="008C3C96">
              <w:rPr>
                <w:rFonts w:ascii="CiscoSansTT" w:hAnsi="CiscoSansTT" w:cs="CiscoSansTT"/>
                <w:sz w:val="18"/>
              </w:rPr>
              <w:t>route_distinguisher</w:t>
            </w:r>
            <w:proofErr w:type="spellEnd"/>
            <w:r w:rsidRPr="008C3C96">
              <w:rPr>
                <w:rFonts w:ascii="CiscoSansTT" w:hAnsi="CiscoSansTT" w:cs="CiscoSansTT"/>
                <w:sz w:val="18"/>
              </w:rPr>
              <w:t>: auto</w:t>
            </w:r>
          </w:p>
          <w:p w14:paraId="46D3F789" w14:textId="77777777" w:rsidR="001F368A" w:rsidRPr="008C3C96" w:rsidRDefault="001F368A" w:rsidP="00DC489A">
            <w:pPr>
              <w:pStyle w:val="dC-CommandLine"/>
              <w:rPr>
                <w:rFonts w:ascii="CiscoSansTT" w:hAnsi="CiscoSansTT" w:cs="CiscoSansTT"/>
                <w:sz w:val="18"/>
              </w:rPr>
            </w:pPr>
            <w:r w:rsidRPr="008C3C96">
              <w:rPr>
                <w:rFonts w:ascii="CiscoSansTT" w:hAnsi="CiscoSansTT" w:cs="CiscoSansTT"/>
                <w:sz w:val="18"/>
              </w:rPr>
              <w:t xml:space="preserve">          </w:t>
            </w:r>
            <w:proofErr w:type="spellStart"/>
            <w:r w:rsidRPr="008C3C96">
              <w:rPr>
                <w:rFonts w:ascii="CiscoSansTT" w:hAnsi="CiscoSansTT" w:cs="CiscoSansTT"/>
                <w:sz w:val="18"/>
              </w:rPr>
              <w:t>route_target_both</w:t>
            </w:r>
            <w:proofErr w:type="spellEnd"/>
            <w:r w:rsidRPr="008C3C96">
              <w:rPr>
                <w:rFonts w:ascii="CiscoSansTT" w:hAnsi="CiscoSansTT" w:cs="CiscoSansTT"/>
                <w:sz w:val="18"/>
              </w:rPr>
              <w:t>: auto</w:t>
            </w:r>
          </w:p>
          <w:p w14:paraId="4CCC1591" w14:textId="77777777" w:rsidR="001F368A" w:rsidRPr="008C3C96" w:rsidRDefault="001F368A" w:rsidP="00DC489A">
            <w:pPr>
              <w:pStyle w:val="dC-CommandLine"/>
              <w:rPr>
                <w:rFonts w:ascii="CiscoSansTT" w:hAnsi="CiscoSansTT" w:cs="CiscoSansTT"/>
                <w:sz w:val="18"/>
              </w:rPr>
            </w:pPr>
            <w:r w:rsidRPr="008C3C96">
              <w:rPr>
                <w:rFonts w:ascii="CiscoSansTT" w:hAnsi="CiscoSansTT" w:cs="CiscoSansTT"/>
                <w:sz w:val="18"/>
              </w:rPr>
              <w:t xml:space="preserve">          provider: "</w:t>
            </w:r>
            <w:proofErr w:type="gramStart"/>
            <w:r w:rsidRPr="008C3C96">
              <w:rPr>
                <w:rFonts w:ascii="CiscoSansTT" w:hAnsi="CiscoSansTT" w:cs="CiscoSansTT"/>
                <w:sz w:val="18"/>
              </w:rPr>
              <w:t xml:space="preserve">{{ </w:t>
            </w:r>
            <w:proofErr w:type="spellStart"/>
            <w:r w:rsidRPr="008C3C96">
              <w:rPr>
                <w:rFonts w:ascii="CiscoSansTT" w:hAnsi="CiscoSansTT" w:cs="CiscoSansTT"/>
                <w:sz w:val="18"/>
              </w:rPr>
              <w:t>nxos</w:t>
            </w:r>
            <w:proofErr w:type="gramEnd"/>
            <w:r w:rsidRPr="008C3C96">
              <w:rPr>
                <w:rFonts w:ascii="CiscoSansTT" w:hAnsi="CiscoSansTT" w:cs="CiscoSansTT"/>
                <w:sz w:val="18"/>
              </w:rPr>
              <w:t>_provider</w:t>
            </w:r>
            <w:proofErr w:type="spellEnd"/>
            <w:r w:rsidRPr="008C3C96">
              <w:rPr>
                <w:rFonts w:ascii="CiscoSansTT" w:hAnsi="CiscoSansTT" w:cs="CiscoSansTT"/>
                <w:sz w:val="18"/>
              </w:rPr>
              <w:t xml:space="preserve"> }}"</w:t>
            </w:r>
          </w:p>
          <w:p w14:paraId="4C642A80" w14:textId="77777777" w:rsidR="001F368A" w:rsidRPr="008C3C96" w:rsidRDefault="001F368A" w:rsidP="00DC489A">
            <w:pPr>
              <w:pStyle w:val="dC-CommandLine"/>
              <w:rPr>
                <w:rFonts w:ascii="CiscoSansTT" w:hAnsi="CiscoSansTT" w:cs="CiscoSansTT"/>
                <w:sz w:val="18"/>
              </w:rPr>
            </w:pPr>
            <w:r w:rsidRPr="008C3C96">
              <w:rPr>
                <w:rFonts w:ascii="CiscoSansTT" w:hAnsi="CiscoSansTT" w:cs="CiscoSansTT"/>
                <w:sz w:val="18"/>
              </w:rPr>
              <w:t xml:space="preserve">         </w:t>
            </w:r>
            <w:proofErr w:type="spellStart"/>
            <w:r w:rsidRPr="008C3C96">
              <w:rPr>
                <w:rFonts w:ascii="CiscoSansTT" w:hAnsi="CiscoSansTT" w:cs="CiscoSansTT"/>
                <w:sz w:val="18"/>
              </w:rPr>
              <w:t>with_items</w:t>
            </w:r>
            <w:proofErr w:type="spellEnd"/>
            <w:r w:rsidRPr="008C3C96">
              <w:rPr>
                <w:rFonts w:ascii="CiscoSansTT" w:hAnsi="CiscoSansTT" w:cs="CiscoSansTT"/>
                <w:sz w:val="18"/>
              </w:rPr>
              <w:t>: "</w:t>
            </w:r>
            <w:proofErr w:type="gramStart"/>
            <w:r w:rsidRPr="008C3C96">
              <w:rPr>
                <w:rFonts w:ascii="CiscoSansTT" w:hAnsi="CiscoSansTT" w:cs="CiscoSansTT"/>
                <w:sz w:val="18"/>
              </w:rPr>
              <w:t>{{ L</w:t>
            </w:r>
            <w:proofErr w:type="gramEnd"/>
            <w:r w:rsidRPr="008C3C96">
              <w:rPr>
                <w:rFonts w:ascii="CiscoSansTT" w:hAnsi="CiscoSansTT" w:cs="CiscoSansTT"/>
                <w:sz w:val="18"/>
              </w:rPr>
              <w:t>2VNI }}"</w:t>
            </w:r>
          </w:p>
        </w:tc>
      </w:tr>
    </w:tbl>
    <w:p w14:paraId="7B123795" w14:textId="77777777" w:rsidR="001F368A" w:rsidRPr="008C3C96" w:rsidRDefault="001F368A" w:rsidP="001F368A">
      <w:pPr>
        <w:pStyle w:val="ListParagraph"/>
        <w:numPr>
          <w:ilvl w:val="0"/>
          <w:numId w:val="53"/>
        </w:numPr>
        <w:spacing w:after="0" w:line="240" w:lineRule="auto"/>
        <w:rPr>
          <w:rFonts w:ascii="CiscoSansTT" w:hAnsi="CiscoSansTT" w:cs="CiscoSansTT"/>
          <w:lang w:eastAsia="zh-CN"/>
        </w:rPr>
      </w:pPr>
      <w:r w:rsidRPr="008C3C96">
        <w:rPr>
          <w:rFonts w:ascii="CiscoSansTT" w:hAnsi="CiscoSansTT" w:cs="CiscoSansTT"/>
          <w:lang w:eastAsia="zh-CN"/>
        </w:rPr>
        <w:lastRenderedPageBreak/>
        <w:t>Switch to “</w:t>
      </w:r>
      <w:proofErr w:type="gramStart"/>
      <w:r w:rsidRPr="008C3C96">
        <w:rPr>
          <w:rFonts w:ascii="CiscoSansTT" w:hAnsi="CiscoSansTT" w:cs="CiscoSansTT"/>
          <w:lang w:eastAsia="zh-CN"/>
        </w:rPr>
        <w:t>Atom”  create</w:t>
      </w:r>
      <w:proofErr w:type="gramEnd"/>
      <w:r w:rsidRPr="008C3C96">
        <w:rPr>
          <w:rFonts w:ascii="CiscoSansTT" w:hAnsi="CiscoSansTT" w:cs="CiscoSansTT"/>
          <w:lang w:eastAsia="zh-CN"/>
        </w:rPr>
        <w:t xml:space="preserve"> new playbook ‘</w:t>
      </w:r>
      <w:proofErr w:type="spellStart"/>
      <w:r w:rsidRPr="008C3C96">
        <w:rPr>
          <w:rFonts w:ascii="CiscoSansTT" w:hAnsi="CiscoSansTT" w:cs="CiscoSansTT"/>
          <w:b/>
          <w:lang w:eastAsia="zh-CN"/>
        </w:rPr>
        <w:t>vni_provision.yml</w:t>
      </w:r>
      <w:proofErr w:type="spellEnd"/>
      <w:r w:rsidRPr="008C3C96">
        <w:rPr>
          <w:rFonts w:ascii="CiscoSansTT" w:hAnsi="CiscoSansTT" w:cs="CiscoSansTT"/>
          <w:b/>
          <w:lang w:eastAsia="zh-CN"/>
        </w:rPr>
        <w:t>’</w:t>
      </w:r>
      <w:r w:rsidRPr="008C3C96">
        <w:rPr>
          <w:rFonts w:ascii="CiscoSansTT" w:hAnsi="CiscoSansTT" w:cs="CiscoSansTT"/>
          <w:lang w:eastAsia="zh-CN"/>
        </w:rPr>
        <w:t xml:space="preserve"> under project folder </w:t>
      </w:r>
      <w:r w:rsidRPr="008C3C96">
        <w:rPr>
          <w:rFonts w:ascii="CiscoSansTT" w:hAnsi="CiscoSansTT" w:cs="CiscoSansTT"/>
          <w:b/>
          <w:lang w:eastAsia="zh-CN"/>
        </w:rPr>
        <w:t>LTRDCN-1572</w:t>
      </w:r>
      <w:r w:rsidRPr="008C3C96">
        <w:rPr>
          <w:rFonts w:ascii="CiscoSansTT" w:hAnsi="CiscoSansTT" w:cs="CiscoSansTT"/>
          <w:lang w:eastAsia="zh-CN"/>
        </w:rPr>
        <w:t xml:space="preserve">. </w:t>
      </w:r>
    </w:p>
    <w:p w14:paraId="04EB5960" w14:textId="77777777" w:rsidR="001F368A" w:rsidRPr="008C3C96" w:rsidRDefault="001F368A" w:rsidP="001F368A">
      <w:pPr>
        <w:ind w:left="360"/>
        <w:rPr>
          <w:rFonts w:ascii="CiscoSansTT" w:hAnsi="CiscoSansTT" w:cs="CiscoSansTT"/>
          <w:lang w:eastAsia="zh-CN"/>
        </w:rPr>
      </w:pPr>
    </w:p>
    <w:tbl>
      <w:tblPr>
        <w:tblStyle w:val="TableGrid"/>
        <w:tblW w:w="0" w:type="auto"/>
        <w:tblLook w:val="04A0" w:firstRow="1" w:lastRow="0" w:firstColumn="1" w:lastColumn="0" w:noHBand="0" w:noVBand="1"/>
      </w:tblPr>
      <w:tblGrid>
        <w:gridCol w:w="9016"/>
      </w:tblGrid>
      <w:tr w:rsidR="001F368A" w:rsidRPr="008C3C96" w14:paraId="6DF5190A" w14:textId="77777777" w:rsidTr="00DC489A">
        <w:tc>
          <w:tcPr>
            <w:tcW w:w="10416" w:type="dxa"/>
          </w:tcPr>
          <w:p w14:paraId="53D0704C" w14:textId="77777777" w:rsidR="001F368A" w:rsidRPr="008C3C96" w:rsidRDefault="001F368A" w:rsidP="00DC489A">
            <w:pPr>
              <w:pStyle w:val="dC-Normal"/>
              <w:rPr>
                <w:rFonts w:ascii="CiscoSansTT" w:hAnsi="CiscoSansTT" w:cs="CiscoSansTT"/>
              </w:rPr>
            </w:pPr>
            <w:r w:rsidRPr="008C3C96">
              <w:rPr>
                <w:rFonts w:ascii="CiscoSansTT" w:hAnsi="CiscoSansTT" w:cs="CiscoSansTT"/>
              </w:rPr>
              <w:lastRenderedPageBreak/>
              <w:t>---</w:t>
            </w:r>
          </w:p>
          <w:p w14:paraId="7E70E4D4" w14:textId="77777777" w:rsidR="001F368A" w:rsidRPr="008C3C96" w:rsidRDefault="001F368A" w:rsidP="00DC489A">
            <w:pPr>
              <w:pStyle w:val="dC-Normal"/>
              <w:rPr>
                <w:rFonts w:ascii="CiscoSansTT" w:hAnsi="CiscoSansTT" w:cs="CiscoSansTT"/>
              </w:rPr>
            </w:pPr>
            <w:r w:rsidRPr="008C3C96">
              <w:rPr>
                <w:rFonts w:ascii="CiscoSansTT" w:hAnsi="CiscoSansTT" w:cs="CiscoSansTT"/>
              </w:rPr>
              <w:t xml:space="preserve">- hosts: </w:t>
            </w:r>
            <w:proofErr w:type="gramStart"/>
            <w:r w:rsidRPr="008C3C96">
              <w:rPr>
                <w:rFonts w:ascii="CiscoSansTT" w:hAnsi="CiscoSansTT" w:cs="CiscoSansTT"/>
              </w:rPr>
              <w:t>leaf,jinja</w:t>
            </w:r>
            <w:proofErr w:type="gramEnd"/>
            <w:r w:rsidRPr="008C3C96">
              <w:rPr>
                <w:rFonts w:ascii="CiscoSansTT" w:hAnsi="CiscoSansTT" w:cs="CiscoSansTT"/>
              </w:rPr>
              <w:t>2_leaf</w:t>
            </w:r>
          </w:p>
          <w:p w14:paraId="4C079552" w14:textId="77777777" w:rsidR="001F368A" w:rsidRPr="008C3C96" w:rsidRDefault="001F368A" w:rsidP="00DC489A">
            <w:pPr>
              <w:pStyle w:val="dC-Normal"/>
              <w:rPr>
                <w:rFonts w:ascii="CiscoSansTT" w:hAnsi="CiscoSansTT" w:cs="CiscoSansTT"/>
              </w:rPr>
            </w:pPr>
            <w:r w:rsidRPr="008C3C96">
              <w:rPr>
                <w:rFonts w:ascii="CiscoSansTT" w:hAnsi="CiscoSansTT" w:cs="CiscoSansTT"/>
              </w:rPr>
              <w:t xml:space="preserve">  connection: local</w:t>
            </w:r>
          </w:p>
          <w:p w14:paraId="59F851D0" w14:textId="77777777" w:rsidR="001F368A" w:rsidRPr="008C3C96" w:rsidRDefault="001F368A" w:rsidP="00DC489A">
            <w:pPr>
              <w:pStyle w:val="dC-Normal"/>
              <w:rPr>
                <w:rFonts w:ascii="CiscoSansTT" w:hAnsi="CiscoSansTT" w:cs="CiscoSansTT"/>
              </w:rPr>
            </w:pPr>
            <w:r w:rsidRPr="008C3C96">
              <w:rPr>
                <w:rFonts w:ascii="CiscoSansTT" w:hAnsi="CiscoSansTT" w:cs="CiscoSansTT"/>
              </w:rPr>
              <w:t xml:space="preserve">  roles:</w:t>
            </w:r>
          </w:p>
          <w:p w14:paraId="26678F67" w14:textId="77777777" w:rsidR="001F368A" w:rsidRPr="008C3C96" w:rsidRDefault="001F368A" w:rsidP="00DC489A">
            <w:pPr>
              <w:pStyle w:val="dC-Normal"/>
              <w:rPr>
                <w:rFonts w:ascii="CiscoSansTT" w:hAnsi="CiscoSansTT" w:cs="CiscoSansTT"/>
              </w:rPr>
            </w:pPr>
            <w:r w:rsidRPr="008C3C96">
              <w:rPr>
                <w:rFonts w:ascii="CiscoSansTT" w:hAnsi="CiscoSansTT" w:cs="CiscoSansTT"/>
              </w:rPr>
              <w:t xml:space="preserve">    - </w:t>
            </w:r>
            <w:proofErr w:type="spellStart"/>
            <w:r w:rsidRPr="008C3C96">
              <w:rPr>
                <w:rFonts w:ascii="CiscoSansTT" w:hAnsi="CiscoSansTT" w:cs="CiscoSansTT"/>
              </w:rPr>
              <w:t>vni_provision</w:t>
            </w:r>
            <w:proofErr w:type="spellEnd"/>
          </w:p>
        </w:tc>
      </w:tr>
    </w:tbl>
    <w:p w14:paraId="6ECE7E6E" w14:textId="77777777" w:rsidR="001F368A" w:rsidRPr="008C3C96" w:rsidRDefault="001F368A" w:rsidP="001F368A">
      <w:pPr>
        <w:pStyle w:val="dC-Normal"/>
        <w:numPr>
          <w:ilvl w:val="0"/>
          <w:numId w:val="53"/>
        </w:numPr>
        <w:rPr>
          <w:rFonts w:ascii="CiscoSansTT" w:hAnsi="CiscoSansTT" w:cs="CiscoSansTT"/>
          <w:sz w:val="24"/>
          <w:szCs w:val="24"/>
        </w:rPr>
      </w:pPr>
      <w:r w:rsidRPr="008C3C96">
        <w:rPr>
          <w:rFonts w:ascii="CiscoSansTT" w:hAnsi="CiscoSansTT" w:cs="CiscoSansTT"/>
          <w:sz w:val="24"/>
          <w:szCs w:val="24"/>
        </w:rPr>
        <w:t xml:space="preserve">Run playbook </w:t>
      </w:r>
      <w:proofErr w:type="spellStart"/>
      <w:r w:rsidRPr="008C3C96">
        <w:rPr>
          <w:rFonts w:ascii="CiscoSansTT" w:hAnsi="CiscoSansTT" w:cs="CiscoSansTT"/>
          <w:b/>
          <w:sz w:val="24"/>
          <w:szCs w:val="24"/>
        </w:rPr>
        <w:t>vni_provision.yml</w:t>
      </w:r>
      <w:proofErr w:type="spellEnd"/>
      <w:r w:rsidRPr="008C3C96">
        <w:rPr>
          <w:rFonts w:ascii="CiscoSansTT" w:hAnsi="CiscoSansTT" w:cs="CiscoSansTT"/>
          <w:b/>
          <w:sz w:val="24"/>
          <w:szCs w:val="24"/>
        </w:rPr>
        <w:t xml:space="preserve"> </w:t>
      </w:r>
      <w:r w:rsidRPr="008C3C96">
        <w:rPr>
          <w:rFonts w:ascii="CiscoSansTT" w:hAnsi="CiscoSansTT" w:cs="CiscoSansTT"/>
          <w:sz w:val="24"/>
          <w:szCs w:val="24"/>
        </w:rPr>
        <w:t xml:space="preserve">to add new VNIs on the fabric </w:t>
      </w:r>
    </w:p>
    <w:tbl>
      <w:tblPr>
        <w:tblStyle w:val="TableGrid"/>
        <w:tblW w:w="0" w:type="auto"/>
        <w:tblLook w:val="04A0" w:firstRow="1" w:lastRow="0" w:firstColumn="1" w:lastColumn="0" w:noHBand="0" w:noVBand="1"/>
      </w:tblPr>
      <w:tblGrid>
        <w:gridCol w:w="9016"/>
      </w:tblGrid>
      <w:tr w:rsidR="001F368A" w:rsidRPr="008C3C96" w14:paraId="4755B9AA" w14:textId="77777777" w:rsidTr="00DC489A">
        <w:tc>
          <w:tcPr>
            <w:tcW w:w="10416" w:type="dxa"/>
          </w:tcPr>
          <w:p w14:paraId="02D52E16" w14:textId="77777777" w:rsidR="001F368A" w:rsidRPr="008C3C96" w:rsidRDefault="001F368A" w:rsidP="00DC489A">
            <w:pPr>
              <w:pStyle w:val="dC-Normal"/>
              <w:rPr>
                <w:rFonts w:ascii="CiscoSansTT" w:hAnsi="CiscoSansTT" w:cs="CiscoSansTT"/>
              </w:rPr>
            </w:pPr>
            <w:r w:rsidRPr="008C3C96">
              <w:rPr>
                <w:rFonts w:ascii="CiscoSansTT" w:hAnsi="CiscoSansTT" w:cs="CiscoSansTT"/>
              </w:rPr>
              <w:t>[root@rhel7-tools LTRDCN-</w:t>
            </w:r>
            <w:proofErr w:type="gramStart"/>
            <w:r w:rsidRPr="008C3C96">
              <w:rPr>
                <w:rFonts w:ascii="CiscoSansTT" w:hAnsi="CiscoSansTT" w:cs="CiscoSansTT"/>
              </w:rPr>
              <w:t>1572]#</w:t>
            </w:r>
            <w:proofErr w:type="gramEnd"/>
            <w:r w:rsidRPr="008C3C96">
              <w:rPr>
                <w:rFonts w:ascii="CiscoSansTT" w:hAnsi="CiscoSansTT" w:cs="CiscoSansTT"/>
              </w:rPr>
              <w:t xml:space="preserve"> </w:t>
            </w:r>
            <w:r w:rsidRPr="008C3C96">
              <w:rPr>
                <w:rFonts w:ascii="CiscoSansTT" w:hAnsi="CiscoSansTT" w:cs="CiscoSansTT"/>
                <w:b/>
              </w:rPr>
              <w:t xml:space="preserve">ansible-playbook </w:t>
            </w:r>
            <w:proofErr w:type="spellStart"/>
            <w:r w:rsidRPr="008C3C96">
              <w:rPr>
                <w:rFonts w:ascii="CiscoSansTT" w:hAnsi="CiscoSansTT" w:cs="CiscoSansTT"/>
                <w:b/>
              </w:rPr>
              <w:t>vni_provision.yml</w:t>
            </w:r>
            <w:proofErr w:type="spellEnd"/>
          </w:p>
        </w:tc>
      </w:tr>
    </w:tbl>
    <w:p w14:paraId="3EC08707" w14:textId="77777777" w:rsidR="001F368A" w:rsidRPr="008C3C96" w:rsidRDefault="001F368A" w:rsidP="001F368A">
      <w:pPr>
        <w:pStyle w:val="dC-Normal"/>
        <w:rPr>
          <w:rFonts w:ascii="CiscoSansTT" w:hAnsi="CiscoSansTT" w:cs="CiscoSansTT"/>
        </w:rPr>
      </w:pPr>
      <w:r w:rsidRPr="008C3C96">
        <w:rPr>
          <w:rFonts w:ascii="CiscoSansTT" w:hAnsi="CiscoSansTT" w:cs="CiscoSansTT"/>
          <w:noProof/>
          <w:lang w:eastAsia="zh-CN"/>
        </w:rPr>
        <w:drawing>
          <wp:inline distT="0" distB="0" distL="0" distR="0" wp14:anchorId="527E1FEE" wp14:editId="4B9BDDA1">
            <wp:extent cx="6620510" cy="6329045"/>
            <wp:effectExtent l="0" t="0" r="8890" b="0"/>
            <wp:docPr id="1212249209" name="Picture 1212249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620510" cy="6329045"/>
                    </a:xfrm>
                    <a:prstGeom prst="rect">
                      <a:avLst/>
                    </a:prstGeom>
                  </pic:spPr>
                </pic:pic>
              </a:graphicData>
            </a:graphic>
          </wp:inline>
        </w:drawing>
      </w:r>
    </w:p>
    <w:p w14:paraId="7B08E0F8" w14:textId="77777777" w:rsidR="001F368A" w:rsidRPr="008C3C96" w:rsidRDefault="001F368A" w:rsidP="001F368A">
      <w:pPr>
        <w:pStyle w:val="dC-Normal"/>
        <w:numPr>
          <w:ilvl w:val="0"/>
          <w:numId w:val="53"/>
        </w:numPr>
        <w:rPr>
          <w:rFonts w:ascii="CiscoSansTT" w:hAnsi="CiscoSansTT" w:cs="CiscoSansTT"/>
          <w:sz w:val="24"/>
          <w:szCs w:val="24"/>
        </w:rPr>
      </w:pPr>
      <w:r w:rsidRPr="008C3C96">
        <w:rPr>
          <w:rFonts w:ascii="CiscoSansTT" w:hAnsi="CiscoSansTT" w:cs="CiscoSansTT"/>
          <w:sz w:val="24"/>
          <w:szCs w:val="24"/>
        </w:rPr>
        <w:t xml:space="preserve">Switch to </w:t>
      </w:r>
      <w:proofErr w:type="spellStart"/>
      <w:r w:rsidRPr="008C3C96">
        <w:rPr>
          <w:rFonts w:ascii="CiscoSansTT" w:hAnsi="CiscoSansTT" w:cs="CiscoSansTT"/>
          <w:b/>
          <w:sz w:val="24"/>
          <w:szCs w:val="24"/>
        </w:rPr>
        <w:t>MTPutty</w:t>
      </w:r>
      <w:proofErr w:type="spellEnd"/>
      <w:r w:rsidRPr="008C3C96">
        <w:rPr>
          <w:rFonts w:ascii="CiscoSansTT" w:hAnsi="CiscoSansTT" w:cs="CiscoSansTT"/>
          <w:b/>
          <w:sz w:val="24"/>
          <w:szCs w:val="24"/>
        </w:rPr>
        <w:t xml:space="preserve"> </w:t>
      </w:r>
      <w:r w:rsidRPr="008C3C96">
        <w:rPr>
          <w:rFonts w:ascii="CiscoSansTT" w:hAnsi="CiscoSansTT" w:cs="CiscoSansTT"/>
          <w:sz w:val="24"/>
          <w:szCs w:val="24"/>
        </w:rPr>
        <w:t xml:space="preserve">connect to </w:t>
      </w:r>
      <w:r w:rsidRPr="008C3C96">
        <w:rPr>
          <w:rFonts w:ascii="CiscoSansTT" w:hAnsi="CiscoSansTT" w:cs="CiscoSansTT"/>
          <w:b/>
          <w:sz w:val="24"/>
          <w:szCs w:val="24"/>
        </w:rPr>
        <w:t xml:space="preserve">leaf-4, </w:t>
      </w:r>
      <w:r w:rsidRPr="008C3C96">
        <w:rPr>
          <w:rFonts w:ascii="CiscoSansTT" w:hAnsi="CiscoSansTT" w:cs="CiscoSansTT"/>
          <w:sz w:val="24"/>
          <w:szCs w:val="24"/>
        </w:rPr>
        <w:t xml:space="preserve">verify the change on leaf switches using command </w:t>
      </w:r>
      <w:r w:rsidRPr="008C3C96">
        <w:rPr>
          <w:rFonts w:ascii="CiscoSansTT" w:hAnsi="CiscoSansTT" w:cs="CiscoSansTT"/>
          <w:b/>
          <w:sz w:val="24"/>
          <w:szCs w:val="24"/>
        </w:rPr>
        <w:t xml:space="preserve">show </w:t>
      </w:r>
      <w:proofErr w:type="spellStart"/>
      <w:r w:rsidRPr="008C3C96">
        <w:rPr>
          <w:rFonts w:ascii="CiscoSansTT" w:hAnsi="CiscoSansTT" w:cs="CiscoSansTT"/>
          <w:b/>
          <w:sz w:val="24"/>
          <w:szCs w:val="24"/>
        </w:rPr>
        <w:t>nve</w:t>
      </w:r>
      <w:proofErr w:type="spellEnd"/>
      <w:r w:rsidRPr="008C3C96">
        <w:rPr>
          <w:rFonts w:ascii="CiscoSansTT" w:hAnsi="CiscoSansTT" w:cs="CiscoSansTT"/>
          <w:b/>
          <w:sz w:val="24"/>
          <w:szCs w:val="24"/>
        </w:rPr>
        <w:t xml:space="preserve"> </w:t>
      </w:r>
      <w:proofErr w:type="spellStart"/>
      <w:r w:rsidRPr="008C3C96">
        <w:rPr>
          <w:rFonts w:ascii="CiscoSansTT" w:hAnsi="CiscoSansTT" w:cs="CiscoSansTT"/>
          <w:b/>
          <w:sz w:val="24"/>
          <w:szCs w:val="24"/>
        </w:rPr>
        <w:t>vni</w:t>
      </w:r>
      <w:proofErr w:type="spellEnd"/>
      <w:r w:rsidRPr="008C3C96">
        <w:rPr>
          <w:rFonts w:ascii="CiscoSansTT" w:hAnsi="CiscoSansTT" w:cs="CiscoSansTT"/>
          <w:b/>
          <w:sz w:val="24"/>
          <w:szCs w:val="24"/>
        </w:rPr>
        <w:t xml:space="preserve">. </w:t>
      </w:r>
      <w:r w:rsidRPr="008C3C96">
        <w:rPr>
          <w:rFonts w:ascii="CiscoSansTT" w:hAnsi="CiscoSansTT" w:cs="CiscoSansTT"/>
          <w:sz w:val="24"/>
          <w:szCs w:val="24"/>
        </w:rPr>
        <w:t xml:space="preserve">Notice the new created L2VNI. </w:t>
      </w:r>
    </w:p>
    <w:p w14:paraId="1EAB8A99" w14:textId="77777777" w:rsidR="001F368A" w:rsidRPr="008C3C96" w:rsidRDefault="001F368A" w:rsidP="001F368A">
      <w:pPr>
        <w:rPr>
          <w:rFonts w:ascii="CiscoSansTT" w:hAnsi="CiscoSansTT" w:cs="CiscoSansTT"/>
        </w:rPr>
      </w:pPr>
      <w:r w:rsidRPr="008C3C96">
        <w:rPr>
          <w:rFonts w:ascii="CiscoSansTT" w:hAnsi="CiscoSansTT" w:cs="CiscoSansTT"/>
          <w:noProof/>
          <w:lang w:val="en-US" w:eastAsia="zh-CN"/>
        </w:rPr>
        <w:lastRenderedPageBreak/>
        <w:drawing>
          <wp:inline distT="0" distB="0" distL="0" distR="0" wp14:anchorId="3592401B" wp14:editId="46B224C0">
            <wp:extent cx="6620510" cy="1868805"/>
            <wp:effectExtent l="0" t="0" r="8890" b="0"/>
            <wp:docPr id="1212249211" name="Picture 1212249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620510" cy="1868805"/>
                    </a:xfrm>
                    <a:prstGeom prst="rect">
                      <a:avLst/>
                    </a:prstGeom>
                  </pic:spPr>
                </pic:pic>
              </a:graphicData>
            </a:graphic>
          </wp:inline>
        </w:drawing>
      </w:r>
    </w:p>
    <w:p w14:paraId="35F0D6D7" w14:textId="77777777" w:rsidR="001F368A" w:rsidRPr="008C3C96" w:rsidRDefault="001F368A" w:rsidP="001F368A">
      <w:pPr>
        <w:pStyle w:val="dC-Normal"/>
        <w:rPr>
          <w:rFonts w:ascii="CiscoSansTT" w:hAnsi="CiscoSansTT" w:cs="CiscoSansTT"/>
        </w:rPr>
      </w:pPr>
    </w:p>
    <w:p w14:paraId="736EC5FA" w14:textId="77777777" w:rsidR="001F368A" w:rsidRPr="008C3C96" w:rsidRDefault="001F368A" w:rsidP="001F368A">
      <w:pPr>
        <w:pStyle w:val="dC-Normal"/>
        <w:rPr>
          <w:rFonts w:ascii="CiscoSansTT" w:hAnsi="CiscoSansTT" w:cs="CiscoSansTT"/>
        </w:rPr>
      </w:pPr>
    </w:p>
    <w:p w14:paraId="7BADF9C8" w14:textId="77777777" w:rsidR="001F368A" w:rsidRPr="008C3C96" w:rsidRDefault="001F368A" w:rsidP="001F368A">
      <w:pPr>
        <w:pStyle w:val="dC-Normal"/>
        <w:rPr>
          <w:rFonts w:ascii="CiscoSansTT" w:hAnsi="CiscoSansTT" w:cs="CiscoSansTT"/>
        </w:rPr>
      </w:pPr>
    </w:p>
    <w:p w14:paraId="5C54787F" w14:textId="77777777" w:rsidR="001F368A" w:rsidRPr="008C3C96" w:rsidRDefault="001F368A" w:rsidP="001F368A">
      <w:pPr>
        <w:pStyle w:val="dC-Normal"/>
        <w:rPr>
          <w:rFonts w:ascii="CiscoSansTT" w:hAnsi="CiscoSansTT" w:cs="CiscoSansTT"/>
        </w:rPr>
      </w:pPr>
    </w:p>
    <w:p w14:paraId="2F9F904E" w14:textId="77777777" w:rsidR="001F368A" w:rsidRPr="008C3C96" w:rsidRDefault="001F368A" w:rsidP="001F368A">
      <w:pPr>
        <w:jc w:val="center"/>
        <w:rPr>
          <w:rFonts w:ascii="CiscoSansTT" w:hAnsi="CiscoSansTT" w:cs="CiscoSansTT"/>
          <w:b/>
          <w:sz w:val="36"/>
        </w:rPr>
      </w:pPr>
      <w:r w:rsidRPr="008C3C96">
        <w:rPr>
          <w:rFonts w:ascii="CiscoSansTT" w:hAnsi="CiscoSansTT" w:cs="CiscoSansTT"/>
          <w:b/>
          <w:sz w:val="36"/>
        </w:rPr>
        <w:t>Congratulation! You have completed VXLAN Fabric Lab.</w:t>
      </w:r>
    </w:p>
    <w:p w14:paraId="176FD6F5" w14:textId="77777777" w:rsidR="001F368A" w:rsidRPr="008C3C96" w:rsidRDefault="001F368A" w:rsidP="001F368A">
      <w:pPr>
        <w:pStyle w:val="dC-Normal"/>
        <w:rPr>
          <w:rFonts w:ascii="CiscoSansTT" w:hAnsi="CiscoSansTT" w:cs="CiscoSansTT"/>
        </w:rPr>
      </w:pPr>
    </w:p>
    <w:p w14:paraId="38962795" w14:textId="77777777" w:rsidR="001F368A" w:rsidRPr="008C3C96" w:rsidRDefault="001F368A" w:rsidP="001F368A">
      <w:pPr>
        <w:pStyle w:val="dC-Normal"/>
        <w:rPr>
          <w:rFonts w:ascii="CiscoSansTT" w:hAnsi="CiscoSansTT" w:cs="CiscoSansTT"/>
        </w:rPr>
      </w:pPr>
    </w:p>
    <w:p w14:paraId="737949E8" w14:textId="77777777" w:rsidR="001F368A" w:rsidRPr="008C3C96" w:rsidRDefault="001F368A" w:rsidP="001F368A">
      <w:pPr>
        <w:pStyle w:val="dC-Normal"/>
        <w:rPr>
          <w:rFonts w:ascii="CiscoSansTT" w:hAnsi="CiscoSansTT" w:cs="CiscoSansTT"/>
        </w:rPr>
      </w:pPr>
    </w:p>
    <w:p w14:paraId="0F152DC3" w14:textId="77777777" w:rsidR="001F368A" w:rsidRPr="008C3C96" w:rsidRDefault="001F368A" w:rsidP="001F368A">
      <w:pPr>
        <w:pStyle w:val="dC-Normal"/>
        <w:rPr>
          <w:rFonts w:ascii="CiscoSansTT" w:hAnsi="CiscoSansTT" w:cs="CiscoSansTT"/>
        </w:rPr>
      </w:pPr>
    </w:p>
    <w:p w14:paraId="3A895BA5" w14:textId="77777777" w:rsidR="001F368A" w:rsidRPr="008C3C96" w:rsidRDefault="001F368A" w:rsidP="001F368A">
      <w:pPr>
        <w:pStyle w:val="dC-Normal"/>
        <w:rPr>
          <w:rFonts w:ascii="CiscoSansTT" w:hAnsi="CiscoSansTT" w:cs="CiscoSansTT"/>
        </w:rPr>
      </w:pPr>
    </w:p>
    <w:p w14:paraId="428D9F8F" w14:textId="77777777" w:rsidR="001F368A" w:rsidRPr="008C3C96" w:rsidRDefault="001F368A" w:rsidP="001F368A">
      <w:pPr>
        <w:pStyle w:val="dC-Normal"/>
        <w:rPr>
          <w:rFonts w:ascii="CiscoSansTT" w:hAnsi="CiscoSansTT" w:cs="CiscoSansTT"/>
        </w:rPr>
      </w:pPr>
    </w:p>
    <w:p w14:paraId="4E2F09E3" w14:textId="77777777" w:rsidR="001F368A" w:rsidRPr="008C3C96" w:rsidRDefault="001F368A" w:rsidP="001F368A">
      <w:pPr>
        <w:pStyle w:val="dC-Normal"/>
        <w:rPr>
          <w:rFonts w:ascii="CiscoSansTT" w:hAnsi="CiscoSansTT" w:cs="CiscoSansTT"/>
        </w:rPr>
      </w:pPr>
    </w:p>
    <w:p w14:paraId="7D9B3A9A" w14:textId="77777777" w:rsidR="001F368A" w:rsidRPr="008C3C96" w:rsidRDefault="001F368A" w:rsidP="001F368A">
      <w:pPr>
        <w:pStyle w:val="dC-Normal"/>
        <w:rPr>
          <w:rFonts w:ascii="CiscoSansTT" w:hAnsi="CiscoSansTT" w:cs="CiscoSansTT"/>
        </w:rPr>
      </w:pPr>
    </w:p>
    <w:p w14:paraId="472430CA" w14:textId="77777777" w:rsidR="001F368A" w:rsidRPr="008C3C96" w:rsidRDefault="001F368A" w:rsidP="001F368A">
      <w:pPr>
        <w:pStyle w:val="dC-Normal"/>
        <w:rPr>
          <w:rFonts w:ascii="CiscoSansTT" w:hAnsi="CiscoSansTT" w:cs="CiscoSansTT"/>
        </w:rPr>
      </w:pPr>
    </w:p>
    <w:p w14:paraId="52707F30" w14:textId="77777777" w:rsidR="001F368A" w:rsidRPr="008C3C96" w:rsidRDefault="001F368A" w:rsidP="001F368A">
      <w:pPr>
        <w:pStyle w:val="dC-Normal"/>
        <w:rPr>
          <w:rFonts w:ascii="CiscoSansTT" w:hAnsi="CiscoSansTT" w:cs="CiscoSansTT"/>
        </w:rPr>
      </w:pPr>
    </w:p>
    <w:p w14:paraId="40CC2B0E" w14:textId="77777777" w:rsidR="001F368A" w:rsidRPr="008C3C96" w:rsidRDefault="001F368A" w:rsidP="001F368A">
      <w:pPr>
        <w:pStyle w:val="dC-Normal"/>
        <w:rPr>
          <w:rFonts w:ascii="CiscoSansTT" w:hAnsi="CiscoSansTT" w:cs="CiscoSansTT"/>
        </w:rPr>
      </w:pPr>
    </w:p>
    <w:p w14:paraId="739C9106" w14:textId="77777777" w:rsidR="001F368A" w:rsidRPr="008C3C96" w:rsidRDefault="001F368A" w:rsidP="001F368A">
      <w:pPr>
        <w:pStyle w:val="dC-Normal"/>
        <w:rPr>
          <w:rFonts w:ascii="CiscoSansTT" w:hAnsi="CiscoSansTT" w:cs="CiscoSansTT"/>
        </w:rPr>
      </w:pPr>
    </w:p>
    <w:p w14:paraId="58748452" w14:textId="77777777" w:rsidR="001F368A" w:rsidRDefault="001F368A" w:rsidP="001F368A">
      <w:pPr>
        <w:pStyle w:val="dC-Normal"/>
        <w:rPr>
          <w:rFonts w:ascii="CiscoSansTT" w:hAnsi="CiscoSansTT" w:cs="CiscoSansTT"/>
        </w:rPr>
      </w:pPr>
    </w:p>
    <w:p w14:paraId="0905226C" w14:textId="77777777" w:rsidR="001F368A" w:rsidRDefault="001F368A" w:rsidP="001F368A">
      <w:pPr>
        <w:pStyle w:val="dC-Normal"/>
        <w:rPr>
          <w:rFonts w:ascii="CiscoSansTT" w:hAnsi="CiscoSansTT" w:cs="CiscoSansTT"/>
        </w:rPr>
      </w:pPr>
    </w:p>
    <w:p w14:paraId="25063A8A" w14:textId="77777777" w:rsidR="001F368A" w:rsidRDefault="001F368A" w:rsidP="001F368A">
      <w:pPr>
        <w:pStyle w:val="dC-Normal"/>
        <w:rPr>
          <w:rFonts w:ascii="CiscoSansTT" w:hAnsi="CiscoSansTT" w:cs="CiscoSansTT"/>
        </w:rPr>
      </w:pPr>
    </w:p>
    <w:p w14:paraId="7B008789" w14:textId="77777777" w:rsidR="001F368A" w:rsidRPr="008C3C96" w:rsidRDefault="001F368A" w:rsidP="001F368A">
      <w:pPr>
        <w:pStyle w:val="dC-Normal"/>
        <w:rPr>
          <w:rFonts w:ascii="CiscoSansTT" w:hAnsi="CiscoSansTT" w:cs="CiscoSansTT"/>
        </w:rPr>
      </w:pPr>
    </w:p>
    <w:p w14:paraId="5E5C96F1" w14:textId="77777777" w:rsidR="001F368A" w:rsidRPr="008C3C96" w:rsidRDefault="001F368A" w:rsidP="001F368A">
      <w:pPr>
        <w:pStyle w:val="dC-Normal"/>
        <w:rPr>
          <w:rFonts w:ascii="CiscoSansTT" w:hAnsi="CiscoSansTT" w:cs="CiscoSansTT"/>
        </w:rPr>
      </w:pPr>
    </w:p>
    <w:p w14:paraId="21178547" w14:textId="77777777" w:rsidR="001F368A" w:rsidRPr="008C3C96" w:rsidRDefault="001F368A" w:rsidP="001F368A">
      <w:pPr>
        <w:pStyle w:val="dC-Normal"/>
        <w:rPr>
          <w:rFonts w:ascii="CiscoSansTT" w:hAnsi="CiscoSansTT" w:cs="CiscoSansTT"/>
        </w:rPr>
      </w:pPr>
    </w:p>
    <w:p w14:paraId="1E60B396" w14:textId="77777777" w:rsidR="001F368A" w:rsidRPr="008C3C96" w:rsidRDefault="001F368A" w:rsidP="001F368A">
      <w:pPr>
        <w:pStyle w:val="dC-Normal"/>
        <w:rPr>
          <w:rFonts w:ascii="CiscoSansTT" w:hAnsi="CiscoSansTT" w:cs="CiscoSansTT"/>
        </w:rPr>
      </w:pPr>
    </w:p>
    <w:p w14:paraId="7ED63D35" w14:textId="77777777" w:rsidR="001F368A" w:rsidRDefault="001F368A" w:rsidP="001F368A">
      <w:pPr>
        <w:pStyle w:val="dC-Normal"/>
      </w:pPr>
      <w:bookmarkStart w:id="97" w:name="_Toc485985468"/>
    </w:p>
    <w:p w14:paraId="6FC617C9" w14:textId="77777777" w:rsidR="00522EAD" w:rsidRPr="008C3C96" w:rsidRDefault="00522EAD" w:rsidP="00522EAD">
      <w:pPr>
        <w:pStyle w:val="dC-H1"/>
        <w:rPr>
          <w:ins w:id="98" w:author="Lei Tian (letian)" w:date="2019-05-08T23:23:00Z"/>
          <w:rFonts w:ascii="CiscoSansTT" w:hAnsi="CiscoSansTT" w:cs="CiscoSansTT"/>
        </w:rPr>
      </w:pPr>
      <w:ins w:id="99" w:author="Lei Tian (letian)" w:date="2019-05-08T23:23:00Z">
        <w:r w:rsidRPr="008C3C96">
          <w:rPr>
            <w:rFonts w:ascii="CiscoSansTT" w:hAnsi="CiscoSansTT" w:cs="CiscoSansTT"/>
          </w:rPr>
          <w:lastRenderedPageBreak/>
          <w:t>Appendix A: L4-L7 insertion</w:t>
        </w:r>
      </w:ins>
    </w:p>
    <w:p w14:paraId="1D8B71C2" w14:textId="77777777" w:rsidR="00522EAD" w:rsidRPr="008C3C96" w:rsidRDefault="00522EAD" w:rsidP="00522EAD">
      <w:pPr>
        <w:pStyle w:val="dC-Normal"/>
        <w:rPr>
          <w:ins w:id="100" w:author="Lei Tian (letian)" w:date="2019-05-08T23:23:00Z"/>
          <w:rFonts w:ascii="CiscoSansTT" w:hAnsi="CiscoSansTT" w:cs="CiscoSansTT"/>
          <w:sz w:val="24"/>
          <w:szCs w:val="24"/>
        </w:rPr>
      </w:pPr>
      <w:ins w:id="101" w:author="Lei Tian (letian)" w:date="2019-05-08T23:23:00Z">
        <w:r w:rsidRPr="008C3C96">
          <w:rPr>
            <w:rFonts w:ascii="CiscoSansTT" w:hAnsi="CiscoSansTT" w:cs="CiscoSansTT"/>
            <w:sz w:val="24"/>
            <w:szCs w:val="24"/>
          </w:rPr>
          <w:t xml:space="preserve">In this section, you will insert F5 BIG-IP load balancer into the fabric. </w:t>
        </w:r>
      </w:ins>
    </w:p>
    <w:p w14:paraId="0997DD25" w14:textId="77777777" w:rsidR="00522EAD" w:rsidRPr="008C3C96" w:rsidRDefault="00522EAD" w:rsidP="00522EAD">
      <w:pPr>
        <w:pStyle w:val="dC-Normal"/>
        <w:numPr>
          <w:ilvl w:val="0"/>
          <w:numId w:val="63"/>
        </w:numPr>
        <w:rPr>
          <w:ins w:id="102" w:author="Lei Tian (letian)" w:date="2019-05-08T23:23:00Z"/>
          <w:rFonts w:ascii="CiscoSansTT" w:hAnsi="CiscoSansTT" w:cs="CiscoSansTT"/>
          <w:sz w:val="24"/>
          <w:szCs w:val="24"/>
        </w:rPr>
      </w:pPr>
      <w:ins w:id="103" w:author="Lei Tian (letian)" w:date="2019-05-08T23:23:00Z">
        <w:r w:rsidRPr="008C3C96">
          <w:rPr>
            <w:rFonts w:ascii="CiscoSansTT" w:hAnsi="CiscoSansTT" w:cs="CiscoSansTT"/>
            <w:sz w:val="24"/>
            <w:szCs w:val="24"/>
          </w:rPr>
          <w:t xml:space="preserve">First send out a http request from server-4 to a VIP, and you will notice no http service enabled on VIP. </w:t>
        </w:r>
      </w:ins>
    </w:p>
    <w:p w14:paraId="220B9ABA" w14:textId="77777777" w:rsidR="00522EAD" w:rsidRPr="008C3C96" w:rsidRDefault="00522EAD" w:rsidP="00522EAD">
      <w:pPr>
        <w:pStyle w:val="dC-Normal"/>
        <w:numPr>
          <w:ilvl w:val="0"/>
          <w:numId w:val="63"/>
        </w:numPr>
        <w:rPr>
          <w:ins w:id="104" w:author="Lei Tian (letian)" w:date="2019-05-08T23:23:00Z"/>
          <w:rFonts w:ascii="CiscoSansTT" w:hAnsi="CiscoSansTT" w:cs="CiscoSansTT"/>
          <w:sz w:val="24"/>
          <w:szCs w:val="24"/>
        </w:rPr>
      </w:pPr>
      <w:ins w:id="105" w:author="Lei Tian (letian)" w:date="2019-05-08T23:23:00Z">
        <w:r w:rsidRPr="008C3C96">
          <w:rPr>
            <w:rFonts w:ascii="CiscoSansTT" w:hAnsi="CiscoSansTT" w:cs="CiscoSansTT"/>
            <w:sz w:val="24"/>
            <w:szCs w:val="24"/>
          </w:rPr>
          <w:t>Run the playbook to enable http service on the VIP with server-1, server-2, server-3 and server-4 in the server pool.</w:t>
        </w:r>
      </w:ins>
    </w:p>
    <w:p w14:paraId="323B9395" w14:textId="77777777" w:rsidR="00522EAD" w:rsidRPr="008C3C96" w:rsidRDefault="00522EAD" w:rsidP="00522EAD">
      <w:pPr>
        <w:pStyle w:val="dC-Normal"/>
        <w:numPr>
          <w:ilvl w:val="0"/>
          <w:numId w:val="63"/>
        </w:numPr>
        <w:rPr>
          <w:ins w:id="106" w:author="Lei Tian (letian)" w:date="2019-05-08T23:23:00Z"/>
          <w:rFonts w:ascii="CiscoSansTT" w:hAnsi="CiscoSansTT" w:cs="CiscoSansTT"/>
          <w:sz w:val="24"/>
          <w:szCs w:val="24"/>
        </w:rPr>
      </w:pPr>
      <w:ins w:id="107" w:author="Lei Tian (letian)" w:date="2019-05-08T23:23:00Z">
        <w:r w:rsidRPr="008C3C96">
          <w:rPr>
            <w:rFonts w:ascii="CiscoSansTT" w:hAnsi="CiscoSansTT" w:cs="CiscoSansTT"/>
            <w:sz w:val="24"/>
            <w:szCs w:val="24"/>
          </w:rPr>
          <w:t xml:space="preserve">After successful execute the playbook, you will notice http request to VIP is load balanced across three servers. </w:t>
        </w:r>
      </w:ins>
    </w:p>
    <w:p w14:paraId="329995F1" w14:textId="77777777" w:rsidR="00522EAD" w:rsidRPr="008C3C96" w:rsidRDefault="00522EAD" w:rsidP="00522EAD">
      <w:pPr>
        <w:pStyle w:val="Heading3"/>
        <w:rPr>
          <w:ins w:id="108" w:author="Lei Tian (letian)" w:date="2019-05-08T23:23:00Z"/>
          <w:rStyle w:val="dC-NormalChar"/>
          <w:rFonts w:ascii="CiscoSansTT" w:eastAsiaTheme="majorEastAsia" w:hAnsi="CiscoSansTT" w:cs="CiscoSansTT"/>
          <w:b w:val="0"/>
          <w:sz w:val="24"/>
          <w:szCs w:val="24"/>
        </w:rPr>
      </w:pPr>
      <w:ins w:id="109" w:author="Lei Tian (letian)" w:date="2019-05-08T23:23:00Z">
        <w:r w:rsidRPr="008C3C96">
          <w:rPr>
            <w:rFonts w:ascii="CiscoSansTT" w:hAnsi="CiscoSansTT" w:cs="CiscoSansTT"/>
          </w:rPr>
          <w:t xml:space="preserve">Step 1: </w:t>
        </w:r>
        <w:r w:rsidRPr="008C3C96">
          <w:rPr>
            <w:rStyle w:val="dC-NormalChar"/>
            <w:rFonts w:ascii="CiscoSansTT" w:eastAsiaTheme="majorEastAsia" w:hAnsi="CiscoSansTT" w:cs="CiscoSansTT"/>
            <w:sz w:val="24"/>
            <w:szCs w:val="24"/>
          </w:rPr>
          <w:t>Power on F5 Virtual Machine</w:t>
        </w:r>
      </w:ins>
    </w:p>
    <w:p w14:paraId="491A1E16" w14:textId="77777777" w:rsidR="00522EAD" w:rsidRPr="008C3C96" w:rsidRDefault="00522EAD" w:rsidP="00522EAD">
      <w:pPr>
        <w:pStyle w:val="ListParagraph"/>
        <w:numPr>
          <w:ilvl w:val="0"/>
          <w:numId w:val="64"/>
        </w:numPr>
        <w:spacing w:after="0" w:line="240" w:lineRule="auto"/>
        <w:rPr>
          <w:ins w:id="110" w:author="Lei Tian (letian)" w:date="2019-05-08T23:23:00Z"/>
          <w:rFonts w:ascii="CiscoSansTT" w:hAnsi="CiscoSansTT" w:cs="CiscoSansTT"/>
          <w:b/>
        </w:rPr>
      </w:pPr>
      <w:ins w:id="111" w:author="Lei Tian (letian)" w:date="2019-05-08T23:23:00Z">
        <w:r w:rsidRPr="008C3C96">
          <w:rPr>
            <w:rFonts w:ascii="CiscoSansTT" w:hAnsi="CiscoSansTT" w:cs="CiscoSansTT"/>
          </w:rPr>
          <w:t xml:space="preserve">open </w:t>
        </w:r>
        <w:r w:rsidRPr="008C3C96">
          <w:rPr>
            <w:rFonts w:ascii="CiscoSansTT" w:hAnsi="CiscoSansTT" w:cs="CiscoSansTT"/>
            <w:b/>
          </w:rPr>
          <w:t xml:space="preserve">VMware vSphere Client </w:t>
        </w:r>
        <w:r w:rsidRPr="008C3C96">
          <w:rPr>
            <w:rFonts w:ascii="CiscoSansTT" w:hAnsi="CiscoSansTT" w:cs="CiscoSansTT"/>
          </w:rPr>
          <w:t xml:space="preserve">to login </w:t>
        </w:r>
        <w:proofErr w:type="spellStart"/>
        <w:r w:rsidRPr="008C3C96">
          <w:rPr>
            <w:rFonts w:ascii="CiscoSansTT" w:hAnsi="CiscoSansTT" w:cs="CiscoSansTT"/>
          </w:rPr>
          <w:t>ESXi</w:t>
        </w:r>
        <w:proofErr w:type="spellEnd"/>
        <w:r w:rsidRPr="008C3C96">
          <w:rPr>
            <w:rFonts w:ascii="CiscoSansTT" w:hAnsi="CiscoSansTT" w:cs="CiscoSansTT"/>
          </w:rPr>
          <w:t xml:space="preserve"> </w:t>
        </w:r>
        <w:r w:rsidRPr="008C3C96">
          <w:rPr>
            <w:rFonts w:ascii="CiscoSansTT" w:hAnsi="CiscoSansTT" w:cs="CiscoSansTT"/>
            <w:b/>
          </w:rPr>
          <w:t>(198.18.133.33)</w:t>
        </w:r>
        <w:r w:rsidRPr="008C3C96">
          <w:rPr>
            <w:rFonts w:ascii="CiscoSansTT" w:hAnsi="CiscoSansTT" w:cs="CiscoSansTT"/>
          </w:rPr>
          <w:t xml:space="preserve"> using </w:t>
        </w:r>
        <w:proofErr w:type="spellStart"/>
        <w:r w:rsidRPr="008C3C96">
          <w:rPr>
            <w:rFonts w:ascii="CiscoSansTT" w:hAnsi="CiscoSansTT" w:cs="CiscoSansTT"/>
          </w:rPr>
          <w:t>crendential</w:t>
        </w:r>
        <w:proofErr w:type="spellEnd"/>
        <w:r w:rsidRPr="008C3C96">
          <w:rPr>
            <w:rFonts w:ascii="CiscoSansTT" w:hAnsi="CiscoSansTT" w:cs="CiscoSansTT"/>
          </w:rPr>
          <w:t xml:space="preserve"> </w:t>
        </w:r>
        <w:r w:rsidRPr="008C3C96">
          <w:rPr>
            <w:rFonts w:ascii="CiscoSansTT" w:hAnsi="CiscoSansTT" w:cs="CiscoSansTT"/>
            <w:b/>
          </w:rPr>
          <w:t>root/C1sco12345</w:t>
        </w:r>
      </w:ins>
    </w:p>
    <w:p w14:paraId="0A00FC2D" w14:textId="77777777" w:rsidR="00522EAD" w:rsidRPr="008C3C96" w:rsidRDefault="00522EAD" w:rsidP="00522EAD">
      <w:pPr>
        <w:pStyle w:val="dC-Normal"/>
        <w:ind w:left="720"/>
        <w:rPr>
          <w:ins w:id="112" w:author="Lei Tian (letian)" w:date="2019-05-08T23:23:00Z"/>
          <w:rFonts w:ascii="CiscoSansTT" w:hAnsi="CiscoSansTT" w:cs="CiscoSansTT"/>
          <w:b/>
        </w:rPr>
      </w:pPr>
      <w:ins w:id="113" w:author="Lei Tian (letian)" w:date="2019-05-08T23:23:00Z">
        <w:r w:rsidRPr="008C3C96">
          <w:rPr>
            <w:rFonts w:ascii="CiscoSansTT" w:hAnsi="CiscoSansTT" w:cs="CiscoSansTT"/>
            <w:noProof/>
            <w:lang w:eastAsia="zh-CN"/>
          </w:rPr>
          <w:drawing>
            <wp:inline distT="0" distB="0" distL="0" distR="0" wp14:anchorId="71F5905E" wp14:editId="74B04C33">
              <wp:extent cx="2803071" cy="3089132"/>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805542" cy="3091855"/>
                      </a:xfrm>
                      <a:prstGeom prst="rect">
                        <a:avLst/>
                      </a:prstGeom>
                    </pic:spPr>
                  </pic:pic>
                </a:graphicData>
              </a:graphic>
            </wp:inline>
          </w:drawing>
        </w:r>
      </w:ins>
    </w:p>
    <w:p w14:paraId="62D6F714" w14:textId="77777777" w:rsidR="00522EAD" w:rsidRPr="008C3C96" w:rsidRDefault="00522EAD" w:rsidP="00522EAD">
      <w:pPr>
        <w:pStyle w:val="ListParagraph"/>
        <w:numPr>
          <w:ilvl w:val="0"/>
          <w:numId w:val="64"/>
        </w:numPr>
        <w:spacing w:after="0" w:line="240" w:lineRule="auto"/>
        <w:rPr>
          <w:ins w:id="114" w:author="Lei Tian (letian)" w:date="2019-05-08T23:23:00Z"/>
          <w:rFonts w:ascii="CiscoSansTT" w:hAnsi="CiscoSansTT" w:cs="CiscoSansTT"/>
          <w:b/>
        </w:rPr>
      </w:pPr>
      <w:ins w:id="115" w:author="Lei Tian (letian)" w:date="2019-05-08T23:23:00Z">
        <w:r w:rsidRPr="008C3C96">
          <w:rPr>
            <w:rFonts w:ascii="CiscoSansTT" w:hAnsi="CiscoSansTT" w:cs="CiscoSansTT"/>
          </w:rPr>
          <w:t xml:space="preserve">Open up the VM under host </w:t>
        </w:r>
        <w:r w:rsidRPr="008C3C96">
          <w:rPr>
            <w:rFonts w:ascii="CiscoSansTT" w:hAnsi="CiscoSansTT" w:cs="CiscoSansTT"/>
            <w:b/>
          </w:rPr>
          <w:t xml:space="preserve">198.18.133.33, </w:t>
        </w:r>
        <w:r w:rsidRPr="008C3C96">
          <w:rPr>
            <w:rFonts w:ascii="CiscoSansTT" w:hAnsi="CiscoSansTT" w:cs="CiscoSansTT"/>
          </w:rPr>
          <w:t xml:space="preserve">and power on VM </w:t>
        </w:r>
        <w:r w:rsidRPr="008C3C96">
          <w:rPr>
            <w:rFonts w:ascii="CiscoSansTT" w:hAnsi="CiscoSansTT" w:cs="CiscoSansTT"/>
            <w:b/>
          </w:rPr>
          <w:t>F5_LTM</w:t>
        </w:r>
      </w:ins>
    </w:p>
    <w:p w14:paraId="6BD1A4F6" w14:textId="77777777" w:rsidR="00522EAD" w:rsidRPr="008C3C96" w:rsidRDefault="00522EAD" w:rsidP="00522EAD">
      <w:pPr>
        <w:ind w:left="720"/>
        <w:rPr>
          <w:ins w:id="116" w:author="Lei Tian (letian)" w:date="2019-05-08T23:23:00Z"/>
          <w:rFonts w:ascii="CiscoSansTT" w:hAnsi="CiscoSansTT" w:cs="CiscoSansTT"/>
          <w:b/>
        </w:rPr>
      </w:pPr>
      <w:ins w:id="117" w:author="Lei Tian (letian)" w:date="2019-05-08T23:23:00Z">
        <w:r w:rsidRPr="008C3C96">
          <w:rPr>
            <w:rFonts w:ascii="CiscoSansTT" w:hAnsi="CiscoSansTT" w:cs="CiscoSansTT"/>
            <w:noProof/>
            <w:lang w:val="en-US" w:eastAsia="zh-CN"/>
          </w:rPr>
          <mc:AlternateContent>
            <mc:Choice Requires="wps">
              <w:drawing>
                <wp:anchor distT="0" distB="0" distL="114300" distR="114300" simplePos="0" relativeHeight="251673600" behindDoc="0" locked="0" layoutInCell="1" allowOverlap="1" wp14:anchorId="2A6829A7" wp14:editId="7912BF82">
                  <wp:simplePos x="0" y="0"/>
                  <wp:positionH relativeFrom="column">
                    <wp:posOffset>1051469</wp:posOffset>
                  </wp:positionH>
                  <wp:positionV relativeFrom="paragraph">
                    <wp:posOffset>630192</wp:posOffset>
                  </wp:positionV>
                  <wp:extent cx="217715" cy="179614"/>
                  <wp:effectExtent l="0" t="0" r="11430" b="11430"/>
                  <wp:wrapNone/>
                  <wp:docPr id="31" name="Oval 31"/>
                  <wp:cNvGraphicFramePr/>
                  <a:graphic xmlns:a="http://schemas.openxmlformats.org/drawingml/2006/main">
                    <a:graphicData uri="http://schemas.microsoft.com/office/word/2010/wordprocessingShape">
                      <wps:wsp>
                        <wps:cNvSpPr/>
                        <wps:spPr>
                          <a:xfrm>
                            <a:off x="0" y="0"/>
                            <a:ext cx="217715" cy="179614"/>
                          </a:xfrm>
                          <a:prstGeom prst="ellipse">
                            <a:avLst/>
                          </a:prstGeom>
                          <a:noFill/>
                          <a:ln>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EF2EE6E" id="Oval 31" o:spid="_x0000_s1026" style="position:absolute;margin-left:82.8pt;margin-top:49.6pt;width:17.15pt;height:14.15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" filled="f" strokecolor="#e36c0a [2409]" strokeweight="2pt"/>
              </w:pict>
            </mc:Fallback>
          </mc:AlternateContent>
        </w:r>
        <w:r w:rsidRPr="008C3C96">
          <w:rPr>
            <w:rFonts w:ascii="CiscoSansTT" w:hAnsi="CiscoSansTT" w:cs="CiscoSansTT"/>
            <w:noProof/>
            <w:lang w:val="en-US" w:eastAsia="zh-CN"/>
          </w:rPr>
          <w:drawing>
            <wp:inline distT="0" distB="0" distL="0" distR="0" wp14:anchorId="5F49E83E" wp14:editId="315F82D8">
              <wp:extent cx="1663061" cy="2258785"/>
              <wp:effectExtent l="0" t="0" r="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664350" cy="2260536"/>
                      </a:xfrm>
                      <a:prstGeom prst="rect">
                        <a:avLst/>
                      </a:prstGeom>
                    </pic:spPr>
                  </pic:pic>
                </a:graphicData>
              </a:graphic>
            </wp:inline>
          </w:drawing>
        </w:r>
      </w:ins>
    </w:p>
    <w:p w14:paraId="64B26461" w14:textId="77777777" w:rsidR="00522EAD" w:rsidRPr="008C3C96" w:rsidRDefault="00522EAD" w:rsidP="00522EAD">
      <w:pPr>
        <w:rPr>
          <w:ins w:id="118" w:author="Lei Tian (letian)" w:date="2019-05-08T23:23:00Z"/>
          <w:rFonts w:ascii="CiscoSansTT" w:hAnsi="CiscoSansTT" w:cs="CiscoSansTT"/>
          <w:b/>
        </w:rPr>
      </w:pPr>
    </w:p>
    <w:p w14:paraId="2AC1D68C" w14:textId="77777777" w:rsidR="00522EAD" w:rsidRPr="008C3C96" w:rsidRDefault="00522EAD" w:rsidP="00522EAD">
      <w:pPr>
        <w:rPr>
          <w:ins w:id="119" w:author="Lei Tian (letian)" w:date="2019-05-08T23:23:00Z"/>
          <w:rFonts w:ascii="CiscoSansTT" w:hAnsi="CiscoSansTT" w:cs="CiscoSansTT"/>
        </w:rPr>
      </w:pPr>
      <w:ins w:id="120" w:author="Lei Tian (letian)" w:date="2019-05-08T23:23:00Z">
        <w:r w:rsidRPr="008C3C96">
          <w:rPr>
            <w:rStyle w:val="Heading3Char"/>
            <w:rFonts w:ascii="CiscoSansTT" w:eastAsiaTheme="minorHAnsi" w:hAnsi="CiscoSansTT" w:cs="CiscoSansTT"/>
          </w:rPr>
          <w:t>Step 2:</w:t>
        </w:r>
        <w:r w:rsidRPr="008C3C96">
          <w:rPr>
            <w:rFonts w:ascii="CiscoSansTT" w:hAnsi="CiscoSansTT" w:cs="CiscoSansTT"/>
          </w:rPr>
          <w:t xml:space="preserve"> Switch to </w:t>
        </w:r>
        <w:proofErr w:type="spellStart"/>
        <w:r w:rsidRPr="008C3C96">
          <w:rPr>
            <w:rFonts w:ascii="CiscoSansTT" w:hAnsi="CiscoSansTT" w:cs="CiscoSansTT"/>
            <w:b/>
          </w:rPr>
          <w:t>MTPuTTY</w:t>
        </w:r>
        <w:proofErr w:type="spellEnd"/>
        <w:r w:rsidRPr="008C3C96">
          <w:rPr>
            <w:rFonts w:ascii="CiscoSansTT" w:hAnsi="CiscoSansTT" w:cs="CiscoSansTT"/>
            <w:b/>
          </w:rPr>
          <w:t xml:space="preserve"> </w:t>
        </w:r>
        <w:r w:rsidRPr="008C3C96">
          <w:rPr>
            <w:rFonts w:ascii="CiscoSansTT" w:hAnsi="CiscoSansTT" w:cs="CiscoSansTT"/>
          </w:rPr>
          <w:t xml:space="preserve">install prerequisites packages on </w:t>
        </w:r>
        <w:r w:rsidRPr="008C3C96">
          <w:rPr>
            <w:rFonts w:ascii="CiscoSansTT" w:hAnsi="CiscoSansTT" w:cs="CiscoSansTT"/>
            <w:b/>
          </w:rPr>
          <w:t xml:space="preserve">Ansible </w:t>
        </w:r>
        <w:r w:rsidRPr="008C3C96">
          <w:rPr>
            <w:rFonts w:ascii="CiscoSansTT" w:hAnsi="CiscoSansTT" w:cs="CiscoSansTT"/>
          </w:rPr>
          <w:t xml:space="preserve">node </w:t>
        </w:r>
      </w:ins>
    </w:p>
    <w:p w14:paraId="6950959E" w14:textId="77777777" w:rsidR="00522EAD" w:rsidRPr="008C3C96" w:rsidRDefault="00522EAD" w:rsidP="00522EAD">
      <w:pPr>
        <w:rPr>
          <w:ins w:id="121" w:author="Lei Tian (letian)" w:date="2019-05-08T23:23:00Z"/>
          <w:rFonts w:ascii="CiscoSansTT" w:hAnsi="CiscoSansTT" w:cs="CiscoSansTT"/>
        </w:rPr>
      </w:pPr>
    </w:p>
    <w:tbl>
      <w:tblPr>
        <w:tblStyle w:val="TableGrid"/>
        <w:tblW w:w="0" w:type="auto"/>
        <w:tblInd w:w="625" w:type="dxa"/>
        <w:tblLook w:val="04A0" w:firstRow="1" w:lastRow="0" w:firstColumn="1" w:lastColumn="0" w:noHBand="0" w:noVBand="1"/>
      </w:tblPr>
      <w:tblGrid>
        <w:gridCol w:w="8391"/>
      </w:tblGrid>
      <w:tr w:rsidR="00522EAD" w:rsidRPr="008C3C96" w14:paraId="38ED6A12" w14:textId="77777777" w:rsidTr="00C3682D">
        <w:trPr>
          <w:ins w:id="122" w:author="Lei Tian (letian)" w:date="2019-05-08T23:23:00Z"/>
        </w:trPr>
        <w:tc>
          <w:tcPr>
            <w:tcW w:w="9090" w:type="dxa"/>
          </w:tcPr>
          <w:p w14:paraId="5388C9A8" w14:textId="77777777" w:rsidR="00522EAD" w:rsidRPr="008C3C96" w:rsidRDefault="00522EAD" w:rsidP="00C3682D">
            <w:pPr>
              <w:rPr>
                <w:ins w:id="123" w:author="Lei Tian (letian)" w:date="2019-05-08T23:23:00Z"/>
                <w:rFonts w:ascii="CiscoSansTT" w:hAnsi="CiscoSansTT" w:cs="CiscoSansTT"/>
                <w:b/>
              </w:rPr>
            </w:pPr>
            <w:ins w:id="124" w:author="Lei Tian (letian)" w:date="2019-05-08T23:23:00Z">
              <w:r w:rsidRPr="008C3C96">
                <w:rPr>
                  <w:rFonts w:ascii="CiscoSansTT" w:hAnsi="CiscoSansTT" w:cs="CiscoSansTT"/>
                </w:rPr>
                <w:t>[root@rhel7-tools LTRDCN-</w:t>
              </w:r>
              <w:proofErr w:type="gramStart"/>
              <w:r w:rsidRPr="008C3C96">
                <w:rPr>
                  <w:rFonts w:ascii="CiscoSansTT" w:hAnsi="CiscoSansTT" w:cs="CiscoSansTT"/>
                </w:rPr>
                <w:t>1572]#</w:t>
              </w:r>
              <w:proofErr w:type="gramEnd"/>
              <w:r w:rsidRPr="008C3C96">
                <w:rPr>
                  <w:rFonts w:ascii="CiscoSansTT" w:hAnsi="CiscoSansTT" w:cs="CiscoSansTT"/>
                </w:rPr>
                <w:t xml:space="preserve"> </w:t>
              </w:r>
              <w:r w:rsidRPr="008C3C96">
                <w:rPr>
                  <w:rFonts w:ascii="CiscoSansTT" w:hAnsi="CiscoSansTT" w:cs="CiscoSansTT"/>
                  <w:b/>
                </w:rPr>
                <w:t>pip install f5-sdk</w:t>
              </w:r>
            </w:ins>
          </w:p>
          <w:p w14:paraId="41AD0427" w14:textId="77777777" w:rsidR="00522EAD" w:rsidRPr="008C3C96" w:rsidRDefault="00522EAD" w:rsidP="00C3682D">
            <w:pPr>
              <w:rPr>
                <w:ins w:id="125" w:author="Lei Tian (letian)" w:date="2019-05-08T23:23:00Z"/>
                <w:rFonts w:ascii="CiscoSansTT" w:hAnsi="CiscoSansTT" w:cs="CiscoSansTT"/>
              </w:rPr>
            </w:pPr>
            <w:ins w:id="126" w:author="Lei Tian (letian)" w:date="2019-05-08T23:23:00Z">
              <w:r w:rsidRPr="008C3C96">
                <w:rPr>
                  <w:rFonts w:ascii="CiscoSansTT" w:hAnsi="CiscoSansTT" w:cs="CiscoSansTT"/>
                </w:rPr>
                <w:t>[root@rhel7-tools LTRDCN-</w:t>
              </w:r>
              <w:proofErr w:type="gramStart"/>
              <w:r w:rsidRPr="008C3C96">
                <w:rPr>
                  <w:rFonts w:ascii="CiscoSansTT" w:hAnsi="CiscoSansTT" w:cs="CiscoSansTT"/>
                </w:rPr>
                <w:t>1572]#</w:t>
              </w:r>
              <w:proofErr w:type="gramEnd"/>
              <w:r w:rsidRPr="008C3C96">
                <w:rPr>
                  <w:rFonts w:ascii="CiscoSansTT" w:hAnsi="CiscoSansTT" w:cs="CiscoSansTT"/>
                </w:rPr>
                <w:t xml:space="preserve"> </w:t>
              </w:r>
              <w:r w:rsidRPr="008C3C96">
                <w:rPr>
                  <w:rFonts w:ascii="CiscoSansTT" w:hAnsi="CiscoSansTT" w:cs="CiscoSansTT"/>
                  <w:b/>
                </w:rPr>
                <w:t xml:space="preserve">pip install </w:t>
              </w:r>
              <w:proofErr w:type="spellStart"/>
              <w:r w:rsidRPr="008C3C96">
                <w:rPr>
                  <w:rFonts w:ascii="CiscoSansTT" w:hAnsi="CiscoSansTT" w:cs="CiscoSansTT"/>
                  <w:b/>
                </w:rPr>
                <w:t>setuptools</w:t>
              </w:r>
              <w:proofErr w:type="spellEnd"/>
              <w:r w:rsidRPr="008C3C96">
                <w:rPr>
                  <w:rFonts w:ascii="CiscoSansTT" w:hAnsi="CiscoSansTT" w:cs="CiscoSansTT"/>
                  <w:b/>
                </w:rPr>
                <w:t xml:space="preserve"> --upgrade</w:t>
              </w:r>
            </w:ins>
          </w:p>
          <w:p w14:paraId="25852902" w14:textId="77777777" w:rsidR="00522EAD" w:rsidRPr="008C3C96" w:rsidRDefault="00522EAD" w:rsidP="00C3682D">
            <w:pPr>
              <w:rPr>
                <w:ins w:id="127" w:author="Lei Tian (letian)" w:date="2019-05-08T23:23:00Z"/>
                <w:rFonts w:ascii="CiscoSansTT" w:hAnsi="CiscoSansTT" w:cs="CiscoSansTT"/>
              </w:rPr>
            </w:pPr>
            <w:ins w:id="128" w:author="Lei Tian (letian)" w:date="2019-05-08T23:23:00Z">
              <w:r w:rsidRPr="008C3C96">
                <w:rPr>
                  <w:rFonts w:ascii="CiscoSansTT" w:hAnsi="CiscoSansTT" w:cs="CiscoSansTT"/>
                </w:rPr>
                <w:t>[root@rhel7-tools LTRDCN-</w:t>
              </w:r>
              <w:proofErr w:type="gramStart"/>
              <w:r w:rsidRPr="008C3C96">
                <w:rPr>
                  <w:rFonts w:ascii="CiscoSansTT" w:hAnsi="CiscoSansTT" w:cs="CiscoSansTT"/>
                </w:rPr>
                <w:t>1572]#</w:t>
              </w:r>
              <w:proofErr w:type="gramEnd"/>
              <w:r w:rsidRPr="008C3C96">
                <w:rPr>
                  <w:rFonts w:ascii="CiscoSansTT" w:hAnsi="CiscoSansTT" w:cs="CiscoSansTT"/>
                </w:rPr>
                <w:t xml:space="preserve"> </w:t>
              </w:r>
              <w:r w:rsidRPr="008C3C96">
                <w:rPr>
                  <w:rFonts w:ascii="CiscoSansTT" w:hAnsi="CiscoSansTT" w:cs="CiscoSansTT"/>
                  <w:b/>
                </w:rPr>
                <w:t xml:space="preserve">pip install </w:t>
              </w:r>
              <w:proofErr w:type="spellStart"/>
              <w:r w:rsidRPr="008C3C96">
                <w:rPr>
                  <w:rFonts w:ascii="CiscoSansTT" w:hAnsi="CiscoSansTT" w:cs="CiscoSansTT"/>
                  <w:b/>
                </w:rPr>
                <w:t>bigsuds</w:t>
              </w:r>
              <w:proofErr w:type="spellEnd"/>
            </w:ins>
          </w:p>
          <w:p w14:paraId="0082E73B" w14:textId="77777777" w:rsidR="00522EAD" w:rsidRPr="008C3C96" w:rsidRDefault="00522EAD" w:rsidP="00C3682D">
            <w:pPr>
              <w:rPr>
                <w:ins w:id="129" w:author="Lei Tian (letian)" w:date="2019-05-08T23:23:00Z"/>
                <w:rFonts w:ascii="CiscoSansTT" w:hAnsi="CiscoSansTT" w:cs="CiscoSansTT"/>
              </w:rPr>
            </w:pPr>
            <w:ins w:id="130" w:author="Lei Tian (letian)" w:date="2019-05-08T23:23:00Z">
              <w:r w:rsidRPr="008C3C96">
                <w:rPr>
                  <w:rFonts w:ascii="CiscoSansTT" w:hAnsi="CiscoSansTT" w:cs="CiscoSansTT"/>
                </w:rPr>
                <w:t>[root@rhel7-tools LTRDCN-</w:t>
              </w:r>
              <w:proofErr w:type="gramStart"/>
              <w:r w:rsidRPr="008C3C96">
                <w:rPr>
                  <w:rFonts w:ascii="CiscoSansTT" w:hAnsi="CiscoSansTT" w:cs="CiscoSansTT"/>
                </w:rPr>
                <w:t>1572]#</w:t>
              </w:r>
              <w:proofErr w:type="gramEnd"/>
              <w:r w:rsidRPr="008C3C96">
                <w:rPr>
                  <w:rFonts w:ascii="CiscoSansTT" w:hAnsi="CiscoSansTT" w:cs="CiscoSansTT"/>
                </w:rPr>
                <w:t xml:space="preserve"> </w:t>
              </w:r>
              <w:r w:rsidRPr="008C3C96">
                <w:rPr>
                  <w:rFonts w:ascii="CiscoSansTT" w:hAnsi="CiscoSansTT" w:cs="CiscoSansTT"/>
                  <w:b/>
                </w:rPr>
                <w:t xml:space="preserve">pip install </w:t>
              </w:r>
              <w:proofErr w:type="spellStart"/>
              <w:r w:rsidRPr="008C3C96">
                <w:rPr>
                  <w:rFonts w:ascii="CiscoSansTT" w:hAnsi="CiscoSansTT" w:cs="CiscoSansTT"/>
                  <w:b/>
                </w:rPr>
                <w:t>netaddr</w:t>
              </w:r>
              <w:proofErr w:type="spellEnd"/>
            </w:ins>
          </w:p>
        </w:tc>
      </w:tr>
    </w:tbl>
    <w:p w14:paraId="070B11C1" w14:textId="77777777" w:rsidR="00522EAD" w:rsidRPr="008C3C96" w:rsidRDefault="00522EAD" w:rsidP="00522EAD">
      <w:pPr>
        <w:rPr>
          <w:ins w:id="131" w:author="Lei Tian (letian)" w:date="2019-05-08T23:23:00Z"/>
          <w:rFonts w:ascii="CiscoSansTT" w:hAnsi="CiscoSansTT" w:cs="CiscoSansTT"/>
        </w:rPr>
      </w:pPr>
    </w:p>
    <w:p w14:paraId="4EB4D68E" w14:textId="77777777" w:rsidR="00522EAD" w:rsidRPr="008C3C96" w:rsidRDefault="00522EAD" w:rsidP="00522EAD">
      <w:pPr>
        <w:rPr>
          <w:ins w:id="132" w:author="Lei Tian (letian)" w:date="2019-05-08T23:23:00Z"/>
          <w:rFonts w:ascii="CiscoSansTT" w:hAnsi="CiscoSansTT" w:cs="CiscoSansTT"/>
        </w:rPr>
      </w:pPr>
      <w:ins w:id="133" w:author="Lei Tian (letian)" w:date="2019-05-08T23:23:00Z">
        <w:r w:rsidRPr="008C3C96">
          <w:rPr>
            <w:rStyle w:val="Heading3Char"/>
            <w:rFonts w:ascii="CiscoSansTT" w:eastAsiaTheme="minorHAnsi" w:hAnsi="CiscoSansTT" w:cs="CiscoSansTT"/>
          </w:rPr>
          <w:t>Step 3:</w:t>
        </w:r>
        <w:r w:rsidRPr="008C3C96">
          <w:rPr>
            <w:rFonts w:ascii="CiscoSansTT" w:hAnsi="CiscoSansTT" w:cs="CiscoSansTT"/>
          </w:rPr>
          <w:t xml:space="preserve"> Switch to </w:t>
        </w:r>
        <w:r w:rsidRPr="008C3C96">
          <w:rPr>
            <w:rFonts w:ascii="CiscoSansTT" w:hAnsi="CiscoSansTT" w:cs="CiscoSansTT"/>
            <w:b/>
          </w:rPr>
          <w:t>‘</w:t>
        </w:r>
        <w:proofErr w:type="spellStart"/>
        <w:r w:rsidRPr="008C3C96">
          <w:rPr>
            <w:rFonts w:ascii="CiscoSansTT" w:hAnsi="CiscoSansTT" w:cs="CiscoSansTT"/>
            <w:b/>
          </w:rPr>
          <w:t>MTPuTTY</w:t>
        </w:r>
        <w:proofErr w:type="spellEnd"/>
        <w:r w:rsidRPr="008C3C96">
          <w:rPr>
            <w:rFonts w:ascii="CiscoSansTT" w:hAnsi="CiscoSansTT" w:cs="CiscoSansTT"/>
            <w:b/>
          </w:rPr>
          <w:t xml:space="preserve">’ </w:t>
        </w:r>
        <w:proofErr w:type="spellStart"/>
        <w:r w:rsidRPr="008C3C96">
          <w:rPr>
            <w:rFonts w:ascii="CiscoSansTT" w:hAnsi="CiscoSansTT" w:cs="CiscoSansTT"/>
          </w:rPr>
          <w:t>ssh</w:t>
        </w:r>
        <w:proofErr w:type="spellEnd"/>
        <w:r w:rsidRPr="008C3C96">
          <w:rPr>
            <w:rFonts w:ascii="CiscoSansTT" w:hAnsi="CiscoSansTT" w:cs="CiscoSansTT"/>
          </w:rPr>
          <w:t xml:space="preserve"> into server-4 and send http request to VIP 172.21.140.100 from server-4 using </w:t>
        </w:r>
        <w:r w:rsidRPr="008C3C96">
          <w:rPr>
            <w:rFonts w:ascii="CiscoSansTT" w:hAnsi="CiscoSansTT" w:cs="CiscoSansTT"/>
            <w:b/>
          </w:rPr>
          <w:t>curl</w:t>
        </w:r>
        <w:r w:rsidRPr="008C3C96">
          <w:rPr>
            <w:rFonts w:ascii="CiscoSansTT" w:hAnsi="CiscoSansTT" w:cs="CiscoSansTT"/>
          </w:rPr>
          <w:t xml:space="preserve"> </w:t>
        </w:r>
      </w:ins>
    </w:p>
    <w:p w14:paraId="0A97DD55" w14:textId="77777777" w:rsidR="00522EAD" w:rsidRPr="008C3C96" w:rsidRDefault="00522EAD" w:rsidP="00522EAD">
      <w:pPr>
        <w:rPr>
          <w:ins w:id="134" w:author="Lei Tian (letian)" w:date="2019-05-08T23:23:00Z"/>
          <w:rFonts w:ascii="CiscoSansTT" w:hAnsi="CiscoSansTT" w:cs="CiscoSansTT"/>
        </w:rPr>
      </w:pPr>
    </w:p>
    <w:tbl>
      <w:tblPr>
        <w:tblStyle w:val="TableGrid"/>
        <w:tblW w:w="0" w:type="auto"/>
        <w:tblInd w:w="625" w:type="dxa"/>
        <w:tblLook w:val="04A0" w:firstRow="1" w:lastRow="0" w:firstColumn="1" w:lastColumn="0" w:noHBand="0" w:noVBand="1"/>
      </w:tblPr>
      <w:tblGrid>
        <w:gridCol w:w="8391"/>
      </w:tblGrid>
      <w:tr w:rsidR="00522EAD" w:rsidRPr="008C3C96" w14:paraId="03C1E33B" w14:textId="77777777" w:rsidTr="00C3682D">
        <w:trPr>
          <w:ins w:id="135" w:author="Lei Tian (letian)" w:date="2019-05-08T23:23:00Z"/>
        </w:trPr>
        <w:tc>
          <w:tcPr>
            <w:tcW w:w="9090" w:type="dxa"/>
          </w:tcPr>
          <w:p w14:paraId="7F12ADE3" w14:textId="77777777" w:rsidR="00522EAD" w:rsidRPr="008C3C96" w:rsidRDefault="00522EAD" w:rsidP="00C3682D">
            <w:pPr>
              <w:rPr>
                <w:ins w:id="136" w:author="Lei Tian (letian)" w:date="2019-05-08T23:23:00Z"/>
                <w:rFonts w:ascii="CiscoSansTT" w:hAnsi="CiscoSansTT" w:cs="CiscoSansTT"/>
              </w:rPr>
            </w:pPr>
            <w:ins w:id="137" w:author="Lei Tian (letian)" w:date="2019-05-08T23:23:00Z">
              <w:r w:rsidRPr="008C3C96">
                <w:rPr>
                  <w:rFonts w:ascii="CiscoSansTT" w:hAnsi="CiscoSansTT" w:cs="CiscoSansTT"/>
                </w:rPr>
                <w:t xml:space="preserve">[root@server-4 </w:t>
              </w:r>
              <w:proofErr w:type="gramStart"/>
              <w:r w:rsidRPr="008C3C96">
                <w:rPr>
                  <w:rFonts w:ascii="CiscoSansTT" w:hAnsi="CiscoSansTT" w:cs="CiscoSansTT"/>
                </w:rPr>
                <w:t>~]#</w:t>
              </w:r>
              <w:proofErr w:type="gramEnd"/>
              <w:r w:rsidRPr="008C3C96">
                <w:rPr>
                  <w:rFonts w:ascii="CiscoSansTT" w:hAnsi="CiscoSansTT" w:cs="CiscoSansTT"/>
                </w:rPr>
                <w:t xml:space="preserve"> </w:t>
              </w:r>
              <w:r w:rsidRPr="008C3C96">
                <w:rPr>
                  <w:rFonts w:ascii="CiscoSansTT" w:hAnsi="CiscoSansTT" w:cs="CiscoSansTT"/>
                  <w:b/>
                </w:rPr>
                <w:t>curl http://172.21.140.100</w:t>
              </w:r>
            </w:ins>
          </w:p>
          <w:p w14:paraId="0AA5DD85" w14:textId="77777777" w:rsidR="00522EAD" w:rsidRPr="008C3C96" w:rsidRDefault="00522EAD" w:rsidP="00C3682D">
            <w:pPr>
              <w:rPr>
                <w:ins w:id="138" w:author="Lei Tian (letian)" w:date="2019-05-08T23:23:00Z"/>
                <w:rFonts w:ascii="CiscoSansTT" w:hAnsi="CiscoSansTT" w:cs="CiscoSansTT"/>
              </w:rPr>
            </w:pPr>
            <w:ins w:id="139" w:author="Lei Tian (letian)" w:date="2019-05-08T23:23:00Z">
              <w:r w:rsidRPr="008C3C96">
                <w:rPr>
                  <w:rFonts w:ascii="CiscoSansTT" w:hAnsi="CiscoSansTT" w:cs="CiscoSansTT"/>
                </w:rPr>
                <w:t>curl: (7) couldn't connect to host</w:t>
              </w:r>
            </w:ins>
          </w:p>
          <w:p w14:paraId="182FFB21" w14:textId="77777777" w:rsidR="00522EAD" w:rsidRPr="008C3C96" w:rsidRDefault="00522EAD" w:rsidP="00C3682D">
            <w:pPr>
              <w:rPr>
                <w:ins w:id="140" w:author="Lei Tian (letian)" w:date="2019-05-08T23:23:00Z"/>
                <w:rFonts w:ascii="CiscoSansTT" w:hAnsi="CiscoSansTT" w:cs="CiscoSansTT"/>
              </w:rPr>
            </w:pPr>
            <w:ins w:id="141" w:author="Lei Tian (letian)" w:date="2019-05-08T23:23:00Z">
              <w:r w:rsidRPr="008C3C96">
                <w:rPr>
                  <w:rFonts w:ascii="CiscoSansTT" w:hAnsi="CiscoSansTT" w:cs="CiscoSansTT"/>
                </w:rPr>
                <w:t xml:space="preserve">[root@server-4 </w:t>
              </w:r>
              <w:proofErr w:type="gramStart"/>
              <w:r w:rsidRPr="008C3C96">
                <w:rPr>
                  <w:rFonts w:ascii="CiscoSansTT" w:hAnsi="CiscoSansTT" w:cs="CiscoSansTT"/>
                </w:rPr>
                <w:t>~]#</w:t>
              </w:r>
              <w:proofErr w:type="gramEnd"/>
            </w:ins>
          </w:p>
        </w:tc>
      </w:tr>
    </w:tbl>
    <w:p w14:paraId="4036F16D" w14:textId="77777777" w:rsidR="00522EAD" w:rsidRPr="008C3C96" w:rsidRDefault="00522EAD" w:rsidP="00522EAD">
      <w:pPr>
        <w:rPr>
          <w:ins w:id="142" w:author="Lei Tian (letian)" w:date="2019-05-08T23:23:00Z"/>
          <w:rFonts w:ascii="CiscoSansTT" w:hAnsi="CiscoSansTT" w:cs="CiscoSansTT"/>
        </w:rPr>
      </w:pPr>
    </w:p>
    <w:p w14:paraId="16D8B5C5" w14:textId="77777777" w:rsidR="00522EAD" w:rsidRPr="008C3C96" w:rsidRDefault="00522EAD" w:rsidP="00522EAD">
      <w:pPr>
        <w:rPr>
          <w:ins w:id="143" w:author="Lei Tian (letian)" w:date="2019-05-08T23:23:00Z"/>
          <w:rFonts w:ascii="CiscoSansTT" w:hAnsi="CiscoSansTT" w:cs="CiscoSansTT"/>
          <w:b/>
        </w:rPr>
      </w:pPr>
      <w:ins w:id="144" w:author="Lei Tian (letian)" w:date="2019-05-08T23:23:00Z">
        <w:r w:rsidRPr="008C3C96">
          <w:rPr>
            <w:rStyle w:val="Heading3Char"/>
            <w:rFonts w:ascii="CiscoSansTT" w:eastAsiaTheme="minorHAnsi" w:hAnsi="CiscoSansTT" w:cs="CiscoSansTT"/>
          </w:rPr>
          <w:t>Step 4:</w:t>
        </w:r>
        <w:r w:rsidRPr="008C3C96">
          <w:rPr>
            <w:rFonts w:ascii="CiscoSansTT" w:hAnsi="CiscoSansTT" w:cs="CiscoSansTT"/>
          </w:rPr>
          <w:t xml:space="preserve"> Switch to Atom, create new file name </w:t>
        </w:r>
        <w:r w:rsidRPr="008C3C96">
          <w:rPr>
            <w:rFonts w:ascii="CiscoSansTT" w:hAnsi="CiscoSansTT" w:cs="CiscoSansTT"/>
            <w:b/>
          </w:rPr>
          <w:t xml:space="preserve">‘f5ltm.yml’ </w:t>
        </w:r>
        <w:r w:rsidRPr="008C3C96">
          <w:rPr>
            <w:rFonts w:ascii="CiscoSansTT" w:hAnsi="CiscoSansTT" w:cs="CiscoSansTT"/>
          </w:rPr>
          <w:t xml:space="preserve">under project folder </w:t>
        </w:r>
        <w:r w:rsidRPr="008C3C96">
          <w:rPr>
            <w:rFonts w:ascii="CiscoSansTT" w:hAnsi="CiscoSansTT" w:cs="CiscoSansTT"/>
            <w:b/>
          </w:rPr>
          <w:t>LTRDCN-1572</w:t>
        </w:r>
      </w:ins>
    </w:p>
    <w:p w14:paraId="12C211DF" w14:textId="77777777" w:rsidR="00522EAD" w:rsidRPr="008C3C96" w:rsidRDefault="00522EAD" w:rsidP="00522EAD">
      <w:pPr>
        <w:rPr>
          <w:ins w:id="145" w:author="Lei Tian (letian)" w:date="2019-05-08T23:23:00Z"/>
          <w:rFonts w:ascii="CiscoSansTT" w:hAnsi="CiscoSansTT" w:cs="CiscoSansTT"/>
          <w:b/>
        </w:rPr>
      </w:pPr>
    </w:p>
    <w:tbl>
      <w:tblPr>
        <w:tblStyle w:val="TableGrid"/>
        <w:tblW w:w="0" w:type="auto"/>
        <w:tblInd w:w="625" w:type="dxa"/>
        <w:tblLook w:val="04A0" w:firstRow="1" w:lastRow="0" w:firstColumn="1" w:lastColumn="0" w:noHBand="0" w:noVBand="1"/>
      </w:tblPr>
      <w:tblGrid>
        <w:gridCol w:w="8391"/>
      </w:tblGrid>
      <w:tr w:rsidR="00522EAD" w:rsidRPr="008C3C96" w14:paraId="312E8090" w14:textId="77777777" w:rsidTr="00C3682D">
        <w:trPr>
          <w:ins w:id="146" w:author="Lei Tian (letian)" w:date="2019-05-08T23:23:00Z"/>
        </w:trPr>
        <w:tc>
          <w:tcPr>
            <w:tcW w:w="9090" w:type="dxa"/>
          </w:tcPr>
          <w:p w14:paraId="3A34608B" w14:textId="77777777" w:rsidR="00522EAD" w:rsidRPr="008C3C96" w:rsidRDefault="00522EAD" w:rsidP="00C3682D">
            <w:pPr>
              <w:pStyle w:val="dC-CommandLine"/>
              <w:rPr>
                <w:ins w:id="147" w:author="Lei Tian (letian)" w:date="2019-05-08T23:23:00Z"/>
                <w:rFonts w:ascii="CiscoSansTT" w:hAnsi="CiscoSansTT" w:cs="CiscoSansTT"/>
                <w:sz w:val="18"/>
              </w:rPr>
            </w:pPr>
            <w:ins w:id="148" w:author="Lei Tian (letian)" w:date="2019-05-08T23:23:00Z">
              <w:r w:rsidRPr="008C3C96">
                <w:rPr>
                  <w:rFonts w:ascii="CiscoSansTT" w:hAnsi="CiscoSansTT" w:cs="CiscoSansTT"/>
                  <w:sz w:val="18"/>
                </w:rPr>
                <w:t>---</w:t>
              </w:r>
            </w:ins>
          </w:p>
          <w:p w14:paraId="066887BF" w14:textId="77777777" w:rsidR="00522EAD" w:rsidRPr="008C3C96" w:rsidRDefault="00522EAD" w:rsidP="00C3682D">
            <w:pPr>
              <w:pStyle w:val="dC-CommandLine"/>
              <w:rPr>
                <w:ins w:id="149" w:author="Lei Tian (letian)" w:date="2019-05-08T23:23:00Z"/>
                <w:rFonts w:ascii="CiscoSansTT" w:hAnsi="CiscoSansTT" w:cs="CiscoSansTT"/>
                <w:sz w:val="18"/>
              </w:rPr>
            </w:pPr>
            <w:ins w:id="150" w:author="Lei Tian (letian)" w:date="2019-05-08T23:23:00Z">
              <w:r w:rsidRPr="008C3C96">
                <w:rPr>
                  <w:rFonts w:ascii="CiscoSansTT" w:hAnsi="CiscoSansTT" w:cs="CiscoSansTT"/>
                  <w:sz w:val="18"/>
                </w:rPr>
                <w:t>- name: Configurating BIG-IP</w:t>
              </w:r>
            </w:ins>
          </w:p>
          <w:p w14:paraId="732C564B" w14:textId="77777777" w:rsidR="00522EAD" w:rsidRPr="008C3C96" w:rsidRDefault="00522EAD" w:rsidP="00C3682D">
            <w:pPr>
              <w:pStyle w:val="dC-CommandLine"/>
              <w:rPr>
                <w:ins w:id="151" w:author="Lei Tian (letian)" w:date="2019-05-08T23:23:00Z"/>
                <w:rFonts w:ascii="CiscoSansTT" w:hAnsi="CiscoSansTT" w:cs="CiscoSansTT"/>
                <w:sz w:val="18"/>
              </w:rPr>
            </w:pPr>
            <w:ins w:id="152" w:author="Lei Tian (letian)" w:date="2019-05-08T23:23:00Z">
              <w:r w:rsidRPr="008C3C96">
                <w:rPr>
                  <w:rFonts w:ascii="CiscoSansTT" w:hAnsi="CiscoSansTT" w:cs="CiscoSansTT"/>
                  <w:sz w:val="18"/>
                </w:rPr>
                <w:t xml:space="preserve">  hosts: localhost</w:t>
              </w:r>
            </w:ins>
          </w:p>
          <w:p w14:paraId="06F76606" w14:textId="77777777" w:rsidR="00522EAD" w:rsidRPr="008C3C96" w:rsidRDefault="00522EAD" w:rsidP="00C3682D">
            <w:pPr>
              <w:pStyle w:val="dC-CommandLine"/>
              <w:rPr>
                <w:ins w:id="153" w:author="Lei Tian (letian)" w:date="2019-05-08T23:23:00Z"/>
                <w:rFonts w:ascii="CiscoSansTT" w:hAnsi="CiscoSansTT" w:cs="CiscoSansTT"/>
                <w:sz w:val="18"/>
              </w:rPr>
            </w:pPr>
            <w:ins w:id="154" w:author="Lei Tian (letian)" w:date="2019-05-08T23:23:00Z">
              <w:r w:rsidRPr="008C3C96">
                <w:rPr>
                  <w:rFonts w:ascii="CiscoSansTT" w:hAnsi="CiscoSansTT" w:cs="CiscoSansTT"/>
                  <w:sz w:val="18"/>
                </w:rPr>
                <w:t xml:space="preserve">  </w:t>
              </w:r>
              <w:proofErr w:type="spellStart"/>
              <w:r w:rsidRPr="008C3C96">
                <w:rPr>
                  <w:rFonts w:ascii="CiscoSansTT" w:hAnsi="CiscoSansTT" w:cs="CiscoSansTT"/>
                  <w:sz w:val="18"/>
                </w:rPr>
                <w:t>gather_facts</w:t>
              </w:r>
              <w:proofErr w:type="spellEnd"/>
              <w:r w:rsidRPr="008C3C96">
                <w:rPr>
                  <w:rFonts w:ascii="CiscoSansTT" w:hAnsi="CiscoSansTT" w:cs="CiscoSansTT"/>
                  <w:sz w:val="18"/>
                </w:rPr>
                <w:t>: false</w:t>
              </w:r>
            </w:ins>
          </w:p>
          <w:p w14:paraId="5C11A183" w14:textId="77777777" w:rsidR="00522EAD" w:rsidRPr="008C3C96" w:rsidRDefault="00522EAD" w:rsidP="00C3682D">
            <w:pPr>
              <w:pStyle w:val="dC-CommandLine"/>
              <w:rPr>
                <w:ins w:id="155" w:author="Lei Tian (letian)" w:date="2019-05-08T23:23:00Z"/>
                <w:rFonts w:ascii="CiscoSansTT" w:hAnsi="CiscoSansTT" w:cs="CiscoSansTT"/>
                <w:sz w:val="18"/>
              </w:rPr>
            </w:pPr>
          </w:p>
          <w:p w14:paraId="2B6DF44F" w14:textId="77777777" w:rsidR="00522EAD" w:rsidRPr="008C3C96" w:rsidRDefault="00522EAD" w:rsidP="00C3682D">
            <w:pPr>
              <w:pStyle w:val="dC-CommandLine"/>
              <w:rPr>
                <w:ins w:id="156" w:author="Lei Tian (letian)" w:date="2019-05-08T23:23:00Z"/>
                <w:rFonts w:ascii="CiscoSansTT" w:hAnsi="CiscoSansTT" w:cs="CiscoSansTT"/>
                <w:sz w:val="18"/>
              </w:rPr>
            </w:pPr>
            <w:ins w:id="157" w:author="Lei Tian (letian)" w:date="2019-05-08T23:23:00Z">
              <w:r w:rsidRPr="008C3C96">
                <w:rPr>
                  <w:rFonts w:ascii="CiscoSansTT" w:hAnsi="CiscoSansTT" w:cs="CiscoSansTT"/>
                  <w:sz w:val="18"/>
                </w:rPr>
                <w:t xml:space="preserve">  tasks:</w:t>
              </w:r>
            </w:ins>
          </w:p>
          <w:p w14:paraId="34424CBF" w14:textId="77777777" w:rsidR="00522EAD" w:rsidRPr="008C3C96" w:rsidRDefault="00522EAD" w:rsidP="00C3682D">
            <w:pPr>
              <w:pStyle w:val="dC-CommandLine"/>
              <w:rPr>
                <w:ins w:id="158" w:author="Lei Tian (letian)" w:date="2019-05-08T23:23:00Z"/>
                <w:rFonts w:ascii="CiscoSansTT" w:hAnsi="CiscoSansTT" w:cs="CiscoSansTT"/>
                <w:sz w:val="18"/>
              </w:rPr>
            </w:pPr>
            <w:ins w:id="159" w:author="Lei Tian (letian)" w:date="2019-05-08T23:23:00Z">
              <w:r w:rsidRPr="008C3C96">
                <w:rPr>
                  <w:rFonts w:ascii="CiscoSansTT" w:hAnsi="CiscoSansTT" w:cs="CiscoSansTT"/>
                  <w:sz w:val="18"/>
                </w:rPr>
                <w:t xml:space="preserve">  - name: Configure server facing port to L2</w:t>
              </w:r>
            </w:ins>
          </w:p>
          <w:p w14:paraId="6E871141" w14:textId="77777777" w:rsidR="00522EAD" w:rsidRPr="008C3C96" w:rsidRDefault="00522EAD" w:rsidP="00C3682D">
            <w:pPr>
              <w:pStyle w:val="dC-CommandLine"/>
              <w:rPr>
                <w:ins w:id="160" w:author="Lei Tian (letian)" w:date="2019-05-08T23:23:00Z"/>
                <w:rFonts w:ascii="CiscoSansTT" w:hAnsi="CiscoSansTT" w:cs="CiscoSansTT"/>
                <w:sz w:val="18"/>
              </w:rPr>
            </w:pPr>
            <w:ins w:id="161" w:author="Lei Tian (letian)" w:date="2019-05-08T23:23:00Z">
              <w:r w:rsidRPr="008C3C96">
                <w:rPr>
                  <w:rFonts w:ascii="CiscoSansTT" w:hAnsi="CiscoSansTT" w:cs="CiscoSansTT"/>
                  <w:sz w:val="18"/>
                </w:rPr>
                <w:t xml:space="preserve">    </w:t>
              </w:r>
              <w:proofErr w:type="spellStart"/>
              <w:r w:rsidRPr="008C3C96">
                <w:rPr>
                  <w:rFonts w:ascii="CiscoSansTT" w:hAnsi="CiscoSansTT" w:cs="CiscoSansTT"/>
                  <w:sz w:val="18"/>
                </w:rPr>
                <w:t>nxos_interface</w:t>
              </w:r>
              <w:proofErr w:type="spellEnd"/>
              <w:r w:rsidRPr="008C3C96">
                <w:rPr>
                  <w:rFonts w:ascii="CiscoSansTT" w:hAnsi="CiscoSansTT" w:cs="CiscoSansTT"/>
                  <w:sz w:val="18"/>
                </w:rPr>
                <w:t>:</w:t>
              </w:r>
            </w:ins>
          </w:p>
          <w:p w14:paraId="4EADCA99" w14:textId="77777777" w:rsidR="00522EAD" w:rsidRPr="008C3C96" w:rsidRDefault="00522EAD" w:rsidP="00C3682D">
            <w:pPr>
              <w:pStyle w:val="dC-CommandLine"/>
              <w:rPr>
                <w:ins w:id="162" w:author="Lei Tian (letian)" w:date="2019-05-08T23:23:00Z"/>
                <w:rFonts w:ascii="CiscoSansTT" w:hAnsi="CiscoSansTT" w:cs="CiscoSansTT"/>
                <w:sz w:val="18"/>
              </w:rPr>
            </w:pPr>
            <w:ins w:id="163" w:author="Lei Tian (letian)" w:date="2019-05-08T23:23:00Z">
              <w:r w:rsidRPr="008C3C96">
                <w:rPr>
                  <w:rFonts w:ascii="CiscoSansTT" w:hAnsi="CiscoSansTT" w:cs="CiscoSansTT"/>
                  <w:sz w:val="18"/>
                </w:rPr>
                <w:t xml:space="preserve">      interface: eth1/4</w:t>
              </w:r>
            </w:ins>
          </w:p>
          <w:p w14:paraId="7C421D48" w14:textId="77777777" w:rsidR="00522EAD" w:rsidRPr="008C3C96" w:rsidRDefault="00522EAD" w:rsidP="00C3682D">
            <w:pPr>
              <w:pStyle w:val="dC-CommandLine"/>
              <w:rPr>
                <w:ins w:id="164" w:author="Lei Tian (letian)" w:date="2019-05-08T23:23:00Z"/>
                <w:rFonts w:ascii="CiscoSansTT" w:hAnsi="CiscoSansTT" w:cs="CiscoSansTT"/>
                <w:sz w:val="18"/>
              </w:rPr>
            </w:pPr>
            <w:ins w:id="165" w:author="Lei Tian (letian)" w:date="2019-05-08T23:23:00Z">
              <w:r w:rsidRPr="008C3C96">
                <w:rPr>
                  <w:rFonts w:ascii="CiscoSansTT" w:hAnsi="CiscoSansTT" w:cs="CiscoSansTT"/>
                  <w:sz w:val="18"/>
                </w:rPr>
                <w:t xml:space="preserve">      mode: layer2</w:t>
              </w:r>
            </w:ins>
          </w:p>
          <w:p w14:paraId="0F6A3ADC" w14:textId="77777777" w:rsidR="00522EAD" w:rsidRPr="008C3C96" w:rsidRDefault="00522EAD" w:rsidP="00C3682D">
            <w:pPr>
              <w:pStyle w:val="dC-CommandLine"/>
              <w:rPr>
                <w:ins w:id="166" w:author="Lei Tian (letian)" w:date="2019-05-08T23:23:00Z"/>
                <w:rFonts w:ascii="CiscoSansTT" w:hAnsi="CiscoSansTT" w:cs="CiscoSansTT"/>
                <w:sz w:val="18"/>
              </w:rPr>
            </w:pPr>
            <w:ins w:id="167" w:author="Lei Tian (letian)" w:date="2019-05-08T23:23:00Z">
              <w:r w:rsidRPr="008C3C96">
                <w:rPr>
                  <w:rFonts w:ascii="CiscoSansTT" w:hAnsi="CiscoSansTT" w:cs="CiscoSansTT"/>
                  <w:sz w:val="18"/>
                </w:rPr>
                <w:t xml:space="preserve">      username: "</w:t>
              </w:r>
              <w:proofErr w:type="gramStart"/>
              <w:r w:rsidRPr="008C3C96">
                <w:rPr>
                  <w:rFonts w:ascii="CiscoSansTT" w:hAnsi="CiscoSansTT" w:cs="CiscoSansTT"/>
                  <w:sz w:val="18"/>
                </w:rPr>
                <w:t>{{ user</w:t>
              </w:r>
              <w:proofErr w:type="gramEnd"/>
              <w:r w:rsidRPr="008C3C96">
                <w:rPr>
                  <w:rFonts w:ascii="CiscoSansTT" w:hAnsi="CiscoSansTT" w:cs="CiscoSansTT"/>
                  <w:sz w:val="18"/>
                </w:rPr>
                <w:t xml:space="preserve"> }}"</w:t>
              </w:r>
            </w:ins>
          </w:p>
          <w:p w14:paraId="7960CC61" w14:textId="77777777" w:rsidR="00522EAD" w:rsidRPr="008C3C96" w:rsidRDefault="00522EAD" w:rsidP="00C3682D">
            <w:pPr>
              <w:pStyle w:val="dC-CommandLine"/>
              <w:rPr>
                <w:ins w:id="168" w:author="Lei Tian (letian)" w:date="2019-05-08T23:23:00Z"/>
                <w:rFonts w:ascii="CiscoSansTT" w:hAnsi="CiscoSansTT" w:cs="CiscoSansTT"/>
                <w:sz w:val="18"/>
              </w:rPr>
            </w:pPr>
            <w:ins w:id="169" w:author="Lei Tian (letian)" w:date="2019-05-08T23:23:00Z">
              <w:r w:rsidRPr="008C3C96">
                <w:rPr>
                  <w:rFonts w:ascii="CiscoSansTT" w:hAnsi="CiscoSansTT" w:cs="CiscoSansTT"/>
                  <w:sz w:val="18"/>
                </w:rPr>
                <w:t xml:space="preserve">      password: "</w:t>
              </w:r>
              <w:proofErr w:type="gramStart"/>
              <w:r w:rsidRPr="008C3C96">
                <w:rPr>
                  <w:rFonts w:ascii="CiscoSansTT" w:hAnsi="CiscoSansTT" w:cs="CiscoSansTT"/>
                  <w:sz w:val="18"/>
                </w:rPr>
                <w:t xml:space="preserve">{{ </w:t>
              </w:r>
              <w:proofErr w:type="spellStart"/>
              <w:r w:rsidRPr="008C3C96">
                <w:rPr>
                  <w:rFonts w:ascii="CiscoSansTT" w:hAnsi="CiscoSansTT" w:cs="CiscoSansTT"/>
                  <w:sz w:val="18"/>
                </w:rPr>
                <w:t>pwd</w:t>
              </w:r>
              <w:proofErr w:type="spellEnd"/>
              <w:proofErr w:type="gramEnd"/>
              <w:r w:rsidRPr="008C3C96">
                <w:rPr>
                  <w:rFonts w:ascii="CiscoSansTT" w:hAnsi="CiscoSansTT" w:cs="CiscoSansTT"/>
                  <w:sz w:val="18"/>
                </w:rPr>
                <w:t xml:space="preserve"> }}"</w:t>
              </w:r>
            </w:ins>
          </w:p>
          <w:p w14:paraId="118DA9DD" w14:textId="77777777" w:rsidR="00522EAD" w:rsidRPr="008C3C96" w:rsidRDefault="00522EAD" w:rsidP="00C3682D">
            <w:pPr>
              <w:pStyle w:val="dC-CommandLine"/>
              <w:rPr>
                <w:ins w:id="170" w:author="Lei Tian (letian)" w:date="2019-05-08T23:23:00Z"/>
                <w:rFonts w:ascii="CiscoSansTT" w:hAnsi="CiscoSansTT" w:cs="CiscoSansTT"/>
                <w:sz w:val="18"/>
              </w:rPr>
            </w:pPr>
            <w:ins w:id="171" w:author="Lei Tian (letian)" w:date="2019-05-08T23:23:00Z">
              <w:r w:rsidRPr="008C3C96">
                <w:rPr>
                  <w:rFonts w:ascii="CiscoSansTT" w:hAnsi="CiscoSansTT" w:cs="CiscoSansTT"/>
                  <w:sz w:val="18"/>
                </w:rPr>
                <w:t xml:space="preserve">      transport: </w:t>
              </w:r>
              <w:proofErr w:type="spellStart"/>
              <w:r w:rsidRPr="008C3C96">
                <w:rPr>
                  <w:rFonts w:ascii="CiscoSansTT" w:hAnsi="CiscoSansTT" w:cs="CiscoSansTT"/>
                  <w:sz w:val="18"/>
                </w:rPr>
                <w:t>nxapi</w:t>
              </w:r>
              <w:proofErr w:type="spellEnd"/>
            </w:ins>
          </w:p>
          <w:p w14:paraId="02BA4A3F" w14:textId="77777777" w:rsidR="00522EAD" w:rsidRPr="008C3C96" w:rsidRDefault="00522EAD" w:rsidP="00C3682D">
            <w:pPr>
              <w:pStyle w:val="dC-CommandLine"/>
              <w:rPr>
                <w:ins w:id="172" w:author="Lei Tian (letian)" w:date="2019-05-08T23:23:00Z"/>
                <w:rFonts w:ascii="CiscoSansTT" w:hAnsi="CiscoSansTT" w:cs="CiscoSansTT"/>
                <w:sz w:val="18"/>
              </w:rPr>
            </w:pPr>
            <w:ins w:id="173" w:author="Lei Tian (letian)" w:date="2019-05-08T23:23:00Z">
              <w:r w:rsidRPr="008C3C96">
                <w:rPr>
                  <w:rFonts w:ascii="CiscoSansTT" w:hAnsi="CiscoSansTT" w:cs="CiscoSansTT"/>
                  <w:sz w:val="18"/>
                </w:rPr>
                <w:t xml:space="preserve">      host: "198.18.4.104"</w:t>
              </w:r>
            </w:ins>
          </w:p>
          <w:p w14:paraId="3FBF06E3" w14:textId="77777777" w:rsidR="00522EAD" w:rsidRPr="008C3C96" w:rsidRDefault="00522EAD" w:rsidP="00C3682D">
            <w:pPr>
              <w:pStyle w:val="dC-CommandLine"/>
              <w:rPr>
                <w:ins w:id="174" w:author="Lei Tian (letian)" w:date="2019-05-08T23:23:00Z"/>
                <w:rFonts w:ascii="CiscoSansTT" w:hAnsi="CiscoSansTT" w:cs="CiscoSansTT"/>
                <w:sz w:val="18"/>
              </w:rPr>
            </w:pPr>
            <w:ins w:id="175" w:author="Lei Tian (letian)" w:date="2019-05-08T23:23:00Z">
              <w:r w:rsidRPr="008C3C96">
                <w:rPr>
                  <w:rFonts w:ascii="CiscoSansTT" w:hAnsi="CiscoSansTT" w:cs="CiscoSansTT"/>
                  <w:sz w:val="18"/>
                </w:rPr>
                <w:t xml:space="preserve">  - name: Configure VLAN for F5 port</w:t>
              </w:r>
            </w:ins>
          </w:p>
          <w:p w14:paraId="1E780E8E" w14:textId="77777777" w:rsidR="00522EAD" w:rsidRPr="008C3C96" w:rsidRDefault="00522EAD" w:rsidP="00C3682D">
            <w:pPr>
              <w:pStyle w:val="dC-CommandLine"/>
              <w:rPr>
                <w:ins w:id="176" w:author="Lei Tian (letian)" w:date="2019-05-08T23:23:00Z"/>
                <w:rFonts w:ascii="CiscoSansTT" w:hAnsi="CiscoSansTT" w:cs="CiscoSansTT"/>
                <w:sz w:val="18"/>
              </w:rPr>
            </w:pPr>
            <w:ins w:id="177" w:author="Lei Tian (letian)" w:date="2019-05-08T23:23:00Z">
              <w:r w:rsidRPr="008C3C96">
                <w:rPr>
                  <w:rFonts w:ascii="CiscoSansTT" w:hAnsi="CiscoSansTT" w:cs="CiscoSansTT"/>
                  <w:sz w:val="18"/>
                </w:rPr>
                <w:t xml:space="preserve">    </w:t>
              </w:r>
              <w:proofErr w:type="spellStart"/>
              <w:r w:rsidRPr="008C3C96">
                <w:rPr>
                  <w:rFonts w:ascii="CiscoSansTT" w:hAnsi="CiscoSansTT" w:cs="CiscoSansTT"/>
                  <w:sz w:val="18"/>
                </w:rPr>
                <w:t>nxos_switchport</w:t>
              </w:r>
              <w:proofErr w:type="spellEnd"/>
              <w:r w:rsidRPr="008C3C96">
                <w:rPr>
                  <w:rFonts w:ascii="CiscoSansTT" w:hAnsi="CiscoSansTT" w:cs="CiscoSansTT"/>
                  <w:sz w:val="18"/>
                </w:rPr>
                <w:t>:</w:t>
              </w:r>
            </w:ins>
          </w:p>
          <w:p w14:paraId="7ED33121" w14:textId="77777777" w:rsidR="00522EAD" w:rsidRPr="008C3C96" w:rsidRDefault="00522EAD" w:rsidP="00C3682D">
            <w:pPr>
              <w:pStyle w:val="dC-CommandLine"/>
              <w:rPr>
                <w:ins w:id="178" w:author="Lei Tian (letian)" w:date="2019-05-08T23:23:00Z"/>
                <w:rFonts w:ascii="CiscoSansTT" w:hAnsi="CiscoSansTT" w:cs="CiscoSansTT"/>
                <w:sz w:val="18"/>
              </w:rPr>
            </w:pPr>
            <w:ins w:id="179" w:author="Lei Tian (letian)" w:date="2019-05-08T23:23:00Z">
              <w:r w:rsidRPr="008C3C96">
                <w:rPr>
                  <w:rFonts w:ascii="CiscoSansTT" w:hAnsi="CiscoSansTT" w:cs="CiscoSansTT"/>
                  <w:sz w:val="18"/>
                </w:rPr>
                <w:t xml:space="preserve">      interface: eth1/4</w:t>
              </w:r>
            </w:ins>
          </w:p>
          <w:p w14:paraId="0710AD23" w14:textId="77777777" w:rsidR="00522EAD" w:rsidRPr="008C3C96" w:rsidRDefault="00522EAD" w:rsidP="00C3682D">
            <w:pPr>
              <w:pStyle w:val="dC-CommandLine"/>
              <w:rPr>
                <w:ins w:id="180" w:author="Lei Tian (letian)" w:date="2019-05-08T23:23:00Z"/>
                <w:rFonts w:ascii="CiscoSansTT" w:hAnsi="CiscoSansTT" w:cs="CiscoSansTT"/>
                <w:sz w:val="18"/>
              </w:rPr>
            </w:pPr>
            <w:ins w:id="181" w:author="Lei Tian (letian)" w:date="2019-05-08T23:23:00Z">
              <w:r w:rsidRPr="008C3C96">
                <w:rPr>
                  <w:rFonts w:ascii="CiscoSansTT" w:hAnsi="CiscoSansTT" w:cs="CiscoSansTT"/>
                  <w:sz w:val="18"/>
                </w:rPr>
                <w:t xml:space="preserve">      mode: access</w:t>
              </w:r>
            </w:ins>
          </w:p>
          <w:p w14:paraId="25CECBCB" w14:textId="77777777" w:rsidR="00522EAD" w:rsidRPr="008C3C96" w:rsidRDefault="00522EAD" w:rsidP="00C3682D">
            <w:pPr>
              <w:pStyle w:val="dC-CommandLine"/>
              <w:rPr>
                <w:ins w:id="182" w:author="Lei Tian (letian)" w:date="2019-05-08T23:23:00Z"/>
                <w:rFonts w:ascii="CiscoSansTT" w:hAnsi="CiscoSansTT" w:cs="CiscoSansTT"/>
                <w:sz w:val="18"/>
              </w:rPr>
            </w:pPr>
            <w:ins w:id="183" w:author="Lei Tian (letian)" w:date="2019-05-08T23:23:00Z">
              <w:r w:rsidRPr="008C3C96">
                <w:rPr>
                  <w:rFonts w:ascii="CiscoSansTT" w:hAnsi="CiscoSansTT" w:cs="CiscoSansTT"/>
                  <w:sz w:val="18"/>
                </w:rPr>
                <w:t xml:space="preserve">      </w:t>
              </w:r>
              <w:proofErr w:type="spellStart"/>
              <w:r w:rsidRPr="008C3C96">
                <w:rPr>
                  <w:rFonts w:ascii="CiscoSansTT" w:hAnsi="CiscoSansTT" w:cs="CiscoSansTT"/>
                  <w:sz w:val="18"/>
                </w:rPr>
                <w:t>access_vlan</w:t>
              </w:r>
              <w:proofErr w:type="spellEnd"/>
              <w:r w:rsidRPr="008C3C96">
                <w:rPr>
                  <w:rFonts w:ascii="CiscoSansTT" w:hAnsi="CiscoSansTT" w:cs="CiscoSansTT"/>
                  <w:sz w:val="18"/>
                </w:rPr>
                <w:t>: 140</w:t>
              </w:r>
            </w:ins>
          </w:p>
          <w:p w14:paraId="096CE771" w14:textId="77777777" w:rsidR="00522EAD" w:rsidRPr="008C3C96" w:rsidRDefault="00522EAD" w:rsidP="00C3682D">
            <w:pPr>
              <w:pStyle w:val="dC-CommandLine"/>
              <w:rPr>
                <w:ins w:id="184" w:author="Lei Tian (letian)" w:date="2019-05-08T23:23:00Z"/>
                <w:rFonts w:ascii="CiscoSansTT" w:hAnsi="CiscoSansTT" w:cs="CiscoSansTT"/>
                <w:sz w:val="18"/>
              </w:rPr>
            </w:pPr>
            <w:ins w:id="185" w:author="Lei Tian (letian)" w:date="2019-05-08T23:23:00Z">
              <w:r w:rsidRPr="008C3C96">
                <w:rPr>
                  <w:rFonts w:ascii="CiscoSansTT" w:hAnsi="CiscoSansTT" w:cs="CiscoSansTT"/>
                  <w:sz w:val="18"/>
                </w:rPr>
                <w:t xml:space="preserve">      username: "</w:t>
              </w:r>
              <w:proofErr w:type="gramStart"/>
              <w:r w:rsidRPr="008C3C96">
                <w:rPr>
                  <w:rFonts w:ascii="CiscoSansTT" w:hAnsi="CiscoSansTT" w:cs="CiscoSansTT"/>
                  <w:sz w:val="18"/>
                </w:rPr>
                <w:t>{{ user</w:t>
              </w:r>
              <w:proofErr w:type="gramEnd"/>
              <w:r w:rsidRPr="008C3C96">
                <w:rPr>
                  <w:rFonts w:ascii="CiscoSansTT" w:hAnsi="CiscoSansTT" w:cs="CiscoSansTT"/>
                  <w:sz w:val="18"/>
                </w:rPr>
                <w:t xml:space="preserve"> }}"</w:t>
              </w:r>
            </w:ins>
          </w:p>
          <w:p w14:paraId="31F79279" w14:textId="77777777" w:rsidR="00522EAD" w:rsidRPr="008C3C96" w:rsidRDefault="00522EAD" w:rsidP="00C3682D">
            <w:pPr>
              <w:pStyle w:val="dC-CommandLine"/>
              <w:rPr>
                <w:ins w:id="186" w:author="Lei Tian (letian)" w:date="2019-05-08T23:23:00Z"/>
                <w:rFonts w:ascii="CiscoSansTT" w:hAnsi="CiscoSansTT" w:cs="CiscoSansTT"/>
                <w:sz w:val="18"/>
              </w:rPr>
            </w:pPr>
            <w:ins w:id="187" w:author="Lei Tian (letian)" w:date="2019-05-08T23:23:00Z">
              <w:r w:rsidRPr="008C3C96">
                <w:rPr>
                  <w:rFonts w:ascii="CiscoSansTT" w:hAnsi="CiscoSansTT" w:cs="CiscoSansTT"/>
                  <w:sz w:val="18"/>
                </w:rPr>
                <w:t xml:space="preserve">      password: "</w:t>
              </w:r>
              <w:proofErr w:type="gramStart"/>
              <w:r w:rsidRPr="008C3C96">
                <w:rPr>
                  <w:rFonts w:ascii="CiscoSansTT" w:hAnsi="CiscoSansTT" w:cs="CiscoSansTT"/>
                  <w:sz w:val="18"/>
                </w:rPr>
                <w:t xml:space="preserve">{{ </w:t>
              </w:r>
              <w:proofErr w:type="spellStart"/>
              <w:r w:rsidRPr="008C3C96">
                <w:rPr>
                  <w:rFonts w:ascii="CiscoSansTT" w:hAnsi="CiscoSansTT" w:cs="CiscoSansTT"/>
                  <w:sz w:val="18"/>
                </w:rPr>
                <w:t>pwd</w:t>
              </w:r>
              <w:proofErr w:type="spellEnd"/>
              <w:proofErr w:type="gramEnd"/>
              <w:r w:rsidRPr="008C3C96">
                <w:rPr>
                  <w:rFonts w:ascii="CiscoSansTT" w:hAnsi="CiscoSansTT" w:cs="CiscoSansTT"/>
                  <w:sz w:val="18"/>
                </w:rPr>
                <w:t xml:space="preserve"> }}"</w:t>
              </w:r>
            </w:ins>
          </w:p>
          <w:p w14:paraId="01BAFD2F" w14:textId="77777777" w:rsidR="00522EAD" w:rsidRPr="008C3C96" w:rsidRDefault="00522EAD" w:rsidP="00C3682D">
            <w:pPr>
              <w:pStyle w:val="dC-CommandLine"/>
              <w:rPr>
                <w:ins w:id="188" w:author="Lei Tian (letian)" w:date="2019-05-08T23:23:00Z"/>
                <w:rFonts w:ascii="CiscoSansTT" w:hAnsi="CiscoSansTT" w:cs="CiscoSansTT"/>
                <w:sz w:val="18"/>
              </w:rPr>
            </w:pPr>
            <w:ins w:id="189" w:author="Lei Tian (letian)" w:date="2019-05-08T23:23:00Z">
              <w:r w:rsidRPr="008C3C96">
                <w:rPr>
                  <w:rFonts w:ascii="CiscoSansTT" w:hAnsi="CiscoSansTT" w:cs="CiscoSansTT"/>
                  <w:sz w:val="18"/>
                </w:rPr>
                <w:t xml:space="preserve">      transport: </w:t>
              </w:r>
              <w:proofErr w:type="spellStart"/>
              <w:r w:rsidRPr="008C3C96">
                <w:rPr>
                  <w:rFonts w:ascii="CiscoSansTT" w:hAnsi="CiscoSansTT" w:cs="CiscoSansTT"/>
                  <w:sz w:val="18"/>
                </w:rPr>
                <w:t>nxapi</w:t>
              </w:r>
              <w:proofErr w:type="spellEnd"/>
            </w:ins>
          </w:p>
          <w:p w14:paraId="7D8FA3A6" w14:textId="77777777" w:rsidR="00522EAD" w:rsidRPr="008C3C96" w:rsidRDefault="00522EAD" w:rsidP="00C3682D">
            <w:pPr>
              <w:pStyle w:val="dC-CommandLine"/>
              <w:rPr>
                <w:ins w:id="190" w:author="Lei Tian (letian)" w:date="2019-05-08T23:23:00Z"/>
                <w:rFonts w:ascii="CiscoSansTT" w:hAnsi="CiscoSansTT" w:cs="CiscoSansTT"/>
                <w:sz w:val="18"/>
              </w:rPr>
            </w:pPr>
            <w:ins w:id="191" w:author="Lei Tian (letian)" w:date="2019-05-08T23:23:00Z">
              <w:r w:rsidRPr="008C3C96">
                <w:rPr>
                  <w:rFonts w:ascii="CiscoSansTT" w:hAnsi="CiscoSansTT" w:cs="CiscoSansTT"/>
                  <w:sz w:val="18"/>
                </w:rPr>
                <w:t xml:space="preserve">      host: "198.18.4.104"      </w:t>
              </w:r>
            </w:ins>
          </w:p>
          <w:p w14:paraId="0A8624A0" w14:textId="77777777" w:rsidR="00522EAD" w:rsidRPr="008C3C96" w:rsidRDefault="00522EAD" w:rsidP="00C3682D">
            <w:pPr>
              <w:pStyle w:val="dC-CommandLine"/>
              <w:rPr>
                <w:ins w:id="192" w:author="Lei Tian (letian)" w:date="2019-05-08T23:23:00Z"/>
                <w:rFonts w:ascii="CiscoSansTT" w:hAnsi="CiscoSansTT" w:cs="CiscoSansTT"/>
                <w:sz w:val="18"/>
              </w:rPr>
            </w:pPr>
            <w:ins w:id="193" w:author="Lei Tian (letian)" w:date="2019-05-08T23:23:00Z">
              <w:r w:rsidRPr="008C3C96">
                <w:rPr>
                  <w:rFonts w:ascii="CiscoSansTT" w:hAnsi="CiscoSansTT" w:cs="CiscoSansTT"/>
                  <w:sz w:val="18"/>
                </w:rPr>
                <w:t xml:space="preserve">  - name: Configure VLANs on the BIG-IP</w:t>
              </w:r>
            </w:ins>
          </w:p>
          <w:p w14:paraId="5737C858" w14:textId="77777777" w:rsidR="00522EAD" w:rsidRPr="008C3C96" w:rsidRDefault="00522EAD" w:rsidP="00C3682D">
            <w:pPr>
              <w:pStyle w:val="dC-CommandLine"/>
              <w:rPr>
                <w:ins w:id="194" w:author="Lei Tian (letian)" w:date="2019-05-08T23:23:00Z"/>
                <w:rFonts w:ascii="CiscoSansTT" w:hAnsi="CiscoSansTT" w:cs="CiscoSansTT"/>
                <w:sz w:val="18"/>
              </w:rPr>
            </w:pPr>
            <w:ins w:id="195" w:author="Lei Tian (letian)" w:date="2019-05-08T23:23:00Z">
              <w:r w:rsidRPr="008C3C96">
                <w:rPr>
                  <w:rFonts w:ascii="CiscoSansTT" w:hAnsi="CiscoSansTT" w:cs="CiscoSansTT"/>
                  <w:sz w:val="18"/>
                </w:rPr>
                <w:t xml:space="preserve">    </w:t>
              </w:r>
              <w:proofErr w:type="spellStart"/>
              <w:r w:rsidRPr="008C3C96">
                <w:rPr>
                  <w:rFonts w:ascii="CiscoSansTT" w:hAnsi="CiscoSansTT" w:cs="CiscoSansTT"/>
                  <w:sz w:val="18"/>
                </w:rPr>
                <w:t>bigip_vlan</w:t>
              </w:r>
              <w:proofErr w:type="spellEnd"/>
              <w:r w:rsidRPr="008C3C96">
                <w:rPr>
                  <w:rFonts w:ascii="CiscoSansTT" w:hAnsi="CiscoSansTT" w:cs="CiscoSansTT"/>
                  <w:sz w:val="18"/>
                </w:rPr>
                <w:t>:</w:t>
              </w:r>
            </w:ins>
          </w:p>
          <w:p w14:paraId="120DB6FB" w14:textId="77777777" w:rsidR="00522EAD" w:rsidRPr="008C3C96" w:rsidRDefault="00522EAD" w:rsidP="00C3682D">
            <w:pPr>
              <w:pStyle w:val="dC-CommandLine"/>
              <w:rPr>
                <w:ins w:id="196" w:author="Lei Tian (letian)" w:date="2019-05-08T23:23:00Z"/>
                <w:rFonts w:ascii="CiscoSansTT" w:hAnsi="CiscoSansTT" w:cs="CiscoSansTT"/>
                <w:sz w:val="18"/>
              </w:rPr>
            </w:pPr>
            <w:ins w:id="197" w:author="Lei Tian (letian)" w:date="2019-05-08T23:23:00Z">
              <w:r w:rsidRPr="008C3C96">
                <w:rPr>
                  <w:rFonts w:ascii="CiscoSansTT" w:hAnsi="CiscoSansTT" w:cs="CiscoSansTT"/>
                  <w:sz w:val="18"/>
                </w:rPr>
                <w:t xml:space="preserve">     server: "198.18.4.10"</w:t>
              </w:r>
            </w:ins>
          </w:p>
          <w:p w14:paraId="33317AF3" w14:textId="77777777" w:rsidR="00522EAD" w:rsidRPr="008C3C96" w:rsidRDefault="00522EAD" w:rsidP="00C3682D">
            <w:pPr>
              <w:pStyle w:val="dC-CommandLine"/>
              <w:rPr>
                <w:ins w:id="198" w:author="Lei Tian (letian)" w:date="2019-05-08T23:23:00Z"/>
                <w:rFonts w:ascii="CiscoSansTT" w:hAnsi="CiscoSansTT" w:cs="CiscoSansTT"/>
                <w:sz w:val="18"/>
              </w:rPr>
            </w:pPr>
            <w:ins w:id="199" w:author="Lei Tian (letian)" w:date="2019-05-08T23:23:00Z">
              <w:r w:rsidRPr="008C3C96">
                <w:rPr>
                  <w:rFonts w:ascii="CiscoSansTT" w:hAnsi="CiscoSansTT" w:cs="CiscoSansTT"/>
                  <w:sz w:val="18"/>
                </w:rPr>
                <w:t xml:space="preserve">     user: "admin"</w:t>
              </w:r>
            </w:ins>
          </w:p>
          <w:p w14:paraId="0C4685DC" w14:textId="77777777" w:rsidR="00522EAD" w:rsidRPr="008C3C96" w:rsidRDefault="00522EAD" w:rsidP="00C3682D">
            <w:pPr>
              <w:pStyle w:val="dC-CommandLine"/>
              <w:rPr>
                <w:ins w:id="200" w:author="Lei Tian (letian)" w:date="2019-05-08T23:23:00Z"/>
                <w:rFonts w:ascii="CiscoSansTT" w:hAnsi="CiscoSansTT" w:cs="CiscoSansTT"/>
                <w:sz w:val="18"/>
              </w:rPr>
            </w:pPr>
            <w:ins w:id="201" w:author="Lei Tian (letian)" w:date="2019-05-08T23:23:00Z">
              <w:r w:rsidRPr="008C3C96">
                <w:rPr>
                  <w:rFonts w:ascii="CiscoSansTT" w:hAnsi="CiscoSansTT" w:cs="CiscoSansTT"/>
                  <w:sz w:val="18"/>
                </w:rPr>
                <w:lastRenderedPageBreak/>
                <w:t xml:space="preserve">     password: "admin"</w:t>
              </w:r>
            </w:ins>
          </w:p>
          <w:p w14:paraId="088A0AA3" w14:textId="77777777" w:rsidR="00522EAD" w:rsidRPr="008C3C96" w:rsidRDefault="00522EAD" w:rsidP="00C3682D">
            <w:pPr>
              <w:pStyle w:val="dC-CommandLine"/>
              <w:rPr>
                <w:ins w:id="202" w:author="Lei Tian (letian)" w:date="2019-05-08T23:23:00Z"/>
                <w:rFonts w:ascii="CiscoSansTT" w:hAnsi="CiscoSansTT" w:cs="CiscoSansTT"/>
                <w:sz w:val="18"/>
              </w:rPr>
            </w:pPr>
            <w:ins w:id="203" w:author="Lei Tian (letian)" w:date="2019-05-08T23:23:00Z">
              <w:r w:rsidRPr="008C3C96">
                <w:rPr>
                  <w:rFonts w:ascii="CiscoSansTT" w:hAnsi="CiscoSansTT" w:cs="CiscoSansTT"/>
                  <w:sz w:val="18"/>
                </w:rPr>
                <w:t xml:space="preserve">     </w:t>
              </w:r>
              <w:proofErr w:type="spellStart"/>
              <w:r w:rsidRPr="008C3C96">
                <w:rPr>
                  <w:rFonts w:ascii="CiscoSansTT" w:hAnsi="CiscoSansTT" w:cs="CiscoSansTT"/>
                  <w:sz w:val="18"/>
                </w:rPr>
                <w:t>validate_certs</w:t>
              </w:r>
              <w:proofErr w:type="spellEnd"/>
              <w:r w:rsidRPr="008C3C96">
                <w:rPr>
                  <w:rFonts w:ascii="CiscoSansTT" w:hAnsi="CiscoSansTT" w:cs="CiscoSansTT"/>
                  <w:sz w:val="18"/>
                </w:rPr>
                <w:t>: False</w:t>
              </w:r>
            </w:ins>
          </w:p>
          <w:p w14:paraId="32C6CE28" w14:textId="77777777" w:rsidR="00522EAD" w:rsidRPr="008C3C96" w:rsidRDefault="00522EAD" w:rsidP="00C3682D">
            <w:pPr>
              <w:pStyle w:val="dC-CommandLine"/>
              <w:rPr>
                <w:ins w:id="204" w:author="Lei Tian (letian)" w:date="2019-05-08T23:23:00Z"/>
                <w:rFonts w:ascii="CiscoSansTT" w:hAnsi="CiscoSansTT" w:cs="CiscoSansTT"/>
                <w:sz w:val="18"/>
              </w:rPr>
            </w:pPr>
            <w:ins w:id="205" w:author="Lei Tian (letian)" w:date="2019-05-08T23:23:00Z">
              <w:r w:rsidRPr="008C3C96">
                <w:rPr>
                  <w:rFonts w:ascii="CiscoSansTT" w:hAnsi="CiscoSansTT" w:cs="CiscoSansTT"/>
                  <w:sz w:val="18"/>
                </w:rPr>
                <w:t xml:space="preserve">     name: "External"</w:t>
              </w:r>
            </w:ins>
          </w:p>
          <w:p w14:paraId="0FDF9E30" w14:textId="77777777" w:rsidR="00522EAD" w:rsidRPr="008C3C96" w:rsidRDefault="00522EAD" w:rsidP="00C3682D">
            <w:pPr>
              <w:pStyle w:val="dC-CommandLine"/>
              <w:rPr>
                <w:ins w:id="206" w:author="Lei Tian (letian)" w:date="2019-05-08T23:23:00Z"/>
                <w:rFonts w:ascii="CiscoSansTT" w:hAnsi="CiscoSansTT" w:cs="CiscoSansTT"/>
                <w:sz w:val="18"/>
              </w:rPr>
            </w:pPr>
            <w:ins w:id="207" w:author="Lei Tian (letian)" w:date="2019-05-08T23:23:00Z">
              <w:r w:rsidRPr="008C3C96">
                <w:rPr>
                  <w:rFonts w:ascii="CiscoSansTT" w:hAnsi="CiscoSansTT" w:cs="CiscoSansTT"/>
                  <w:sz w:val="18"/>
                </w:rPr>
                <w:t xml:space="preserve">     tag: "140"</w:t>
              </w:r>
            </w:ins>
          </w:p>
          <w:p w14:paraId="10C4601F" w14:textId="77777777" w:rsidR="00522EAD" w:rsidRPr="008C3C96" w:rsidRDefault="00522EAD" w:rsidP="00C3682D">
            <w:pPr>
              <w:pStyle w:val="dC-CommandLine"/>
              <w:rPr>
                <w:ins w:id="208" w:author="Lei Tian (letian)" w:date="2019-05-08T23:23:00Z"/>
                <w:rFonts w:ascii="CiscoSansTT" w:hAnsi="CiscoSansTT" w:cs="CiscoSansTT"/>
                <w:sz w:val="18"/>
              </w:rPr>
            </w:pPr>
            <w:ins w:id="209" w:author="Lei Tian (letian)" w:date="2019-05-08T23:23:00Z">
              <w:r w:rsidRPr="008C3C96">
                <w:rPr>
                  <w:rFonts w:ascii="CiscoSansTT" w:hAnsi="CiscoSansTT" w:cs="CiscoSansTT"/>
                  <w:sz w:val="18"/>
                </w:rPr>
                <w:t xml:space="preserve">     </w:t>
              </w:r>
              <w:proofErr w:type="spellStart"/>
              <w:r w:rsidRPr="008C3C96">
                <w:rPr>
                  <w:rFonts w:ascii="CiscoSansTT" w:hAnsi="CiscoSansTT" w:cs="CiscoSansTT"/>
                  <w:sz w:val="18"/>
                </w:rPr>
                <w:t>untagged_interface</w:t>
              </w:r>
              <w:proofErr w:type="spellEnd"/>
              <w:r w:rsidRPr="008C3C96">
                <w:rPr>
                  <w:rFonts w:ascii="CiscoSansTT" w:hAnsi="CiscoSansTT" w:cs="CiscoSansTT"/>
                  <w:sz w:val="18"/>
                </w:rPr>
                <w:t>: "1.1"</w:t>
              </w:r>
            </w:ins>
          </w:p>
          <w:p w14:paraId="58A84014" w14:textId="77777777" w:rsidR="00522EAD" w:rsidRPr="008C3C96" w:rsidRDefault="00522EAD" w:rsidP="00C3682D">
            <w:pPr>
              <w:pStyle w:val="dC-CommandLine"/>
              <w:rPr>
                <w:ins w:id="210" w:author="Lei Tian (letian)" w:date="2019-05-08T23:23:00Z"/>
                <w:rFonts w:ascii="CiscoSansTT" w:hAnsi="CiscoSansTT" w:cs="CiscoSansTT"/>
                <w:sz w:val="18"/>
              </w:rPr>
            </w:pPr>
            <w:ins w:id="211" w:author="Lei Tian (letian)" w:date="2019-05-08T23:23:00Z">
              <w:r w:rsidRPr="008C3C96">
                <w:rPr>
                  <w:rFonts w:ascii="CiscoSansTT" w:hAnsi="CiscoSansTT" w:cs="CiscoSansTT"/>
                  <w:sz w:val="18"/>
                </w:rPr>
                <w:t xml:space="preserve">     </w:t>
              </w:r>
              <w:proofErr w:type="spellStart"/>
              <w:r w:rsidRPr="008C3C96">
                <w:rPr>
                  <w:rFonts w:ascii="CiscoSansTT" w:hAnsi="CiscoSansTT" w:cs="CiscoSansTT"/>
                  <w:sz w:val="18"/>
                </w:rPr>
                <w:t>validate_certs</w:t>
              </w:r>
              <w:proofErr w:type="spellEnd"/>
              <w:r w:rsidRPr="008C3C96">
                <w:rPr>
                  <w:rFonts w:ascii="CiscoSansTT" w:hAnsi="CiscoSansTT" w:cs="CiscoSansTT"/>
                  <w:sz w:val="18"/>
                </w:rPr>
                <w:t>: "no"</w:t>
              </w:r>
            </w:ins>
          </w:p>
          <w:p w14:paraId="49AF2FA8" w14:textId="77777777" w:rsidR="00522EAD" w:rsidRPr="008C3C96" w:rsidRDefault="00522EAD" w:rsidP="00C3682D">
            <w:pPr>
              <w:pStyle w:val="dC-CommandLine"/>
              <w:rPr>
                <w:ins w:id="212" w:author="Lei Tian (letian)" w:date="2019-05-08T23:23:00Z"/>
                <w:rFonts w:ascii="CiscoSansTT" w:hAnsi="CiscoSansTT" w:cs="CiscoSansTT"/>
                <w:sz w:val="18"/>
              </w:rPr>
            </w:pPr>
            <w:ins w:id="213" w:author="Lei Tian (letian)" w:date="2019-05-08T23:23:00Z">
              <w:r w:rsidRPr="008C3C96">
                <w:rPr>
                  <w:rFonts w:ascii="CiscoSansTT" w:hAnsi="CiscoSansTT" w:cs="CiscoSansTT"/>
                  <w:sz w:val="18"/>
                </w:rPr>
                <w:t xml:space="preserve">    </w:t>
              </w:r>
              <w:proofErr w:type="spellStart"/>
              <w:r w:rsidRPr="008C3C96">
                <w:rPr>
                  <w:rFonts w:ascii="CiscoSansTT" w:hAnsi="CiscoSansTT" w:cs="CiscoSansTT"/>
                  <w:sz w:val="18"/>
                </w:rPr>
                <w:t>delegate_to</w:t>
              </w:r>
              <w:proofErr w:type="spellEnd"/>
              <w:r w:rsidRPr="008C3C96">
                <w:rPr>
                  <w:rFonts w:ascii="CiscoSansTT" w:hAnsi="CiscoSansTT" w:cs="CiscoSansTT"/>
                  <w:sz w:val="18"/>
                </w:rPr>
                <w:t>: localhost</w:t>
              </w:r>
            </w:ins>
          </w:p>
          <w:p w14:paraId="60C42B8D" w14:textId="77777777" w:rsidR="00522EAD" w:rsidRPr="008C3C96" w:rsidRDefault="00522EAD" w:rsidP="00C3682D">
            <w:pPr>
              <w:pStyle w:val="dC-CommandLine"/>
              <w:rPr>
                <w:ins w:id="214" w:author="Lei Tian (letian)" w:date="2019-05-08T23:23:00Z"/>
                <w:rFonts w:ascii="CiscoSansTT" w:hAnsi="CiscoSansTT" w:cs="CiscoSansTT"/>
                <w:sz w:val="18"/>
              </w:rPr>
            </w:pPr>
            <w:ins w:id="215" w:author="Lei Tian (letian)" w:date="2019-05-08T23:23:00Z">
              <w:r w:rsidRPr="008C3C96">
                <w:rPr>
                  <w:rFonts w:ascii="CiscoSansTT" w:hAnsi="CiscoSansTT" w:cs="CiscoSansTT"/>
                  <w:sz w:val="18"/>
                </w:rPr>
                <w:t xml:space="preserve">  - name: Configure SELF-IPs on the BIG-IP</w:t>
              </w:r>
            </w:ins>
          </w:p>
          <w:p w14:paraId="60C7B329" w14:textId="77777777" w:rsidR="00522EAD" w:rsidRPr="008C3C96" w:rsidRDefault="00522EAD" w:rsidP="00C3682D">
            <w:pPr>
              <w:pStyle w:val="dC-CommandLine"/>
              <w:rPr>
                <w:ins w:id="216" w:author="Lei Tian (letian)" w:date="2019-05-08T23:23:00Z"/>
                <w:rFonts w:ascii="CiscoSansTT" w:hAnsi="CiscoSansTT" w:cs="CiscoSansTT"/>
                <w:sz w:val="18"/>
              </w:rPr>
            </w:pPr>
            <w:ins w:id="217" w:author="Lei Tian (letian)" w:date="2019-05-08T23:23:00Z">
              <w:r w:rsidRPr="008C3C96">
                <w:rPr>
                  <w:rFonts w:ascii="CiscoSansTT" w:hAnsi="CiscoSansTT" w:cs="CiscoSansTT"/>
                  <w:sz w:val="18"/>
                </w:rPr>
                <w:t xml:space="preserve">    </w:t>
              </w:r>
              <w:proofErr w:type="spellStart"/>
              <w:r w:rsidRPr="008C3C96">
                <w:rPr>
                  <w:rFonts w:ascii="CiscoSansTT" w:hAnsi="CiscoSansTT" w:cs="CiscoSansTT"/>
                  <w:sz w:val="18"/>
                </w:rPr>
                <w:t>bigip_selfip</w:t>
              </w:r>
              <w:proofErr w:type="spellEnd"/>
              <w:r w:rsidRPr="008C3C96">
                <w:rPr>
                  <w:rFonts w:ascii="CiscoSansTT" w:hAnsi="CiscoSansTT" w:cs="CiscoSansTT"/>
                  <w:sz w:val="18"/>
                </w:rPr>
                <w:t>:</w:t>
              </w:r>
            </w:ins>
          </w:p>
          <w:p w14:paraId="68311E28" w14:textId="77777777" w:rsidR="00522EAD" w:rsidRPr="008C3C96" w:rsidRDefault="00522EAD" w:rsidP="00C3682D">
            <w:pPr>
              <w:pStyle w:val="dC-CommandLine"/>
              <w:rPr>
                <w:ins w:id="218" w:author="Lei Tian (letian)" w:date="2019-05-08T23:23:00Z"/>
                <w:rFonts w:ascii="CiscoSansTT" w:hAnsi="CiscoSansTT" w:cs="CiscoSansTT"/>
                <w:sz w:val="18"/>
              </w:rPr>
            </w:pPr>
            <w:ins w:id="219" w:author="Lei Tian (letian)" w:date="2019-05-08T23:23:00Z">
              <w:r w:rsidRPr="008C3C96">
                <w:rPr>
                  <w:rFonts w:ascii="CiscoSansTT" w:hAnsi="CiscoSansTT" w:cs="CiscoSansTT"/>
                  <w:sz w:val="18"/>
                </w:rPr>
                <w:t xml:space="preserve">     server: "198.18.4.10"</w:t>
              </w:r>
            </w:ins>
          </w:p>
          <w:p w14:paraId="3F5EE4CF" w14:textId="77777777" w:rsidR="00522EAD" w:rsidRPr="008C3C96" w:rsidRDefault="00522EAD" w:rsidP="00C3682D">
            <w:pPr>
              <w:pStyle w:val="dC-CommandLine"/>
              <w:rPr>
                <w:ins w:id="220" w:author="Lei Tian (letian)" w:date="2019-05-08T23:23:00Z"/>
                <w:rFonts w:ascii="CiscoSansTT" w:hAnsi="CiscoSansTT" w:cs="CiscoSansTT"/>
                <w:sz w:val="18"/>
              </w:rPr>
            </w:pPr>
            <w:ins w:id="221" w:author="Lei Tian (letian)" w:date="2019-05-08T23:23:00Z">
              <w:r w:rsidRPr="008C3C96">
                <w:rPr>
                  <w:rFonts w:ascii="CiscoSansTT" w:hAnsi="CiscoSansTT" w:cs="CiscoSansTT"/>
                  <w:sz w:val="18"/>
                </w:rPr>
                <w:t xml:space="preserve">     user: "admin"</w:t>
              </w:r>
            </w:ins>
          </w:p>
          <w:p w14:paraId="367CB1D7" w14:textId="77777777" w:rsidR="00522EAD" w:rsidRPr="008C3C96" w:rsidRDefault="00522EAD" w:rsidP="00C3682D">
            <w:pPr>
              <w:pStyle w:val="dC-CommandLine"/>
              <w:rPr>
                <w:ins w:id="222" w:author="Lei Tian (letian)" w:date="2019-05-08T23:23:00Z"/>
                <w:rFonts w:ascii="CiscoSansTT" w:hAnsi="CiscoSansTT" w:cs="CiscoSansTT"/>
                <w:sz w:val="18"/>
              </w:rPr>
            </w:pPr>
            <w:ins w:id="223" w:author="Lei Tian (letian)" w:date="2019-05-08T23:23:00Z">
              <w:r w:rsidRPr="008C3C96">
                <w:rPr>
                  <w:rFonts w:ascii="CiscoSansTT" w:hAnsi="CiscoSansTT" w:cs="CiscoSansTT"/>
                  <w:sz w:val="18"/>
                </w:rPr>
                <w:t xml:space="preserve">     password: "admin"</w:t>
              </w:r>
            </w:ins>
          </w:p>
          <w:p w14:paraId="68BF5A5F" w14:textId="77777777" w:rsidR="00522EAD" w:rsidRPr="008C3C96" w:rsidRDefault="00522EAD" w:rsidP="00C3682D">
            <w:pPr>
              <w:pStyle w:val="dC-CommandLine"/>
              <w:rPr>
                <w:ins w:id="224" w:author="Lei Tian (letian)" w:date="2019-05-08T23:23:00Z"/>
                <w:rFonts w:ascii="CiscoSansTT" w:hAnsi="CiscoSansTT" w:cs="CiscoSansTT"/>
                <w:sz w:val="18"/>
              </w:rPr>
            </w:pPr>
            <w:ins w:id="225" w:author="Lei Tian (letian)" w:date="2019-05-08T23:23:00Z">
              <w:r w:rsidRPr="008C3C96">
                <w:rPr>
                  <w:rFonts w:ascii="CiscoSansTT" w:hAnsi="CiscoSansTT" w:cs="CiscoSansTT"/>
                  <w:sz w:val="18"/>
                </w:rPr>
                <w:t xml:space="preserve">     </w:t>
              </w:r>
              <w:proofErr w:type="spellStart"/>
              <w:r w:rsidRPr="008C3C96">
                <w:rPr>
                  <w:rFonts w:ascii="CiscoSansTT" w:hAnsi="CiscoSansTT" w:cs="CiscoSansTT"/>
                  <w:sz w:val="18"/>
                </w:rPr>
                <w:t>validate_certs</w:t>
              </w:r>
              <w:proofErr w:type="spellEnd"/>
              <w:r w:rsidRPr="008C3C96">
                <w:rPr>
                  <w:rFonts w:ascii="CiscoSansTT" w:hAnsi="CiscoSansTT" w:cs="CiscoSansTT"/>
                  <w:sz w:val="18"/>
                </w:rPr>
                <w:t>: False</w:t>
              </w:r>
            </w:ins>
          </w:p>
          <w:p w14:paraId="0FFAE37A" w14:textId="77777777" w:rsidR="00522EAD" w:rsidRPr="008C3C96" w:rsidRDefault="00522EAD" w:rsidP="00C3682D">
            <w:pPr>
              <w:pStyle w:val="dC-CommandLine"/>
              <w:rPr>
                <w:ins w:id="226" w:author="Lei Tian (letian)" w:date="2019-05-08T23:23:00Z"/>
                <w:rFonts w:ascii="CiscoSansTT" w:hAnsi="CiscoSansTT" w:cs="CiscoSansTT"/>
                <w:sz w:val="18"/>
              </w:rPr>
            </w:pPr>
            <w:ins w:id="227" w:author="Lei Tian (letian)" w:date="2019-05-08T23:23:00Z">
              <w:r w:rsidRPr="008C3C96">
                <w:rPr>
                  <w:rFonts w:ascii="CiscoSansTT" w:hAnsi="CiscoSansTT" w:cs="CiscoSansTT"/>
                  <w:sz w:val="18"/>
                </w:rPr>
                <w:t xml:space="preserve">     name: "172.21.140.50"</w:t>
              </w:r>
            </w:ins>
          </w:p>
          <w:p w14:paraId="26F5878E" w14:textId="77777777" w:rsidR="00522EAD" w:rsidRPr="008C3C96" w:rsidRDefault="00522EAD" w:rsidP="00C3682D">
            <w:pPr>
              <w:pStyle w:val="dC-CommandLine"/>
              <w:rPr>
                <w:ins w:id="228" w:author="Lei Tian (letian)" w:date="2019-05-08T23:23:00Z"/>
                <w:rFonts w:ascii="CiscoSansTT" w:hAnsi="CiscoSansTT" w:cs="CiscoSansTT"/>
                <w:sz w:val="18"/>
              </w:rPr>
            </w:pPr>
            <w:ins w:id="229" w:author="Lei Tian (letian)" w:date="2019-05-08T23:23:00Z">
              <w:r w:rsidRPr="008C3C96">
                <w:rPr>
                  <w:rFonts w:ascii="CiscoSansTT" w:hAnsi="CiscoSansTT" w:cs="CiscoSansTT"/>
                  <w:sz w:val="18"/>
                </w:rPr>
                <w:t xml:space="preserve">     address: "172.21.140.50"</w:t>
              </w:r>
            </w:ins>
          </w:p>
          <w:p w14:paraId="345E09F6" w14:textId="77777777" w:rsidR="00522EAD" w:rsidRPr="008C3C96" w:rsidRDefault="00522EAD" w:rsidP="00C3682D">
            <w:pPr>
              <w:pStyle w:val="dC-CommandLine"/>
              <w:rPr>
                <w:ins w:id="230" w:author="Lei Tian (letian)" w:date="2019-05-08T23:23:00Z"/>
                <w:rFonts w:ascii="CiscoSansTT" w:hAnsi="CiscoSansTT" w:cs="CiscoSansTT"/>
                <w:sz w:val="18"/>
              </w:rPr>
            </w:pPr>
            <w:ins w:id="231" w:author="Lei Tian (letian)" w:date="2019-05-08T23:23:00Z">
              <w:r w:rsidRPr="008C3C96">
                <w:rPr>
                  <w:rFonts w:ascii="CiscoSansTT" w:hAnsi="CiscoSansTT" w:cs="CiscoSansTT"/>
                  <w:sz w:val="18"/>
                </w:rPr>
                <w:t xml:space="preserve">     netmask: "255.255.255.0"</w:t>
              </w:r>
            </w:ins>
          </w:p>
          <w:p w14:paraId="16B0DEC3" w14:textId="77777777" w:rsidR="00522EAD" w:rsidRPr="008C3C96" w:rsidRDefault="00522EAD" w:rsidP="00C3682D">
            <w:pPr>
              <w:pStyle w:val="dC-CommandLine"/>
              <w:rPr>
                <w:ins w:id="232" w:author="Lei Tian (letian)" w:date="2019-05-08T23:23:00Z"/>
                <w:rFonts w:ascii="CiscoSansTT" w:hAnsi="CiscoSansTT" w:cs="CiscoSansTT"/>
                <w:sz w:val="18"/>
              </w:rPr>
            </w:pPr>
            <w:ins w:id="233" w:author="Lei Tian (letian)" w:date="2019-05-08T23:23:00Z">
              <w:r w:rsidRPr="008C3C96">
                <w:rPr>
                  <w:rFonts w:ascii="CiscoSansTT" w:hAnsi="CiscoSansTT" w:cs="CiscoSansTT"/>
                  <w:sz w:val="18"/>
                </w:rPr>
                <w:t xml:space="preserve">     </w:t>
              </w:r>
              <w:proofErr w:type="spellStart"/>
              <w:r w:rsidRPr="008C3C96">
                <w:rPr>
                  <w:rFonts w:ascii="CiscoSansTT" w:hAnsi="CiscoSansTT" w:cs="CiscoSansTT"/>
                  <w:sz w:val="18"/>
                </w:rPr>
                <w:t>vlan</w:t>
              </w:r>
              <w:proofErr w:type="spellEnd"/>
              <w:r w:rsidRPr="008C3C96">
                <w:rPr>
                  <w:rFonts w:ascii="CiscoSansTT" w:hAnsi="CiscoSansTT" w:cs="CiscoSansTT"/>
                  <w:sz w:val="18"/>
                </w:rPr>
                <w:t>: "External"</w:t>
              </w:r>
            </w:ins>
          </w:p>
          <w:p w14:paraId="1A5EA1C1" w14:textId="77777777" w:rsidR="00522EAD" w:rsidRPr="008C3C96" w:rsidRDefault="00522EAD" w:rsidP="00C3682D">
            <w:pPr>
              <w:pStyle w:val="dC-CommandLine"/>
              <w:rPr>
                <w:ins w:id="234" w:author="Lei Tian (letian)" w:date="2019-05-08T23:23:00Z"/>
                <w:rFonts w:ascii="CiscoSansTT" w:hAnsi="CiscoSansTT" w:cs="CiscoSansTT"/>
                <w:sz w:val="18"/>
              </w:rPr>
            </w:pPr>
            <w:ins w:id="235" w:author="Lei Tian (letian)" w:date="2019-05-08T23:23:00Z">
              <w:r w:rsidRPr="008C3C96">
                <w:rPr>
                  <w:rFonts w:ascii="CiscoSansTT" w:hAnsi="CiscoSansTT" w:cs="CiscoSansTT"/>
                  <w:sz w:val="18"/>
                </w:rPr>
                <w:t xml:space="preserve">     </w:t>
              </w:r>
              <w:proofErr w:type="spellStart"/>
              <w:r w:rsidRPr="008C3C96">
                <w:rPr>
                  <w:rFonts w:ascii="CiscoSansTT" w:hAnsi="CiscoSansTT" w:cs="CiscoSansTT"/>
                  <w:sz w:val="18"/>
                </w:rPr>
                <w:t>allow_service</w:t>
              </w:r>
              <w:proofErr w:type="spellEnd"/>
              <w:r w:rsidRPr="008C3C96">
                <w:rPr>
                  <w:rFonts w:ascii="CiscoSansTT" w:hAnsi="CiscoSansTT" w:cs="CiscoSansTT"/>
                  <w:sz w:val="18"/>
                </w:rPr>
                <w:t>: "default"</w:t>
              </w:r>
            </w:ins>
          </w:p>
          <w:p w14:paraId="3B702475" w14:textId="77777777" w:rsidR="00522EAD" w:rsidRPr="008C3C96" w:rsidRDefault="00522EAD" w:rsidP="00C3682D">
            <w:pPr>
              <w:pStyle w:val="dC-CommandLine"/>
              <w:rPr>
                <w:ins w:id="236" w:author="Lei Tian (letian)" w:date="2019-05-08T23:23:00Z"/>
                <w:rFonts w:ascii="CiscoSansTT" w:hAnsi="CiscoSansTT" w:cs="CiscoSansTT"/>
                <w:sz w:val="18"/>
              </w:rPr>
            </w:pPr>
            <w:ins w:id="237" w:author="Lei Tian (letian)" w:date="2019-05-08T23:23:00Z">
              <w:r w:rsidRPr="008C3C96">
                <w:rPr>
                  <w:rFonts w:ascii="CiscoSansTT" w:hAnsi="CiscoSansTT" w:cs="CiscoSansTT"/>
                  <w:sz w:val="18"/>
                </w:rPr>
                <w:t xml:space="preserve">     </w:t>
              </w:r>
              <w:proofErr w:type="spellStart"/>
              <w:r w:rsidRPr="008C3C96">
                <w:rPr>
                  <w:rFonts w:ascii="CiscoSansTT" w:hAnsi="CiscoSansTT" w:cs="CiscoSansTT"/>
                  <w:sz w:val="18"/>
                </w:rPr>
                <w:t>validate_certs</w:t>
              </w:r>
              <w:proofErr w:type="spellEnd"/>
              <w:r w:rsidRPr="008C3C96">
                <w:rPr>
                  <w:rFonts w:ascii="CiscoSansTT" w:hAnsi="CiscoSansTT" w:cs="CiscoSansTT"/>
                  <w:sz w:val="18"/>
                </w:rPr>
                <w:t>: "no"</w:t>
              </w:r>
            </w:ins>
          </w:p>
          <w:p w14:paraId="583370F2" w14:textId="77777777" w:rsidR="00522EAD" w:rsidRDefault="00522EAD" w:rsidP="00C3682D">
            <w:pPr>
              <w:pStyle w:val="dC-CommandLine"/>
              <w:ind w:firstLine="214"/>
              <w:rPr>
                <w:ins w:id="238" w:author="Lei Tian (letian)" w:date="2019-05-08T23:23:00Z"/>
                <w:rFonts w:ascii="CiscoSansTT" w:hAnsi="CiscoSansTT" w:cs="CiscoSansTT"/>
                <w:sz w:val="18"/>
              </w:rPr>
            </w:pPr>
            <w:proofErr w:type="spellStart"/>
            <w:ins w:id="239" w:author="Lei Tian (letian)" w:date="2019-05-08T23:23:00Z">
              <w:r w:rsidRPr="008C3C96">
                <w:rPr>
                  <w:rFonts w:ascii="CiscoSansTT" w:hAnsi="CiscoSansTT" w:cs="CiscoSansTT"/>
                  <w:sz w:val="18"/>
                </w:rPr>
                <w:t>delegate_to</w:t>
              </w:r>
              <w:proofErr w:type="spellEnd"/>
              <w:r w:rsidRPr="008C3C96">
                <w:rPr>
                  <w:rFonts w:ascii="CiscoSansTT" w:hAnsi="CiscoSansTT" w:cs="CiscoSansTT"/>
                  <w:sz w:val="18"/>
                </w:rPr>
                <w:t>: localhost</w:t>
              </w:r>
            </w:ins>
          </w:p>
          <w:p w14:paraId="4880E8F4" w14:textId="77777777" w:rsidR="00522EAD" w:rsidRPr="00FC26CD" w:rsidRDefault="00522EAD" w:rsidP="00C3682D">
            <w:pPr>
              <w:pStyle w:val="dC-CommandLine"/>
              <w:rPr>
                <w:ins w:id="240" w:author="Lei Tian (letian)" w:date="2019-05-08T23:23:00Z"/>
                <w:rFonts w:ascii="CiscoSansTT" w:hAnsi="CiscoSansTT" w:cs="CiscoSansTT"/>
                <w:sz w:val="18"/>
              </w:rPr>
            </w:pPr>
            <w:ins w:id="241" w:author="Lei Tian (letian)" w:date="2019-05-08T23:23:00Z">
              <w:r>
                <w:rPr>
                  <w:rFonts w:ascii="CiscoSansTT" w:hAnsi="CiscoSansTT" w:cs="CiscoSansTT"/>
                  <w:sz w:val="18"/>
                </w:rPr>
                <w:t xml:space="preserve">  </w:t>
              </w:r>
              <w:r w:rsidRPr="00FC26CD">
                <w:rPr>
                  <w:rFonts w:ascii="CiscoSansTT" w:hAnsi="CiscoSansTT" w:cs="CiscoSansTT"/>
                  <w:sz w:val="18"/>
                </w:rPr>
                <w:t>- name: Create static route</w:t>
              </w:r>
            </w:ins>
          </w:p>
          <w:p w14:paraId="1475A7D8" w14:textId="77777777" w:rsidR="00522EAD" w:rsidRPr="00FC26CD" w:rsidRDefault="00522EAD" w:rsidP="00C3682D">
            <w:pPr>
              <w:pStyle w:val="dC-CommandLine"/>
              <w:ind w:firstLine="214"/>
              <w:rPr>
                <w:ins w:id="242" w:author="Lei Tian (letian)" w:date="2019-05-08T23:23:00Z"/>
                <w:rFonts w:ascii="CiscoSansTT" w:hAnsi="CiscoSansTT" w:cs="CiscoSansTT"/>
                <w:sz w:val="18"/>
              </w:rPr>
            </w:pPr>
            <w:ins w:id="243" w:author="Lei Tian (letian)" w:date="2019-05-08T23:23:00Z">
              <w:r>
                <w:rPr>
                  <w:rFonts w:ascii="CiscoSansTT" w:hAnsi="CiscoSansTT" w:cs="CiscoSansTT"/>
                  <w:sz w:val="18"/>
                </w:rPr>
                <w:t xml:space="preserve"> </w:t>
              </w:r>
              <w:proofErr w:type="spellStart"/>
              <w:r w:rsidRPr="00FC26CD">
                <w:rPr>
                  <w:rFonts w:ascii="CiscoSansTT" w:hAnsi="CiscoSansTT" w:cs="CiscoSansTT"/>
                  <w:sz w:val="18"/>
                </w:rPr>
                <w:t>bigip_static_route</w:t>
              </w:r>
              <w:proofErr w:type="spellEnd"/>
              <w:r w:rsidRPr="00FC26CD">
                <w:rPr>
                  <w:rFonts w:ascii="CiscoSansTT" w:hAnsi="CiscoSansTT" w:cs="CiscoSansTT"/>
                  <w:sz w:val="18"/>
                </w:rPr>
                <w:t>:</w:t>
              </w:r>
            </w:ins>
          </w:p>
          <w:p w14:paraId="00B4BCB9" w14:textId="77777777" w:rsidR="00522EAD" w:rsidRPr="00FC26CD" w:rsidRDefault="00522EAD" w:rsidP="00C3682D">
            <w:pPr>
              <w:pStyle w:val="dC-CommandLine"/>
              <w:ind w:firstLine="214"/>
              <w:rPr>
                <w:ins w:id="244" w:author="Lei Tian (letian)" w:date="2019-05-08T23:23:00Z"/>
                <w:rFonts w:ascii="CiscoSansTT" w:hAnsi="CiscoSansTT" w:cs="CiscoSansTT"/>
                <w:sz w:val="18"/>
              </w:rPr>
            </w:pPr>
            <w:ins w:id="245" w:author="Lei Tian (letian)" w:date="2019-05-08T23:23:00Z">
              <w:r w:rsidRPr="00FC26CD">
                <w:rPr>
                  <w:rFonts w:ascii="CiscoSansTT" w:hAnsi="CiscoSansTT" w:cs="CiscoSansTT"/>
                  <w:sz w:val="18"/>
                </w:rPr>
                <w:t xml:space="preserve">   server: "198.18.4.10"</w:t>
              </w:r>
            </w:ins>
          </w:p>
          <w:p w14:paraId="30B8C1FA" w14:textId="77777777" w:rsidR="00522EAD" w:rsidRPr="00FC26CD" w:rsidRDefault="00522EAD" w:rsidP="00C3682D">
            <w:pPr>
              <w:pStyle w:val="dC-CommandLine"/>
              <w:ind w:firstLine="214"/>
              <w:rPr>
                <w:ins w:id="246" w:author="Lei Tian (letian)" w:date="2019-05-08T23:23:00Z"/>
                <w:rFonts w:ascii="CiscoSansTT" w:hAnsi="CiscoSansTT" w:cs="CiscoSansTT"/>
                <w:sz w:val="18"/>
              </w:rPr>
            </w:pPr>
            <w:ins w:id="247" w:author="Lei Tian (letian)" w:date="2019-05-08T23:23:00Z">
              <w:r w:rsidRPr="00FC26CD">
                <w:rPr>
                  <w:rFonts w:ascii="CiscoSansTT" w:hAnsi="CiscoSansTT" w:cs="CiscoSansTT"/>
                  <w:sz w:val="18"/>
                </w:rPr>
                <w:t xml:space="preserve">   user: "admin"</w:t>
              </w:r>
            </w:ins>
          </w:p>
          <w:p w14:paraId="3AF65336" w14:textId="77777777" w:rsidR="00522EAD" w:rsidRPr="00FC26CD" w:rsidRDefault="00522EAD" w:rsidP="00C3682D">
            <w:pPr>
              <w:pStyle w:val="dC-CommandLine"/>
              <w:ind w:firstLine="214"/>
              <w:rPr>
                <w:ins w:id="248" w:author="Lei Tian (letian)" w:date="2019-05-08T23:23:00Z"/>
                <w:rFonts w:ascii="CiscoSansTT" w:hAnsi="CiscoSansTT" w:cs="CiscoSansTT"/>
                <w:sz w:val="18"/>
              </w:rPr>
            </w:pPr>
            <w:ins w:id="249" w:author="Lei Tian (letian)" w:date="2019-05-08T23:23:00Z">
              <w:r w:rsidRPr="00FC26CD">
                <w:rPr>
                  <w:rFonts w:ascii="CiscoSansTT" w:hAnsi="CiscoSansTT" w:cs="CiscoSansTT"/>
                  <w:sz w:val="18"/>
                </w:rPr>
                <w:t xml:space="preserve">   password: "admin"</w:t>
              </w:r>
            </w:ins>
          </w:p>
          <w:p w14:paraId="16E31739" w14:textId="77777777" w:rsidR="00522EAD" w:rsidRPr="00FC26CD" w:rsidRDefault="00522EAD" w:rsidP="00C3682D">
            <w:pPr>
              <w:pStyle w:val="dC-CommandLine"/>
              <w:ind w:firstLine="214"/>
              <w:rPr>
                <w:ins w:id="250" w:author="Lei Tian (letian)" w:date="2019-05-08T23:23:00Z"/>
                <w:rFonts w:ascii="CiscoSansTT" w:hAnsi="CiscoSansTT" w:cs="CiscoSansTT"/>
                <w:sz w:val="18"/>
              </w:rPr>
            </w:pPr>
            <w:ins w:id="251" w:author="Lei Tian (letian)" w:date="2019-05-08T23:23:00Z">
              <w:r w:rsidRPr="00FC26CD">
                <w:rPr>
                  <w:rFonts w:ascii="CiscoSansTT" w:hAnsi="CiscoSansTT" w:cs="CiscoSansTT"/>
                  <w:sz w:val="18"/>
                </w:rPr>
                <w:t xml:space="preserve">   </w:t>
              </w:r>
              <w:proofErr w:type="spellStart"/>
              <w:r w:rsidRPr="00FC26CD">
                <w:rPr>
                  <w:rFonts w:ascii="CiscoSansTT" w:hAnsi="CiscoSansTT" w:cs="CiscoSansTT"/>
                  <w:sz w:val="18"/>
                </w:rPr>
                <w:t>validate_certs</w:t>
              </w:r>
              <w:proofErr w:type="spellEnd"/>
              <w:r w:rsidRPr="00FC26CD">
                <w:rPr>
                  <w:rFonts w:ascii="CiscoSansTT" w:hAnsi="CiscoSansTT" w:cs="CiscoSansTT"/>
                  <w:sz w:val="18"/>
                </w:rPr>
                <w:t>: False</w:t>
              </w:r>
            </w:ins>
          </w:p>
          <w:p w14:paraId="20FEA459" w14:textId="77777777" w:rsidR="00522EAD" w:rsidRPr="00FC26CD" w:rsidRDefault="00522EAD" w:rsidP="00C3682D">
            <w:pPr>
              <w:pStyle w:val="dC-CommandLine"/>
              <w:ind w:firstLine="214"/>
              <w:rPr>
                <w:ins w:id="252" w:author="Lei Tian (letian)" w:date="2019-05-08T23:23:00Z"/>
                <w:rFonts w:ascii="CiscoSansTT" w:hAnsi="CiscoSansTT" w:cs="CiscoSansTT"/>
                <w:sz w:val="18"/>
              </w:rPr>
            </w:pPr>
            <w:ins w:id="253" w:author="Lei Tian (letian)" w:date="2019-05-08T23:23:00Z">
              <w:r w:rsidRPr="00FC26CD">
                <w:rPr>
                  <w:rFonts w:ascii="CiscoSansTT" w:hAnsi="CiscoSansTT" w:cs="CiscoSansTT"/>
                  <w:sz w:val="18"/>
                </w:rPr>
                <w:t xml:space="preserve">   destination: 0.0.0.0</w:t>
              </w:r>
            </w:ins>
          </w:p>
          <w:p w14:paraId="63F3BE7A" w14:textId="77777777" w:rsidR="00522EAD" w:rsidRPr="00FC26CD" w:rsidRDefault="00522EAD" w:rsidP="00C3682D">
            <w:pPr>
              <w:pStyle w:val="dC-CommandLine"/>
              <w:ind w:firstLine="214"/>
              <w:rPr>
                <w:ins w:id="254" w:author="Lei Tian (letian)" w:date="2019-05-08T23:23:00Z"/>
                <w:rFonts w:ascii="CiscoSansTT" w:hAnsi="CiscoSansTT" w:cs="CiscoSansTT"/>
                <w:sz w:val="18"/>
              </w:rPr>
            </w:pPr>
            <w:ins w:id="255" w:author="Lei Tian (letian)" w:date="2019-05-08T23:23:00Z">
              <w:r w:rsidRPr="00FC26CD">
                <w:rPr>
                  <w:rFonts w:ascii="CiscoSansTT" w:hAnsi="CiscoSansTT" w:cs="CiscoSansTT"/>
                  <w:sz w:val="18"/>
                </w:rPr>
                <w:t xml:space="preserve">   netmask: 0.0.0.0</w:t>
              </w:r>
            </w:ins>
          </w:p>
          <w:p w14:paraId="18DF277D" w14:textId="77777777" w:rsidR="00522EAD" w:rsidRPr="00FC26CD" w:rsidRDefault="00522EAD" w:rsidP="00C3682D">
            <w:pPr>
              <w:pStyle w:val="dC-CommandLine"/>
              <w:ind w:firstLine="214"/>
              <w:rPr>
                <w:ins w:id="256" w:author="Lei Tian (letian)" w:date="2019-05-08T23:23:00Z"/>
                <w:rFonts w:ascii="CiscoSansTT" w:hAnsi="CiscoSansTT" w:cs="CiscoSansTT"/>
                <w:sz w:val="18"/>
              </w:rPr>
            </w:pPr>
            <w:ins w:id="257" w:author="Lei Tian (letian)" w:date="2019-05-08T23:23:00Z">
              <w:r w:rsidRPr="00FC26CD">
                <w:rPr>
                  <w:rFonts w:ascii="CiscoSansTT" w:hAnsi="CiscoSansTT" w:cs="CiscoSansTT"/>
                  <w:sz w:val="18"/>
                </w:rPr>
                <w:t xml:space="preserve">   </w:t>
              </w:r>
              <w:proofErr w:type="spellStart"/>
              <w:r w:rsidRPr="00FC26CD">
                <w:rPr>
                  <w:rFonts w:ascii="CiscoSansTT" w:hAnsi="CiscoSansTT" w:cs="CiscoSansTT"/>
                  <w:sz w:val="18"/>
                </w:rPr>
                <w:t>gateway_address</w:t>
              </w:r>
              <w:proofErr w:type="spellEnd"/>
              <w:r w:rsidRPr="00FC26CD">
                <w:rPr>
                  <w:rFonts w:ascii="CiscoSansTT" w:hAnsi="CiscoSansTT" w:cs="CiscoSansTT"/>
                  <w:sz w:val="18"/>
                </w:rPr>
                <w:t>: 172.21.140.1</w:t>
              </w:r>
            </w:ins>
          </w:p>
          <w:p w14:paraId="43FA9FBB" w14:textId="77777777" w:rsidR="00522EAD" w:rsidRPr="00FC26CD" w:rsidRDefault="00522EAD" w:rsidP="00C3682D">
            <w:pPr>
              <w:pStyle w:val="dC-CommandLine"/>
              <w:ind w:firstLine="214"/>
              <w:rPr>
                <w:ins w:id="258" w:author="Lei Tian (letian)" w:date="2019-05-08T23:23:00Z"/>
                <w:rFonts w:ascii="CiscoSansTT" w:hAnsi="CiscoSansTT" w:cs="CiscoSansTT"/>
                <w:sz w:val="18"/>
              </w:rPr>
            </w:pPr>
            <w:ins w:id="259" w:author="Lei Tian (letian)" w:date="2019-05-08T23:23:00Z">
              <w:r w:rsidRPr="00FC26CD">
                <w:rPr>
                  <w:rFonts w:ascii="CiscoSansTT" w:hAnsi="CiscoSansTT" w:cs="CiscoSansTT"/>
                  <w:sz w:val="18"/>
                </w:rPr>
                <w:t xml:space="preserve">   name: "</w:t>
              </w:r>
              <w:proofErr w:type="spellStart"/>
              <w:r w:rsidRPr="00FC26CD">
                <w:rPr>
                  <w:rFonts w:ascii="CiscoSansTT" w:hAnsi="CiscoSansTT" w:cs="CiscoSansTT"/>
                  <w:sz w:val="18"/>
                </w:rPr>
                <w:t>defult</w:t>
              </w:r>
              <w:proofErr w:type="spellEnd"/>
              <w:r w:rsidRPr="00FC26CD">
                <w:rPr>
                  <w:rFonts w:ascii="CiscoSansTT" w:hAnsi="CiscoSansTT" w:cs="CiscoSansTT"/>
                  <w:sz w:val="18"/>
                </w:rPr>
                <w:t>"</w:t>
              </w:r>
            </w:ins>
          </w:p>
          <w:p w14:paraId="00CEA10E" w14:textId="77777777" w:rsidR="00522EAD" w:rsidRPr="008C3C96" w:rsidRDefault="00522EAD" w:rsidP="00C3682D">
            <w:pPr>
              <w:pStyle w:val="dC-CommandLine"/>
              <w:ind w:firstLine="214"/>
              <w:rPr>
                <w:ins w:id="260" w:author="Lei Tian (letian)" w:date="2019-05-08T23:23:00Z"/>
                <w:rFonts w:ascii="CiscoSansTT" w:hAnsi="CiscoSansTT" w:cs="CiscoSansTT"/>
                <w:sz w:val="18"/>
              </w:rPr>
            </w:pPr>
            <w:ins w:id="261" w:author="Lei Tian (letian)" w:date="2019-05-08T23:23:00Z">
              <w:r>
                <w:rPr>
                  <w:rFonts w:ascii="CiscoSansTT" w:hAnsi="CiscoSansTT" w:cs="CiscoSansTT"/>
                  <w:sz w:val="18"/>
                </w:rPr>
                <w:t xml:space="preserve"> </w:t>
              </w:r>
              <w:proofErr w:type="spellStart"/>
              <w:r w:rsidRPr="00FC26CD">
                <w:rPr>
                  <w:rFonts w:ascii="CiscoSansTT" w:hAnsi="CiscoSansTT" w:cs="CiscoSansTT"/>
                  <w:sz w:val="18"/>
                </w:rPr>
                <w:t>delegate_to</w:t>
              </w:r>
              <w:proofErr w:type="spellEnd"/>
              <w:r w:rsidRPr="00FC26CD">
                <w:rPr>
                  <w:rFonts w:ascii="CiscoSansTT" w:hAnsi="CiscoSansTT" w:cs="CiscoSansTT"/>
                  <w:sz w:val="18"/>
                </w:rPr>
                <w:t>: localhost</w:t>
              </w:r>
            </w:ins>
          </w:p>
          <w:p w14:paraId="12053A94" w14:textId="77777777" w:rsidR="00522EAD" w:rsidRPr="008C3C96" w:rsidRDefault="00522EAD" w:rsidP="00C3682D">
            <w:pPr>
              <w:pStyle w:val="dC-CommandLine"/>
              <w:rPr>
                <w:ins w:id="262" w:author="Lei Tian (letian)" w:date="2019-05-08T23:23:00Z"/>
                <w:rFonts w:ascii="CiscoSansTT" w:hAnsi="CiscoSansTT" w:cs="CiscoSansTT"/>
                <w:sz w:val="18"/>
              </w:rPr>
            </w:pPr>
            <w:ins w:id="263" w:author="Lei Tian (letian)" w:date="2019-05-08T23:23:00Z">
              <w:r w:rsidRPr="008C3C96">
                <w:rPr>
                  <w:rFonts w:ascii="CiscoSansTT" w:hAnsi="CiscoSansTT" w:cs="CiscoSansTT"/>
                  <w:sz w:val="18"/>
                </w:rPr>
                <w:t xml:space="preserve">  - name: Create nodes</w:t>
              </w:r>
            </w:ins>
          </w:p>
          <w:p w14:paraId="6DA504D9" w14:textId="77777777" w:rsidR="00522EAD" w:rsidRPr="008C3C96" w:rsidRDefault="00522EAD" w:rsidP="00C3682D">
            <w:pPr>
              <w:pStyle w:val="dC-CommandLine"/>
              <w:rPr>
                <w:ins w:id="264" w:author="Lei Tian (letian)" w:date="2019-05-08T23:23:00Z"/>
                <w:rFonts w:ascii="CiscoSansTT" w:hAnsi="CiscoSansTT" w:cs="CiscoSansTT"/>
                <w:sz w:val="18"/>
              </w:rPr>
            </w:pPr>
            <w:ins w:id="265" w:author="Lei Tian (letian)" w:date="2019-05-08T23:23:00Z">
              <w:r w:rsidRPr="008C3C96">
                <w:rPr>
                  <w:rFonts w:ascii="CiscoSansTT" w:hAnsi="CiscoSansTT" w:cs="CiscoSansTT"/>
                  <w:sz w:val="18"/>
                </w:rPr>
                <w:t xml:space="preserve">    </w:t>
              </w:r>
              <w:proofErr w:type="spellStart"/>
              <w:r w:rsidRPr="008C3C96">
                <w:rPr>
                  <w:rFonts w:ascii="CiscoSansTT" w:hAnsi="CiscoSansTT" w:cs="CiscoSansTT"/>
                  <w:sz w:val="18"/>
                </w:rPr>
                <w:t>bigip_node</w:t>
              </w:r>
              <w:proofErr w:type="spellEnd"/>
              <w:r w:rsidRPr="008C3C96">
                <w:rPr>
                  <w:rFonts w:ascii="CiscoSansTT" w:hAnsi="CiscoSansTT" w:cs="CiscoSansTT"/>
                  <w:sz w:val="18"/>
                </w:rPr>
                <w:t>:</w:t>
              </w:r>
            </w:ins>
          </w:p>
          <w:p w14:paraId="6EB7F04D" w14:textId="77777777" w:rsidR="00522EAD" w:rsidRPr="008C3C96" w:rsidRDefault="00522EAD" w:rsidP="00C3682D">
            <w:pPr>
              <w:pStyle w:val="dC-CommandLine"/>
              <w:rPr>
                <w:ins w:id="266" w:author="Lei Tian (letian)" w:date="2019-05-08T23:23:00Z"/>
                <w:rFonts w:ascii="CiscoSansTT" w:hAnsi="CiscoSansTT" w:cs="CiscoSansTT"/>
                <w:sz w:val="18"/>
              </w:rPr>
            </w:pPr>
            <w:ins w:id="267" w:author="Lei Tian (letian)" w:date="2019-05-08T23:23:00Z">
              <w:r w:rsidRPr="008C3C96">
                <w:rPr>
                  <w:rFonts w:ascii="CiscoSansTT" w:hAnsi="CiscoSansTT" w:cs="CiscoSansTT"/>
                  <w:sz w:val="18"/>
                </w:rPr>
                <w:t xml:space="preserve">      server: "198.18.4.10"</w:t>
              </w:r>
            </w:ins>
          </w:p>
          <w:p w14:paraId="218ABF1F" w14:textId="77777777" w:rsidR="00522EAD" w:rsidRPr="008C3C96" w:rsidRDefault="00522EAD" w:rsidP="00C3682D">
            <w:pPr>
              <w:pStyle w:val="dC-CommandLine"/>
              <w:rPr>
                <w:ins w:id="268" w:author="Lei Tian (letian)" w:date="2019-05-08T23:23:00Z"/>
                <w:rFonts w:ascii="CiscoSansTT" w:hAnsi="CiscoSansTT" w:cs="CiscoSansTT"/>
                <w:sz w:val="18"/>
              </w:rPr>
            </w:pPr>
            <w:ins w:id="269" w:author="Lei Tian (letian)" w:date="2019-05-08T23:23:00Z">
              <w:r w:rsidRPr="008C3C96">
                <w:rPr>
                  <w:rFonts w:ascii="CiscoSansTT" w:hAnsi="CiscoSansTT" w:cs="CiscoSansTT"/>
                  <w:sz w:val="18"/>
                </w:rPr>
                <w:t xml:space="preserve">      user: "admin"</w:t>
              </w:r>
            </w:ins>
          </w:p>
          <w:p w14:paraId="62D2D98F" w14:textId="77777777" w:rsidR="00522EAD" w:rsidRPr="008C3C96" w:rsidRDefault="00522EAD" w:rsidP="00C3682D">
            <w:pPr>
              <w:pStyle w:val="dC-CommandLine"/>
              <w:rPr>
                <w:ins w:id="270" w:author="Lei Tian (letian)" w:date="2019-05-08T23:23:00Z"/>
                <w:rFonts w:ascii="CiscoSansTT" w:hAnsi="CiscoSansTT" w:cs="CiscoSansTT"/>
                <w:sz w:val="18"/>
              </w:rPr>
            </w:pPr>
            <w:ins w:id="271" w:author="Lei Tian (letian)" w:date="2019-05-08T23:23:00Z">
              <w:r w:rsidRPr="008C3C96">
                <w:rPr>
                  <w:rFonts w:ascii="CiscoSansTT" w:hAnsi="CiscoSansTT" w:cs="CiscoSansTT"/>
                  <w:sz w:val="18"/>
                </w:rPr>
                <w:t xml:space="preserve">      password: "admin"</w:t>
              </w:r>
            </w:ins>
          </w:p>
          <w:p w14:paraId="4DF11FDC" w14:textId="77777777" w:rsidR="00522EAD" w:rsidRPr="008C3C96" w:rsidRDefault="00522EAD" w:rsidP="00C3682D">
            <w:pPr>
              <w:pStyle w:val="dC-CommandLine"/>
              <w:rPr>
                <w:ins w:id="272" w:author="Lei Tian (letian)" w:date="2019-05-08T23:23:00Z"/>
                <w:rFonts w:ascii="CiscoSansTT" w:hAnsi="CiscoSansTT" w:cs="CiscoSansTT"/>
                <w:sz w:val="18"/>
              </w:rPr>
            </w:pPr>
            <w:ins w:id="273" w:author="Lei Tian (letian)" w:date="2019-05-08T23:23:00Z">
              <w:r w:rsidRPr="008C3C96">
                <w:rPr>
                  <w:rFonts w:ascii="CiscoSansTT" w:hAnsi="CiscoSansTT" w:cs="CiscoSansTT"/>
                  <w:sz w:val="18"/>
                </w:rPr>
                <w:t xml:space="preserve">      host: "{{item}}"</w:t>
              </w:r>
            </w:ins>
          </w:p>
          <w:p w14:paraId="36601DC1" w14:textId="77777777" w:rsidR="00522EAD" w:rsidRPr="008C3C96" w:rsidRDefault="00522EAD" w:rsidP="00C3682D">
            <w:pPr>
              <w:pStyle w:val="dC-CommandLine"/>
              <w:rPr>
                <w:ins w:id="274" w:author="Lei Tian (letian)" w:date="2019-05-08T23:23:00Z"/>
                <w:rFonts w:ascii="CiscoSansTT" w:hAnsi="CiscoSansTT" w:cs="CiscoSansTT"/>
                <w:sz w:val="18"/>
              </w:rPr>
            </w:pPr>
            <w:ins w:id="275" w:author="Lei Tian (letian)" w:date="2019-05-08T23:23:00Z">
              <w:r w:rsidRPr="008C3C96">
                <w:rPr>
                  <w:rFonts w:ascii="CiscoSansTT" w:hAnsi="CiscoSansTT" w:cs="CiscoSansTT"/>
                  <w:sz w:val="18"/>
                </w:rPr>
                <w:t xml:space="preserve">      name: "{{item}}"</w:t>
              </w:r>
            </w:ins>
          </w:p>
          <w:p w14:paraId="20623EFF" w14:textId="77777777" w:rsidR="00522EAD" w:rsidRPr="008C3C96" w:rsidRDefault="00522EAD" w:rsidP="00C3682D">
            <w:pPr>
              <w:pStyle w:val="dC-CommandLine"/>
              <w:rPr>
                <w:ins w:id="276" w:author="Lei Tian (letian)" w:date="2019-05-08T23:23:00Z"/>
                <w:rFonts w:ascii="CiscoSansTT" w:hAnsi="CiscoSansTT" w:cs="CiscoSansTT"/>
                <w:sz w:val="18"/>
              </w:rPr>
            </w:pPr>
            <w:ins w:id="277" w:author="Lei Tian (letian)" w:date="2019-05-08T23:23:00Z">
              <w:r w:rsidRPr="008C3C96">
                <w:rPr>
                  <w:rFonts w:ascii="CiscoSansTT" w:hAnsi="CiscoSansTT" w:cs="CiscoSansTT"/>
                  <w:sz w:val="18"/>
                </w:rPr>
                <w:t xml:space="preserve">      </w:t>
              </w:r>
              <w:proofErr w:type="spellStart"/>
              <w:r w:rsidRPr="008C3C96">
                <w:rPr>
                  <w:rFonts w:ascii="CiscoSansTT" w:hAnsi="CiscoSansTT" w:cs="CiscoSansTT"/>
                  <w:sz w:val="18"/>
                </w:rPr>
                <w:t>validate_certs</w:t>
              </w:r>
              <w:proofErr w:type="spellEnd"/>
              <w:r w:rsidRPr="008C3C96">
                <w:rPr>
                  <w:rFonts w:ascii="CiscoSansTT" w:hAnsi="CiscoSansTT" w:cs="CiscoSansTT"/>
                  <w:sz w:val="18"/>
                </w:rPr>
                <w:t>: "no"</w:t>
              </w:r>
            </w:ins>
          </w:p>
          <w:p w14:paraId="741773DB" w14:textId="77777777" w:rsidR="00522EAD" w:rsidRPr="008C3C96" w:rsidRDefault="00522EAD" w:rsidP="00C3682D">
            <w:pPr>
              <w:pStyle w:val="dC-CommandLine"/>
              <w:rPr>
                <w:ins w:id="278" w:author="Lei Tian (letian)" w:date="2019-05-08T23:23:00Z"/>
                <w:rFonts w:ascii="CiscoSansTT" w:hAnsi="CiscoSansTT" w:cs="CiscoSansTT"/>
                <w:sz w:val="18"/>
              </w:rPr>
            </w:pPr>
            <w:ins w:id="279" w:author="Lei Tian (letian)" w:date="2019-05-08T23:23:00Z">
              <w:r w:rsidRPr="008C3C96">
                <w:rPr>
                  <w:rFonts w:ascii="CiscoSansTT" w:hAnsi="CiscoSansTT" w:cs="CiscoSansTT"/>
                  <w:sz w:val="18"/>
                </w:rPr>
                <w:t xml:space="preserve">    </w:t>
              </w:r>
              <w:proofErr w:type="spellStart"/>
              <w:r w:rsidRPr="008C3C96">
                <w:rPr>
                  <w:rFonts w:ascii="CiscoSansTT" w:hAnsi="CiscoSansTT" w:cs="CiscoSansTT"/>
                  <w:sz w:val="18"/>
                </w:rPr>
                <w:t>with_items</w:t>
              </w:r>
              <w:proofErr w:type="spellEnd"/>
              <w:r w:rsidRPr="008C3C96">
                <w:rPr>
                  <w:rFonts w:ascii="CiscoSansTT" w:hAnsi="CiscoSansTT" w:cs="CiscoSansTT"/>
                  <w:sz w:val="18"/>
                </w:rPr>
                <w:t>:</w:t>
              </w:r>
            </w:ins>
          </w:p>
          <w:p w14:paraId="42C493BE" w14:textId="77777777" w:rsidR="00522EAD" w:rsidRPr="008C3C96" w:rsidRDefault="00522EAD" w:rsidP="00C3682D">
            <w:pPr>
              <w:pStyle w:val="dC-CommandLine"/>
              <w:rPr>
                <w:ins w:id="280" w:author="Lei Tian (letian)" w:date="2019-05-08T23:23:00Z"/>
                <w:rFonts w:ascii="CiscoSansTT" w:hAnsi="CiscoSansTT" w:cs="CiscoSansTT"/>
                <w:sz w:val="18"/>
              </w:rPr>
            </w:pPr>
            <w:ins w:id="281" w:author="Lei Tian (letian)" w:date="2019-05-08T23:23:00Z">
              <w:r w:rsidRPr="008C3C96">
                <w:rPr>
                  <w:rFonts w:ascii="CiscoSansTT" w:hAnsi="CiscoSansTT" w:cs="CiscoSansTT"/>
                  <w:sz w:val="18"/>
                </w:rPr>
                <w:t xml:space="preserve">      - 172.21.140.10</w:t>
              </w:r>
            </w:ins>
          </w:p>
          <w:p w14:paraId="0A64AB2E" w14:textId="77777777" w:rsidR="00522EAD" w:rsidRPr="008C3C96" w:rsidRDefault="00522EAD" w:rsidP="00C3682D">
            <w:pPr>
              <w:pStyle w:val="dC-CommandLine"/>
              <w:rPr>
                <w:ins w:id="282" w:author="Lei Tian (letian)" w:date="2019-05-08T23:23:00Z"/>
                <w:rFonts w:ascii="CiscoSansTT" w:hAnsi="CiscoSansTT" w:cs="CiscoSansTT"/>
                <w:sz w:val="18"/>
              </w:rPr>
            </w:pPr>
            <w:ins w:id="283" w:author="Lei Tian (letian)" w:date="2019-05-08T23:23:00Z">
              <w:r w:rsidRPr="008C3C96">
                <w:rPr>
                  <w:rFonts w:ascii="CiscoSansTT" w:hAnsi="CiscoSansTT" w:cs="CiscoSansTT"/>
                  <w:sz w:val="18"/>
                </w:rPr>
                <w:t xml:space="preserve">      - 172.21.140.11</w:t>
              </w:r>
            </w:ins>
          </w:p>
          <w:p w14:paraId="5307BE4E" w14:textId="77777777" w:rsidR="00522EAD" w:rsidRPr="008C3C96" w:rsidRDefault="00522EAD" w:rsidP="00C3682D">
            <w:pPr>
              <w:pStyle w:val="dC-CommandLine"/>
              <w:rPr>
                <w:ins w:id="284" w:author="Lei Tian (letian)" w:date="2019-05-08T23:23:00Z"/>
                <w:rFonts w:ascii="CiscoSansTT" w:hAnsi="CiscoSansTT" w:cs="CiscoSansTT"/>
                <w:sz w:val="18"/>
              </w:rPr>
            </w:pPr>
            <w:ins w:id="285" w:author="Lei Tian (letian)" w:date="2019-05-08T23:23:00Z">
              <w:r w:rsidRPr="008C3C96">
                <w:rPr>
                  <w:rFonts w:ascii="CiscoSansTT" w:hAnsi="CiscoSansTT" w:cs="CiscoSansTT"/>
                  <w:sz w:val="18"/>
                </w:rPr>
                <w:t xml:space="preserve">      - 172.21.141.10</w:t>
              </w:r>
            </w:ins>
          </w:p>
          <w:p w14:paraId="6B1C91D2" w14:textId="77777777" w:rsidR="00522EAD" w:rsidRPr="008C3C96" w:rsidRDefault="00522EAD" w:rsidP="00C3682D">
            <w:pPr>
              <w:pStyle w:val="dC-CommandLine"/>
              <w:rPr>
                <w:ins w:id="286" w:author="Lei Tian (letian)" w:date="2019-05-08T23:23:00Z"/>
                <w:rFonts w:ascii="CiscoSansTT" w:hAnsi="CiscoSansTT" w:cs="CiscoSansTT"/>
                <w:sz w:val="18"/>
              </w:rPr>
            </w:pPr>
            <w:ins w:id="287" w:author="Lei Tian (letian)" w:date="2019-05-08T23:23:00Z">
              <w:r w:rsidRPr="008C3C96">
                <w:rPr>
                  <w:rFonts w:ascii="CiscoSansTT" w:hAnsi="CiscoSansTT" w:cs="CiscoSansTT"/>
                  <w:sz w:val="18"/>
                </w:rPr>
                <w:t xml:space="preserve">      - 172.21.141.11</w:t>
              </w:r>
            </w:ins>
          </w:p>
          <w:p w14:paraId="42131D2D" w14:textId="77777777" w:rsidR="00522EAD" w:rsidRPr="008C3C96" w:rsidRDefault="00522EAD" w:rsidP="00C3682D">
            <w:pPr>
              <w:pStyle w:val="dC-CommandLine"/>
              <w:rPr>
                <w:ins w:id="288" w:author="Lei Tian (letian)" w:date="2019-05-08T23:23:00Z"/>
                <w:rFonts w:ascii="CiscoSansTT" w:hAnsi="CiscoSansTT" w:cs="CiscoSansTT"/>
                <w:sz w:val="18"/>
              </w:rPr>
            </w:pPr>
            <w:ins w:id="289" w:author="Lei Tian (letian)" w:date="2019-05-08T23:23:00Z">
              <w:r w:rsidRPr="008C3C96">
                <w:rPr>
                  <w:rFonts w:ascii="CiscoSansTT" w:hAnsi="CiscoSansTT" w:cs="CiscoSansTT"/>
                  <w:sz w:val="18"/>
                </w:rPr>
                <w:t xml:space="preserve">    </w:t>
              </w:r>
              <w:proofErr w:type="spellStart"/>
              <w:r w:rsidRPr="008C3C96">
                <w:rPr>
                  <w:rFonts w:ascii="CiscoSansTT" w:hAnsi="CiscoSansTT" w:cs="CiscoSansTT"/>
                  <w:sz w:val="18"/>
                </w:rPr>
                <w:t>delegate_to</w:t>
              </w:r>
              <w:proofErr w:type="spellEnd"/>
              <w:r w:rsidRPr="008C3C96">
                <w:rPr>
                  <w:rFonts w:ascii="CiscoSansTT" w:hAnsi="CiscoSansTT" w:cs="CiscoSansTT"/>
                  <w:sz w:val="18"/>
                </w:rPr>
                <w:t>: localhost</w:t>
              </w:r>
            </w:ins>
          </w:p>
          <w:p w14:paraId="725312CC" w14:textId="77777777" w:rsidR="00522EAD" w:rsidRPr="008C3C96" w:rsidRDefault="00522EAD" w:rsidP="00C3682D">
            <w:pPr>
              <w:pStyle w:val="dC-CommandLine"/>
              <w:rPr>
                <w:ins w:id="290" w:author="Lei Tian (letian)" w:date="2019-05-08T23:23:00Z"/>
                <w:rFonts w:ascii="CiscoSansTT" w:hAnsi="CiscoSansTT" w:cs="CiscoSansTT"/>
                <w:sz w:val="18"/>
              </w:rPr>
            </w:pPr>
          </w:p>
          <w:p w14:paraId="780518F0" w14:textId="77777777" w:rsidR="00522EAD" w:rsidRPr="008C3C96" w:rsidRDefault="00522EAD" w:rsidP="00C3682D">
            <w:pPr>
              <w:pStyle w:val="dC-CommandLine"/>
              <w:rPr>
                <w:ins w:id="291" w:author="Lei Tian (letian)" w:date="2019-05-08T23:23:00Z"/>
                <w:rFonts w:ascii="CiscoSansTT" w:hAnsi="CiscoSansTT" w:cs="CiscoSansTT"/>
                <w:sz w:val="18"/>
              </w:rPr>
            </w:pPr>
            <w:ins w:id="292" w:author="Lei Tian (letian)" w:date="2019-05-08T23:23:00Z">
              <w:r w:rsidRPr="008C3C96">
                <w:rPr>
                  <w:rFonts w:ascii="CiscoSansTT" w:hAnsi="CiscoSansTT" w:cs="CiscoSansTT"/>
                  <w:sz w:val="18"/>
                </w:rPr>
                <w:t xml:space="preserve">  - name: Create pool</w:t>
              </w:r>
            </w:ins>
          </w:p>
          <w:p w14:paraId="769AA0B3" w14:textId="77777777" w:rsidR="00522EAD" w:rsidRPr="008C3C96" w:rsidRDefault="00522EAD" w:rsidP="00C3682D">
            <w:pPr>
              <w:pStyle w:val="dC-CommandLine"/>
              <w:rPr>
                <w:ins w:id="293" w:author="Lei Tian (letian)" w:date="2019-05-08T23:23:00Z"/>
                <w:rFonts w:ascii="CiscoSansTT" w:hAnsi="CiscoSansTT" w:cs="CiscoSansTT"/>
                <w:sz w:val="18"/>
              </w:rPr>
            </w:pPr>
            <w:ins w:id="294" w:author="Lei Tian (letian)" w:date="2019-05-08T23:23:00Z">
              <w:r w:rsidRPr="008C3C96">
                <w:rPr>
                  <w:rFonts w:ascii="CiscoSansTT" w:hAnsi="CiscoSansTT" w:cs="CiscoSansTT"/>
                  <w:sz w:val="18"/>
                </w:rPr>
                <w:t xml:space="preserve">    </w:t>
              </w:r>
              <w:proofErr w:type="spellStart"/>
              <w:r w:rsidRPr="008C3C96">
                <w:rPr>
                  <w:rFonts w:ascii="CiscoSansTT" w:hAnsi="CiscoSansTT" w:cs="CiscoSansTT"/>
                  <w:sz w:val="18"/>
                </w:rPr>
                <w:t>bigip_pool</w:t>
              </w:r>
              <w:proofErr w:type="spellEnd"/>
              <w:r w:rsidRPr="008C3C96">
                <w:rPr>
                  <w:rFonts w:ascii="CiscoSansTT" w:hAnsi="CiscoSansTT" w:cs="CiscoSansTT"/>
                  <w:sz w:val="18"/>
                </w:rPr>
                <w:t>:</w:t>
              </w:r>
            </w:ins>
          </w:p>
          <w:p w14:paraId="2513FA6D" w14:textId="77777777" w:rsidR="00522EAD" w:rsidRPr="008C3C96" w:rsidRDefault="00522EAD" w:rsidP="00C3682D">
            <w:pPr>
              <w:pStyle w:val="dC-CommandLine"/>
              <w:rPr>
                <w:ins w:id="295" w:author="Lei Tian (letian)" w:date="2019-05-08T23:23:00Z"/>
                <w:rFonts w:ascii="CiscoSansTT" w:hAnsi="CiscoSansTT" w:cs="CiscoSansTT"/>
                <w:sz w:val="18"/>
              </w:rPr>
            </w:pPr>
            <w:ins w:id="296" w:author="Lei Tian (letian)" w:date="2019-05-08T23:23:00Z">
              <w:r w:rsidRPr="008C3C96">
                <w:rPr>
                  <w:rFonts w:ascii="CiscoSansTT" w:hAnsi="CiscoSansTT" w:cs="CiscoSansTT"/>
                  <w:sz w:val="18"/>
                </w:rPr>
                <w:t xml:space="preserve">      server: "198.18.4.10"</w:t>
              </w:r>
            </w:ins>
          </w:p>
          <w:p w14:paraId="0A7AE3C5" w14:textId="77777777" w:rsidR="00522EAD" w:rsidRPr="008C3C96" w:rsidRDefault="00522EAD" w:rsidP="00C3682D">
            <w:pPr>
              <w:pStyle w:val="dC-CommandLine"/>
              <w:rPr>
                <w:ins w:id="297" w:author="Lei Tian (letian)" w:date="2019-05-08T23:23:00Z"/>
                <w:rFonts w:ascii="CiscoSansTT" w:hAnsi="CiscoSansTT" w:cs="CiscoSansTT"/>
                <w:sz w:val="18"/>
              </w:rPr>
            </w:pPr>
            <w:ins w:id="298" w:author="Lei Tian (letian)" w:date="2019-05-08T23:23:00Z">
              <w:r w:rsidRPr="008C3C96">
                <w:rPr>
                  <w:rFonts w:ascii="CiscoSansTT" w:hAnsi="CiscoSansTT" w:cs="CiscoSansTT"/>
                  <w:sz w:val="18"/>
                </w:rPr>
                <w:t xml:space="preserve">      user: "admin"</w:t>
              </w:r>
            </w:ins>
          </w:p>
          <w:p w14:paraId="2780AA93" w14:textId="77777777" w:rsidR="00522EAD" w:rsidRPr="008C3C96" w:rsidRDefault="00522EAD" w:rsidP="00C3682D">
            <w:pPr>
              <w:pStyle w:val="dC-CommandLine"/>
              <w:rPr>
                <w:ins w:id="299" w:author="Lei Tian (letian)" w:date="2019-05-08T23:23:00Z"/>
                <w:rFonts w:ascii="CiscoSansTT" w:hAnsi="CiscoSansTT" w:cs="CiscoSansTT"/>
                <w:sz w:val="18"/>
              </w:rPr>
            </w:pPr>
            <w:ins w:id="300" w:author="Lei Tian (letian)" w:date="2019-05-08T23:23:00Z">
              <w:r w:rsidRPr="008C3C96">
                <w:rPr>
                  <w:rFonts w:ascii="CiscoSansTT" w:hAnsi="CiscoSansTT" w:cs="CiscoSansTT"/>
                  <w:sz w:val="18"/>
                </w:rPr>
                <w:lastRenderedPageBreak/>
                <w:t xml:space="preserve">      password: "admin"</w:t>
              </w:r>
            </w:ins>
          </w:p>
          <w:p w14:paraId="0E1C911D" w14:textId="77777777" w:rsidR="00522EAD" w:rsidRPr="008C3C96" w:rsidRDefault="00522EAD" w:rsidP="00C3682D">
            <w:pPr>
              <w:pStyle w:val="dC-CommandLine"/>
              <w:rPr>
                <w:ins w:id="301" w:author="Lei Tian (letian)" w:date="2019-05-08T23:23:00Z"/>
                <w:rFonts w:ascii="CiscoSansTT" w:hAnsi="CiscoSansTT" w:cs="CiscoSansTT"/>
                <w:sz w:val="18"/>
              </w:rPr>
            </w:pPr>
            <w:ins w:id="302" w:author="Lei Tian (letian)" w:date="2019-05-08T23:23:00Z">
              <w:r w:rsidRPr="008C3C96">
                <w:rPr>
                  <w:rFonts w:ascii="CiscoSansTT" w:hAnsi="CiscoSansTT" w:cs="CiscoSansTT"/>
                  <w:sz w:val="18"/>
                </w:rPr>
                <w:t xml:space="preserve">      name: "web-pool"</w:t>
              </w:r>
            </w:ins>
          </w:p>
          <w:p w14:paraId="78F7B27D" w14:textId="77777777" w:rsidR="00522EAD" w:rsidRPr="008C3C96" w:rsidRDefault="00522EAD" w:rsidP="00C3682D">
            <w:pPr>
              <w:pStyle w:val="dC-CommandLine"/>
              <w:rPr>
                <w:ins w:id="303" w:author="Lei Tian (letian)" w:date="2019-05-08T23:23:00Z"/>
                <w:rFonts w:ascii="CiscoSansTT" w:hAnsi="CiscoSansTT" w:cs="CiscoSansTT"/>
                <w:sz w:val="18"/>
              </w:rPr>
            </w:pPr>
            <w:ins w:id="304" w:author="Lei Tian (letian)" w:date="2019-05-08T23:23:00Z">
              <w:r w:rsidRPr="008C3C96">
                <w:rPr>
                  <w:rFonts w:ascii="CiscoSansTT" w:hAnsi="CiscoSansTT" w:cs="CiscoSansTT"/>
                  <w:sz w:val="18"/>
                </w:rPr>
                <w:t xml:space="preserve">      </w:t>
              </w:r>
              <w:proofErr w:type="spellStart"/>
              <w:r w:rsidRPr="008C3C96">
                <w:rPr>
                  <w:rFonts w:ascii="CiscoSansTT" w:hAnsi="CiscoSansTT" w:cs="CiscoSansTT"/>
                  <w:sz w:val="18"/>
                </w:rPr>
                <w:t>lb_method</w:t>
              </w:r>
              <w:proofErr w:type="spellEnd"/>
              <w:r w:rsidRPr="008C3C96">
                <w:rPr>
                  <w:rFonts w:ascii="CiscoSansTT" w:hAnsi="CiscoSansTT" w:cs="CiscoSansTT"/>
                  <w:sz w:val="18"/>
                </w:rPr>
                <w:t>: "round-robin"</w:t>
              </w:r>
            </w:ins>
          </w:p>
          <w:p w14:paraId="51876503" w14:textId="77777777" w:rsidR="00522EAD" w:rsidRPr="008C3C96" w:rsidRDefault="00522EAD" w:rsidP="00C3682D">
            <w:pPr>
              <w:pStyle w:val="dC-CommandLine"/>
              <w:rPr>
                <w:ins w:id="305" w:author="Lei Tian (letian)" w:date="2019-05-08T23:23:00Z"/>
                <w:rFonts w:ascii="CiscoSansTT" w:hAnsi="CiscoSansTT" w:cs="CiscoSansTT"/>
                <w:sz w:val="18"/>
              </w:rPr>
            </w:pPr>
            <w:ins w:id="306" w:author="Lei Tian (letian)" w:date="2019-05-08T23:23:00Z">
              <w:r w:rsidRPr="008C3C96">
                <w:rPr>
                  <w:rFonts w:ascii="CiscoSansTT" w:hAnsi="CiscoSansTT" w:cs="CiscoSansTT"/>
                  <w:sz w:val="18"/>
                </w:rPr>
                <w:t xml:space="preserve">      monitors: "/Common/http"</w:t>
              </w:r>
            </w:ins>
          </w:p>
          <w:p w14:paraId="523B0AD1" w14:textId="77777777" w:rsidR="00522EAD" w:rsidRPr="008C3C96" w:rsidRDefault="00522EAD" w:rsidP="00C3682D">
            <w:pPr>
              <w:pStyle w:val="dC-CommandLine"/>
              <w:rPr>
                <w:ins w:id="307" w:author="Lei Tian (letian)" w:date="2019-05-08T23:23:00Z"/>
                <w:rFonts w:ascii="CiscoSansTT" w:hAnsi="CiscoSansTT" w:cs="CiscoSansTT"/>
                <w:sz w:val="18"/>
              </w:rPr>
            </w:pPr>
            <w:ins w:id="308" w:author="Lei Tian (letian)" w:date="2019-05-08T23:23:00Z">
              <w:r w:rsidRPr="008C3C96">
                <w:rPr>
                  <w:rFonts w:ascii="CiscoSansTT" w:hAnsi="CiscoSansTT" w:cs="CiscoSansTT"/>
                  <w:sz w:val="18"/>
                </w:rPr>
                <w:t xml:space="preserve">      </w:t>
              </w:r>
              <w:proofErr w:type="spellStart"/>
              <w:r w:rsidRPr="008C3C96">
                <w:rPr>
                  <w:rFonts w:ascii="CiscoSansTT" w:hAnsi="CiscoSansTT" w:cs="CiscoSansTT"/>
                  <w:sz w:val="18"/>
                </w:rPr>
                <w:t>monitor_type</w:t>
              </w:r>
              <w:proofErr w:type="spellEnd"/>
              <w:r w:rsidRPr="008C3C96">
                <w:rPr>
                  <w:rFonts w:ascii="CiscoSansTT" w:hAnsi="CiscoSansTT" w:cs="CiscoSansTT"/>
                  <w:sz w:val="18"/>
                </w:rPr>
                <w:t>: "</w:t>
              </w:r>
              <w:proofErr w:type="spellStart"/>
              <w:r w:rsidRPr="008C3C96">
                <w:rPr>
                  <w:rFonts w:ascii="CiscoSansTT" w:hAnsi="CiscoSansTT" w:cs="CiscoSansTT"/>
                  <w:sz w:val="18"/>
                </w:rPr>
                <w:t>and_list</w:t>
              </w:r>
              <w:proofErr w:type="spellEnd"/>
              <w:r w:rsidRPr="008C3C96">
                <w:rPr>
                  <w:rFonts w:ascii="CiscoSansTT" w:hAnsi="CiscoSansTT" w:cs="CiscoSansTT"/>
                  <w:sz w:val="18"/>
                </w:rPr>
                <w:t>"</w:t>
              </w:r>
            </w:ins>
          </w:p>
          <w:p w14:paraId="3E1ACEE4" w14:textId="77777777" w:rsidR="00522EAD" w:rsidRPr="008C3C96" w:rsidRDefault="00522EAD" w:rsidP="00C3682D">
            <w:pPr>
              <w:pStyle w:val="dC-CommandLine"/>
              <w:rPr>
                <w:ins w:id="309" w:author="Lei Tian (letian)" w:date="2019-05-08T23:23:00Z"/>
                <w:rFonts w:ascii="CiscoSansTT" w:hAnsi="CiscoSansTT" w:cs="CiscoSansTT"/>
                <w:sz w:val="18"/>
              </w:rPr>
            </w:pPr>
            <w:ins w:id="310" w:author="Lei Tian (letian)" w:date="2019-05-08T23:23:00Z">
              <w:r>
                <w:rPr>
                  <w:rFonts w:ascii="CiscoSansTT" w:hAnsi="CiscoSansTT" w:cs="CiscoSansTT"/>
                  <w:sz w:val="18"/>
                </w:rPr>
                <w:t>#</w:t>
              </w:r>
              <w:r w:rsidRPr="008C3C96">
                <w:rPr>
                  <w:rFonts w:ascii="CiscoSansTT" w:hAnsi="CiscoSansTT" w:cs="CiscoSansTT"/>
                  <w:sz w:val="18"/>
                </w:rPr>
                <w:t xml:space="preserve">      quorum: 1</w:t>
              </w:r>
            </w:ins>
          </w:p>
          <w:p w14:paraId="257FC7F0" w14:textId="77777777" w:rsidR="00522EAD" w:rsidRPr="008C3C96" w:rsidRDefault="00522EAD" w:rsidP="00C3682D">
            <w:pPr>
              <w:pStyle w:val="dC-CommandLine"/>
              <w:rPr>
                <w:ins w:id="311" w:author="Lei Tian (letian)" w:date="2019-05-08T23:23:00Z"/>
                <w:rFonts w:ascii="CiscoSansTT" w:hAnsi="CiscoSansTT" w:cs="CiscoSansTT"/>
                <w:sz w:val="18"/>
              </w:rPr>
            </w:pPr>
            <w:ins w:id="312" w:author="Lei Tian (letian)" w:date="2019-05-08T23:23:00Z">
              <w:r w:rsidRPr="008C3C96">
                <w:rPr>
                  <w:rFonts w:ascii="CiscoSansTT" w:hAnsi="CiscoSansTT" w:cs="CiscoSansTT"/>
                  <w:sz w:val="18"/>
                </w:rPr>
                <w:t xml:space="preserve">      </w:t>
              </w:r>
              <w:proofErr w:type="spellStart"/>
              <w:r w:rsidRPr="008C3C96">
                <w:rPr>
                  <w:rFonts w:ascii="CiscoSansTT" w:hAnsi="CiscoSansTT" w:cs="CiscoSansTT"/>
                  <w:sz w:val="18"/>
                </w:rPr>
                <w:t>validate_certs</w:t>
              </w:r>
              <w:proofErr w:type="spellEnd"/>
              <w:r w:rsidRPr="008C3C96">
                <w:rPr>
                  <w:rFonts w:ascii="CiscoSansTT" w:hAnsi="CiscoSansTT" w:cs="CiscoSansTT"/>
                  <w:sz w:val="18"/>
                </w:rPr>
                <w:t>: "no"</w:t>
              </w:r>
            </w:ins>
          </w:p>
          <w:p w14:paraId="32260420" w14:textId="77777777" w:rsidR="00522EAD" w:rsidRPr="008C3C96" w:rsidRDefault="00522EAD" w:rsidP="00C3682D">
            <w:pPr>
              <w:pStyle w:val="dC-CommandLine"/>
              <w:rPr>
                <w:ins w:id="313" w:author="Lei Tian (letian)" w:date="2019-05-08T23:23:00Z"/>
                <w:rFonts w:ascii="CiscoSansTT" w:hAnsi="CiscoSansTT" w:cs="CiscoSansTT"/>
                <w:sz w:val="18"/>
              </w:rPr>
            </w:pPr>
            <w:ins w:id="314" w:author="Lei Tian (letian)" w:date="2019-05-08T23:23:00Z">
              <w:r w:rsidRPr="008C3C96">
                <w:rPr>
                  <w:rFonts w:ascii="CiscoSansTT" w:hAnsi="CiscoSansTT" w:cs="CiscoSansTT"/>
                  <w:sz w:val="18"/>
                </w:rPr>
                <w:t xml:space="preserve">    </w:t>
              </w:r>
              <w:proofErr w:type="spellStart"/>
              <w:r w:rsidRPr="008C3C96">
                <w:rPr>
                  <w:rFonts w:ascii="CiscoSansTT" w:hAnsi="CiscoSansTT" w:cs="CiscoSansTT"/>
                  <w:sz w:val="18"/>
                </w:rPr>
                <w:t>delegate_to</w:t>
              </w:r>
              <w:proofErr w:type="spellEnd"/>
              <w:r w:rsidRPr="008C3C96">
                <w:rPr>
                  <w:rFonts w:ascii="CiscoSansTT" w:hAnsi="CiscoSansTT" w:cs="CiscoSansTT"/>
                  <w:sz w:val="18"/>
                </w:rPr>
                <w:t>: localhost</w:t>
              </w:r>
            </w:ins>
          </w:p>
          <w:p w14:paraId="77791377" w14:textId="77777777" w:rsidR="00522EAD" w:rsidRPr="008C3C96" w:rsidRDefault="00522EAD" w:rsidP="00C3682D">
            <w:pPr>
              <w:pStyle w:val="dC-CommandLine"/>
              <w:rPr>
                <w:ins w:id="315" w:author="Lei Tian (letian)" w:date="2019-05-08T23:23:00Z"/>
                <w:rFonts w:ascii="CiscoSansTT" w:hAnsi="CiscoSansTT" w:cs="CiscoSansTT"/>
                <w:sz w:val="18"/>
              </w:rPr>
            </w:pPr>
          </w:p>
          <w:p w14:paraId="7AECC63F" w14:textId="77777777" w:rsidR="00522EAD" w:rsidRPr="008C3C96" w:rsidRDefault="00522EAD" w:rsidP="00C3682D">
            <w:pPr>
              <w:pStyle w:val="dC-CommandLine"/>
              <w:rPr>
                <w:ins w:id="316" w:author="Lei Tian (letian)" w:date="2019-05-08T23:23:00Z"/>
                <w:rFonts w:ascii="CiscoSansTT" w:hAnsi="CiscoSansTT" w:cs="CiscoSansTT"/>
                <w:sz w:val="18"/>
              </w:rPr>
            </w:pPr>
            <w:ins w:id="317" w:author="Lei Tian (letian)" w:date="2019-05-08T23:23:00Z">
              <w:r w:rsidRPr="008C3C96">
                <w:rPr>
                  <w:rFonts w:ascii="CiscoSansTT" w:hAnsi="CiscoSansTT" w:cs="CiscoSansTT"/>
                  <w:sz w:val="18"/>
                </w:rPr>
                <w:t xml:space="preserve">  - name: Add Pool members</w:t>
              </w:r>
            </w:ins>
          </w:p>
          <w:p w14:paraId="687E4F34" w14:textId="77777777" w:rsidR="00522EAD" w:rsidRPr="008C3C96" w:rsidRDefault="00522EAD" w:rsidP="00C3682D">
            <w:pPr>
              <w:pStyle w:val="dC-CommandLine"/>
              <w:rPr>
                <w:ins w:id="318" w:author="Lei Tian (letian)" w:date="2019-05-08T23:23:00Z"/>
                <w:rFonts w:ascii="CiscoSansTT" w:hAnsi="CiscoSansTT" w:cs="CiscoSansTT"/>
                <w:sz w:val="18"/>
              </w:rPr>
            </w:pPr>
            <w:ins w:id="319" w:author="Lei Tian (letian)" w:date="2019-05-08T23:23:00Z">
              <w:r w:rsidRPr="008C3C96">
                <w:rPr>
                  <w:rFonts w:ascii="CiscoSansTT" w:hAnsi="CiscoSansTT" w:cs="CiscoSansTT"/>
                  <w:sz w:val="18"/>
                </w:rPr>
                <w:t xml:space="preserve">    </w:t>
              </w:r>
              <w:proofErr w:type="spellStart"/>
              <w:r w:rsidRPr="008C3C96">
                <w:rPr>
                  <w:rFonts w:ascii="CiscoSansTT" w:hAnsi="CiscoSansTT" w:cs="CiscoSansTT"/>
                  <w:sz w:val="18"/>
                </w:rPr>
                <w:t>bigip_pool_member</w:t>
              </w:r>
              <w:proofErr w:type="spellEnd"/>
              <w:r w:rsidRPr="008C3C96">
                <w:rPr>
                  <w:rFonts w:ascii="CiscoSansTT" w:hAnsi="CiscoSansTT" w:cs="CiscoSansTT"/>
                  <w:sz w:val="18"/>
                </w:rPr>
                <w:t>:</w:t>
              </w:r>
            </w:ins>
          </w:p>
          <w:p w14:paraId="50B16285" w14:textId="77777777" w:rsidR="00522EAD" w:rsidRPr="008C3C96" w:rsidRDefault="00522EAD" w:rsidP="00C3682D">
            <w:pPr>
              <w:pStyle w:val="dC-CommandLine"/>
              <w:rPr>
                <w:ins w:id="320" w:author="Lei Tian (letian)" w:date="2019-05-08T23:23:00Z"/>
                <w:rFonts w:ascii="CiscoSansTT" w:hAnsi="CiscoSansTT" w:cs="CiscoSansTT"/>
                <w:sz w:val="18"/>
              </w:rPr>
            </w:pPr>
            <w:ins w:id="321" w:author="Lei Tian (letian)" w:date="2019-05-08T23:23:00Z">
              <w:r w:rsidRPr="008C3C96">
                <w:rPr>
                  <w:rFonts w:ascii="CiscoSansTT" w:hAnsi="CiscoSansTT" w:cs="CiscoSansTT"/>
                  <w:sz w:val="18"/>
                </w:rPr>
                <w:t xml:space="preserve">      server: "198.18.4.10"</w:t>
              </w:r>
            </w:ins>
          </w:p>
          <w:p w14:paraId="401D5FFC" w14:textId="77777777" w:rsidR="00522EAD" w:rsidRPr="008C3C96" w:rsidRDefault="00522EAD" w:rsidP="00C3682D">
            <w:pPr>
              <w:pStyle w:val="dC-CommandLine"/>
              <w:rPr>
                <w:ins w:id="322" w:author="Lei Tian (letian)" w:date="2019-05-08T23:23:00Z"/>
                <w:rFonts w:ascii="CiscoSansTT" w:hAnsi="CiscoSansTT" w:cs="CiscoSansTT"/>
                <w:sz w:val="18"/>
              </w:rPr>
            </w:pPr>
            <w:ins w:id="323" w:author="Lei Tian (letian)" w:date="2019-05-08T23:23:00Z">
              <w:r w:rsidRPr="008C3C96">
                <w:rPr>
                  <w:rFonts w:ascii="CiscoSansTT" w:hAnsi="CiscoSansTT" w:cs="CiscoSansTT"/>
                  <w:sz w:val="18"/>
                </w:rPr>
                <w:t xml:space="preserve">      user: "admin"</w:t>
              </w:r>
            </w:ins>
          </w:p>
          <w:p w14:paraId="41F80DF4" w14:textId="77777777" w:rsidR="00522EAD" w:rsidRPr="008C3C96" w:rsidRDefault="00522EAD" w:rsidP="00C3682D">
            <w:pPr>
              <w:pStyle w:val="dC-CommandLine"/>
              <w:rPr>
                <w:ins w:id="324" w:author="Lei Tian (letian)" w:date="2019-05-08T23:23:00Z"/>
                <w:rFonts w:ascii="CiscoSansTT" w:hAnsi="CiscoSansTT" w:cs="CiscoSansTT"/>
                <w:sz w:val="18"/>
              </w:rPr>
            </w:pPr>
            <w:ins w:id="325" w:author="Lei Tian (letian)" w:date="2019-05-08T23:23:00Z">
              <w:r w:rsidRPr="008C3C96">
                <w:rPr>
                  <w:rFonts w:ascii="CiscoSansTT" w:hAnsi="CiscoSansTT" w:cs="CiscoSansTT"/>
                  <w:sz w:val="18"/>
                </w:rPr>
                <w:t xml:space="preserve">      password: "admin"</w:t>
              </w:r>
            </w:ins>
          </w:p>
          <w:p w14:paraId="643C2773" w14:textId="77777777" w:rsidR="00522EAD" w:rsidRPr="008C3C96" w:rsidRDefault="00522EAD" w:rsidP="00C3682D">
            <w:pPr>
              <w:pStyle w:val="dC-CommandLine"/>
              <w:rPr>
                <w:ins w:id="326" w:author="Lei Tian (letian)" w:date="2019-05-08T23:23:00Z"/>
                <w:rFonts w:ascii="CiscoSansTT" w:hAnsi="CiscoSansTT" w:cs="CiscoSansTT"/>
                <w:sz w:val="18"/>
              </w:rPr>
            </w:pPr>
            <w:ins w:id="327" w:author="Lei Tian (letian)" w:date="2019-05-08T23:23:00Z">
              <w:r w:rsidRPr="008C3C96">
                <w:rPr>
                  <w:rFonts w:ascii="CiscoSansTT" w:hAnsi="CiscoSansTT" w:cs="CiscoSansTT"/>
                  <w:sz w:val="18"/>
                </w:rPr>
                <w:t xml:space="preserve">      name: "{{item}}"</w:t>
              </w:r>
            </w:ins>
          </w:p>
          <w:p w14:paraId="72C25080" w14:textId="77777777" w:rsidR="00522EAD" w:rsidRPr="008C3C96" w:rsidRDefault="00522EAD" w:rsidP="00C3682D">
            <w:pPr>
              <w:pStyle w:val="dC-CommandLine"/>
              <w:rPr>
                <w:ins w:id="328" w:author="Lei Tian (letian)" w:date="2019-05-08T23:23:00Z"/>
                <w:rFonts w:ascii="CiscoSansTT" w:hAnsi="CiscoSansTT" w:cs="CiscoSansTT"/>
                <w:sz w:val="18"/>
              </w:rPr>
            </w:pPr>
            <w:ins w:id="329" w:author="Lei Tian (letian)" w:date="2019-05-08T23:23:00Z">
              <w:r w:rsidRPr="008C3C96">
                <w:rPr>
                  <w:rFonts w:ascii="CiscoSansTT" w:hAnsi="CiscoSansTT" w:cs="CiscoSansTT"/>
                  <w:sz w:val="18"/>
                </w:rPr>
                <w:t xml:space="preserve">      host: "{{item}}"</w:t>
              </w:r>
            </w:ins>
          </w:p>
          <w:p w14:paraId="239723A8" w14:textId="77777777" w:rsidR="00522EAD" w:rsidRPr="008C3C96" w:rsidRDefault="00522EAD" w:rsidP="00C3682D">
            <w:pPr>
              <w:pStyle w:val="dC-CommandLine"/>
              <w:rPr>
                <w:ins w:id="330" w:author="Lei Tian (letian)" w:date="2019-05-08T23:23:00Z"/>
                <w:rFonts w:ascii="CiscoSansTT" w:hAnsi="CiscoSansTT" w:cs="CiscoSansTT"/>
                <w:sz w:val="18"/>
              </w:rPr>
            </w:pPr>
            <w:ins w:id="331" w:author="Lei Tian (letian)" w:date="2019-05-08T23:23:00Z">
              <w:r w:rsidRPr="008C3C96">
                <w:rPr>
                  <w:rFonts w:ascii="CiscoSansTT" w:hAnsi="CiscoSansTT" w:cs="CiscoSansTT"/>
                  <w:sz w:val="18"/>
                </w:rPr>
                <w:t xml:space="preserve">      port: "80"</w:t>
              </w:r>
            </w:ins>
          </w:p>
          <w:p w14:paraId="783F9FE5" w14:textId="77777777" w:rsidR="00522EAD" w:rsidRPr="008C3C96" w:rsidRDefault="00522EAD" w:rsidP="00C3682D">
            <w:pPr>
              <w:pStyle w:val="dC-CommandLine"/>
              <w:rPr>
                <w:ins w:id="332" w:author="Lei Tian (letian)" w:date="2019-05-08T23:23:00Z"/>
                <w:rFonts w:ascii="CiscoSansTT" w:hAnsi="CiscoSansTT" w:cs="CiscoSansTT"/>
                <w:sz w:val="18"/>
              </w:rPr>
            </w:pPr>
            <w:ins w:id="333" w:author="Lei Tian (letian)" w:date="2019-05-08T23:23:00Z">
              <w:r w:rsidRPr="008C3C96">
                <w:rPr>
                  <w:rFonts w:ascii="CiscoSansTT" w:hAnsi="CiscoSansTT" w:cs="CiscoSansTT"/>
                  <w:sz w:val="18"/>
                </w:rPr>
                <w:t xml:space="preserve">      pool: "web-pool"</w:t>
              </w:r>
            </w:ins>
          </w:p>
          <w:p w14:paraId="3BE6196A" w14:textId="77777777" w:rsidR="00522EAD" w:rsidRPr="008C3C96" w:rsidRDefault="00522EAD" w:rsidP="00C3682D">
            <w:pPr>
              <w:pStyle w:val="dC-CommandLine"/>
              <w:rPr>
                <w:ins w:id="334" w:author="Lei Tian (letian)" w:date="2019-05-08T23:23:00Z"/>
                <w:rFonts w:ascii="CiscoSansTT" w:hAnsi="CiscoSansTT" w:cs="CiscoSansTT"/>
                <w:sz w:val="18"/>
              </w:rPr>
            </w:pPr>
            <w:ins w:id="335" w:author="Lei Tian (letian)" w:date="2019-05-08T23:23:00Z">
              <w:r w:rsidRPr="008C3C96">
                <w:rPr>
                  <w:rFonts w:ascii="CiscoSansTT" w:hAnsi="CiscoSansTT" w:cs="CiscoSansTT"/>
                  <w:sz w:val="18"/>
                </w:rPr>
                <w:t xml:space="preserve">      </w:t>
              </w:r>
              <w:proofErr w:type="spellStart"/>
              <w:r w:rsidRPr="008C3C96">
                <w:rPr>
                  <w:rFonts w:ascii="CiscoSansTT" w:hAnsi="CiscoSansTT" w:cs="CiscoSansTT"/>
                  <w:sz w:val="18"/>
                </w:rPr>
                <w:t>validate_certs</w:t>
              </w:r>
              <w:proofErr w:type="spellEnd"/>
              <w:r w:rsidRPr="008C3C96">
                <w:rPr>
                  <w:rFonts w:ascii="CiscoSansTT" w:hAnsi="CiscoSansTT" w:cs="CiscoSansTT"/>
                  <w:sz w:val="18"/>
                </w:rPr>
                <w:t>: "no"</w:t>
              </w:r>
            </w:ins>
          </w:p>
          <w:p w14:paraId="0569CFDA" w14:textId="77777777" w:rsidR="00522EAD" w:rsidRPr="008C3C96" w:rsidRDefault="00522EAD" w:rsidP="00C3682D">
            <w:pPr>
              <w:pStyle w:val="dC-CommandLine"/>
              <w:rPr>
                <w:ins w:id="336" w:author="Lei Tian (letian)" w:date="2019-05-08T23:23:00Z"/>
                <w:rFonts w:ascii="CiscoSansTT" w:hAnsi="CiscoSansTT" w:cs="CiscoSansTT"/>
                <w:sz w:val="18"/>
              </w:rPr>
            </w:pPr>
            <w:ins w:id="337" w:author="Lei Tian (letian)" w:date="2019-05-08T23:23:00Z">
              <w:r w:rsidRPr="008C3C96">
                <w:rPr>
                  <w:rFonts w:ascii="CiscoSansTT" w:hAnsi="CiscoSansTT" w:cs="CiscoSansTT"/>
                  <w:sz w:val="18"/>
                </w:rPr>
                <w:t xml:space="preserve">    </w:t>
              </w:r>
              <w:proofErr w:type="spellStart"/>
              <w:r w:rsidRPr="008C3C96">
                <w:rPr>
                  <w:rFonts w:ascii="CiscoSansTT" w:hAnsi="CiscoSansTT" w:cs="CiscoSansTT"/>
                  <w:sz w:val="18"/>
                </w:rPr>
                <w:t>with_items</w:t>
              </w:r>
              <w:proofErr w:type="spellEnd"/>
              <w:r w:rsidRPr="008C3C96">
                <w:rPr>
                  <w:rFonts w:ascii="CiscoSansTT" w:hAnsi="CiscoSansTT" w:cs="CiscoSansTT"/>
                  <w:sz w:val="18"/>
                </w:rPr>
                <w:t>:</w:t>
              </w:r>
            </w:ins>
          </w:p>
          <w:p w14:paraId="47579797" w14:textId="77777777" w:rsidR="00522EAD" w:rsidRPr="008C3C96" w:rsidRDefault="00522EAD" w:rsidP="00C3682D">
            <w:pPr>
              <w:pStyle w:val="dC-CommandLine"/>
              <w:rPr>
                <w:ins w:id="338" w:author="Lei Tian (letian)" w:date="2019-05-08T23:23:00Z"/>
                <w:rFonts w:ascii="CiscoSansTT" w:hAnsi="CiscoSansTT" w:cs="CiscoSansTT"/>
                <w:sz w:val="18"/>
              </w:rPr>
            </w:pPr>
            <w:ins w:id="339" w:author="Lei Tian (letian)" w:date="2019-05-08T23:23:00Z">
              <w:r w:rsidRPr="008C3C96">
                <w:rPr>
                  <w:rFonts w:ascii="CiscoSansTT" w:hAnsi="CiscoSansTT" w:cs="CiscoSansTT"/>
                  <w:sz w:val="18"/>
                </w:rPr>
                <w:t xml:space="preserve">      - 172.21.140.10</w:t>
              </w:r>
            </w:ins>
          </w:p>
          <w:p w14:paraId="065F5AF1" w14:textId="77777777" w:rsidR="00522EAD" w:rsidRPr="008C3C96" w:rsidRDefault="00522EAD" w:rsidP="00C3682D">
            <w:pPr>
              <w:pStyle w:val="dC-CommandLine"/>
              <w:rPr>
                <w:ins w:id="340" w:author="Lei Tian (letian)" w:date="2019-05-08T23:23:00Z"/>
                <w:rFonts w:ascii="CiscoSansTT" w:hAnsi="CiscoSansTT" w:cs="CiscoSansTT"/>
                <w:sz w:val="18"/>
              </w:rPr>
            </w:pPr>
            <w:ins w:id="341" w:author="Lei Tian (letian)" w:date="2019-05-08T23:23:00Z">
              <w:r w:rsidRPr="008C3C96">
                <w:rPr>
                  <w:rFonts w:ascii="CiscoSansTT" w:hAnsi="CiscoSansTT" w:cs="CiscoSansTT"/>
                  <w:sz w:val="18"/>
                </w:rPr>
                <w:t xml:space="preserve">      - 172.21.140.11</w:t>
              </w:r>
            </w:ins>
          </w:p>
          <w:p w14:paraId="13309649" w14:textId="77777777" w:rsidR="00522EAD" w:rsidRPr="008C3C96" w:rsidRDefault="00522EAD" w:rsidP="00C3682D">
            <w:pPr>
              <w:pStyle w:val="dC-CommandLine"/>
              <w:rPr>
                <w:ins w:id="342" w:author="Lei Tian (letian)" w:date="2019-05-08T23:23:00Z"/>
                <w:rFonts w:ascii="CiscoSansTT" w:hAnsi="CiscoSansTT" w:cs="CiscoSansTT"/>
                <w:sz w:val="18"/>
              </w:rPr>
            </w:pPr>
            <w:ins w:id="343" w:author="Lei Tian (letian)" w:date="2019-05-08T23:23:00Z">
              <w:r w:rsidRPr="008C3C96">
                <w:rPr>
                  <w:rFonts w:ascii="CiscoSansTT" w:hAnsi="CiscoSansTT" w:cs="CiscoSansTT"/>
                  <w:sz w:val="18"/>
                </w:rPr>
                <w:t xml:space="preserve">      - 172.21.141.10</w:t>
              </w:r>
            </w:ins>
          </w:p>
          <w:p w14:paraId="4A0233FA" w14:textId="77777777" w:rsidR="00522EAD" w:rsidRPr="008C3C96" w:rsidRDefault="00522EAD" w:rsidP="00C3682D">
            <w:pPr>
              <w:pStyle w:val="dC-CommandLine"/>
              <w:rPr>
                <w:ins w:id="344" w:author="Lei Tian (letian)" w:date="2019-05-08T23:23:00Z"/>
                <w:rFonts w:ascii="CiscoSansTT" w:hAnsi="CiscoSansTT" w:cs="CiscoSansTT"/>
                <w:sz w:val="18"/>
              </w:rPr>
            </w:pPr>
            <w:ins w:id="345" w:author="Lei Tian (letian)" w:date="2019-05-08T23:23:00Z">
              <w:r w:rsidRPr="008C3C96">
                <w:rPr>
                  <w:rFonts w:ascii="CiscoSansTT" w:hAnsi="CiscoSansTT" w:cs="CiscoSansTT"/>
                  <w:sz w:val="18"/>
                </w:rPr>
                <w:t xml:space="preserve">      - 172.21.141.11</w:t>
              </w:r>
            </w:ins>
          </w:p>
          <w:p w14:paraId="5190E645" w14:textId="77777777" w:rsidR="00522EAD" w:rsidRPr="008C3C96" w:rsidRDefault="00522EAD" w:rsidP="00C3682D">
            <w:pPr>
              <w:pStyle w:val="dC-CommandLine"/>
              <w:rPr>
                <w:ins w:id="346" w:author="Lei Tian (letian)" w:date="2019-05-08T23:23:00Z"/>
                <w:rFonts w:ascii="CiscoSansTT" w:hAnsi="CiscoSansTT" w:cs="CiscoSansTT"/>
                <w:sz w:val="18"/>
              </w:rPr>
            </w:pPr>
            <w:ins w:id="347" w:author="Lei Tian (letian)" w:date="2019-05-08T23:23:00Z">
              <w:r w:rsidRPr="008C3C96">
                <w:rPr>
                  <w:rFonts w:ascii="CiscoSansTT" w:hAnsi="CiscoSansTT" w:cs="CiscoSansTT"/>
                  <w:sz w:val="18"/>
                </w:rPr>
                <w:t xml:space="preserve">    </w:t>
              </w:r>
              <w:proofErr w:type="spellStart"/>
              <w:r w:rsidRPr="008C3C96">
                <w:rPr>
                  <w:rFonts w:ascii="CiscoSansTT" w:hAnsi="CiscoSansTT" w:cs="CiscoSansTT"/>
                  <w:sz w:val="18"/>
                </w:rPr>
                <w:t>delegate_to</w:t>
              </w:r>
              <w:proofErr w:type="spellEnd"/>
              <w:r w:rsidRPr="008C3C96">
                <w:rPr>
                  <w:rFonts w:ascii="CiscoSansTT" w:hAnsi="CiscoSansTT" w:cs="CiscoSansTT"/>
                  <w:sz w:val="18"/>
                </w:rPr>
                <w:t>: localhost</w:t>
              </w:r>
            </w:ins>
          </w:p>
          <w:p w14:paraId="3EDEC6D9" w14:textId="77777777" w:rsidR="00522EAD" w:rsidRPr="008C3C96" w:rsidRDefault="00522EAD" w:rsidP="00C3682D">
            <w:pPr>
              <w:pStyle w:val="dC-CommandLine"/>
              <w:rPr>
                <w:ins w:id="348" w:author="Lei Tian (letian)" w:date="2019-05-08T23:23:00Z"/>
                <w:rFonts w:ascii="CiscoSansTT" w:hAnsi="CiscoSansTT" w:cs="CiscoSansTT"/>
                <w:sz w:val="18"/>
              </w:rPr>
            </w:pPr>
          </w:p>
          <w:p w14:paraId="037F4E40" w14:textId="77777777" w:rsidR="00522EAD" w:rsidRPr="008C3C96" w:rsidRDefault="00522EAD" w:rsidP="00C3682D">
            <w:pPr>
              <w:pStyle w:val="dC-CommandLine"/>
              <w:rPr>
                <w:ins w:id="349" w:author="Lei Tian (letian)" w:date="2019-05-08T23:23:00Z"/>
                <w:rFonts w:ascii="CiscoSansTT" w:hAnsi="CiscoSansTT" w:cs="CiscoSansTT"/>
                <w:sz w:val="18"/>
              </w:rPr>
            </w:pPr>
            <w:ins w:id="350" w:author="Lei Tian (letian)" w:date="2019-05-08T23:23:00Z">
              <w:r w:rsidRPr="008C3C96">
                <w:rPr>
                  <w:rFonts w:ascii="CiscoSansTT" w:hAnsi="CiscoSansTT" w:cs="CiscoSansTT"/>
                  <w:sz w:val="18"/>
                </w:rPr>
                <w:t xml:space="preserve">  - name: Add Virtual Server</w:t>
              </w:r>
            </w:ins>
          </w:p>
          <w:p w14:paraId="45E99171" w14:textId="77777777" w:rsidR="00522EAD" w:rsidRPr="008C3C96" w:rsidRDefault="00522EAD" w:rsidP="00C3682D">
            <w:pPr>
              <w:pStyle w:val="dC-CommandLine"/>
              <w:rPr>
                <w:ins w:id="351" w:author="Lei Tian (letian)" w:date="2019-05-08T23:23:00Z"/>
                <w:rFonts w:ascii="CiscoSansTT" w:hAnsi="CiscoSansTT" w:cs="CiscoSansTT"/>
                <w:sz w:val="18"/>
              </w:rPr>
            </w:pPr>
            <w:ins w:id="352" w:author="Lei Tian (letian)" w:date="2019-05-08T23:23:00Z">
              <w:r w:rsidRPr="008C3C96">
                <w:rPr>
                  <w:rFonts w:ascii="CiscoSansTT" w:hAnsi="CiscoSansTT" w:cs="CiscoSansTT"/>
                  <w:sz w:val="18"/>
                </w:rPr>
                <w:t xml:space="preserve">    </w:t>
              </w:r>
              <w:proofErr w:type="spellStart"/>
              <w:r w:rsidRPr="008C3C96">
                <w:rPr>
                  <w:rFonts w:ascii="CiscoSansTT" w:hAnsi="CiscoSansTT" w:cs="CiscoSansTT"/>
                  <w:sz w:val="18"/>
                </w:rPr>
                <w:t>bigip_virtual_server</w:t>
              </w:r>
              <w:proofErr w:type="spellEnd"/>
              <w:r w:rsidRPr="008C3C96">
                <w:rPr>
                  <w:rFonts w:ascii="CiscoSansTT" w:hAnsi="CiscoSansTT" w:cs="CiscoSansTT"/>
                  <w:sz w:val="18"/>
                </w:rPr>
                <w:t>:</w:t>
              </w:r>
            </w:ins>
          </w:p>
          <w:p w14:paraId="2C7D6BA0" w14:textId="77777777" w:rsidR="00522EAD" w:rsidRPr="008C3C96" w:rsidRDefault="00522EAD" w:rsidP="00C3682D">
            <w:pPr>
              <w:pStyle w:val="dC-CommandLine"/>
              <w:rPr>
                <w:ins w:id="353" w:author="Lei Tian (letian)" w:date="2019-05-08T23:23:00Z"/>
                <w:rFonts w:ascii="CiscoSansTT" w:hAnsi="CiscoSansTT" w:cs="CiscoSansTT"/>
                <w:sz w:val="18"/>
              </w:rPr>
            </w:pPr>
            <w:ins w:id="354" w:author="Lei Tian (letian)" w:date="2019-05-08T23:23:00Z">
              <w:r w:rsidRPr="008C3C96">
                <w:rPr>
                  <w:rFonts w:ascii="CiscoSansTT" w:hAnsi="CiscoSansTT" w:cs="CiscoSansTT"/>
                  <w:sz w:val="18"/>
                </w:rPr>
                <w:t xml:space="preserve">      server: "198.18.4.10"</w:t>
              </w:r>
            </w:ins>
          </w:p>
          <w:p w14:paraId="6296AF37" w14:textId="77777777" w:rsidR="00522EAD" w:rsidRPr="008C3C96" w:rsidRDefault="00522EAD" w:rsidP="00C3682D">
            <w:pPr>
              <w:pStyle w:val="dC-CommandLine"/>
              <w:rPr>
                <w:ins w:id="355" w:author="Lei Tian (letian)" w:date="2019-05-08T23:23:00Z"/>
                <w:rFonts w:ascii="CiscoSansTT" w:hAnsi="CiscoSansTT" w:cs="CiscoSansTT"/>
                <w:sz w:val="18"/>
              </w:rPr>
            </w:pPr>
            <w:ins w:id="356" w:author="Lei Tian (letian)" w:date="2019-05-08T23:23:00Z">
              <w:r w:rsidRPr="008C3C96">
                <w:rPr>
                  <w:rFonts w:ascii="CiscoSansTT" w:hAnsi="CiscoSansTT" w:cs="CiscoSansTT"/>
                  <w:sz w:val="18"/>
                </w:rPr>
                <w:t xml:space="preserve">      user: "admin"</w:t>
              </w:r>
            </w:ins>
          </w:p>
          <w:p w14:paraId="49CCC5DE" w14:textId="77777777" w:rsidR="00522EAD" w:rsidRPr="008C3C96" w:rsidRDefault="00522EAD" w:rsidP="00C3682D">
            <w:pPr>
              <w:pStyle w:val="dC-CommandLine"/>
              <w:rPr>
                <w:ins w:id="357" w:author="Lei Tian (letian)" w:date="2019-05-08T23:23:00Z"/>
                <w:rFonts w:ascii="CiscoSansTT" w:hAnsi="CiscoSansTT" w:cs="CiscoSansTT"/>
                <w:sz w:val="18"/>
              </w:rPr>
            </w:pPr>
            <w:ins w:id="358" w:author="Lei Tian (letian)" w:date="2019-05-08T23:23:00Z">
              <w:r w:rsidRPr="008C3C96">
                <w:rPr>
                  <w:rFonts w:ascii="CiscoSansTT" w:hAnsi="CiscoSansTT" w:cs="CiscoSansTT"/>
                  <w:sz w:val="18"/>
                </w:rPr>
                <w:t xml:space="preserve">      password: "admin"</w:t>
              </w:r>
            </w:ins>
          </w:p>
          <w:p w14:paraId="4FCFBD46" w14:textId="77777777" w:rsidR="00522EAD" w:rsidRPr="008C3C96" w:rsidRDefault="00522EAD" w:rsidP="00C3682D">
            <w:pPr>
              <w:pStyle w:val="dC-CommandLine"/>
              <w:rPr>
                <w:ins w:id="359" w:author="Lei Tian (letian)" w:date="2019-05-08T23:23:00Z"/>
                <w:rFonts w:ascii="CiscoSansTT" w:hAnsi="CiscoSansTT" w:cs="CiscoSansTT"/>
                <w:sz w:val="18"/>
              </w:rPr>
            </w:pPr>
            <w:ins w:id="360" w:author="Lei Tian (letian)" w:date="2019-05-08T23:23:00Z">
              <w:r w:rsidRPr="008C3C96">
                <w:rPr>
                  <w:rFonts w:ascii="CiscoSansTT" w:hAnsi="CiscoSansTT" w:cs="CiscoSansTT"/>
                  <w:sz w:val="18"/>
                </w:rPr>
                <w:t xml:space="preserve">      name: "http-</w:t>
              </w:r>
              <w:proofErr w:type="spellStart"/>
              <w:r w:rsidRPr="008C3C96">
                <w:rPr>
                  <w:rFonts w:ascii="CiscoSansTT" w:hAnsi="CiscoSansTT" w:cs="CiscoSansTT"/>
                  <w:sz w:val="18"/>
                </w:rPr>
                <w:t>virtualserver</w:t>
              </w:r>
              <w:proofErr w:type="spellEnd"/>
              <w:r w:rsidRPr="008C3C96">
                <w:rPr>
                  <w:rFonts w:ascii="CiscoSansTT" w:hAnsi="CiscoSansTT" w:cs="CiscoSansTT"/>
                  <w:sz w:val="18"/>
                </w:rPr>
                <w:t>"</w:t>
              </w:r>
            </w:ins>
          </w:p>
          <w:p w14:paraId="6F9D0849" w14:textId="77777777" w:rsidR="00522EAD" w:rsidRPr="008C3C96" w:rsidRDefault="00522EAD" w:rsidP="00C3682D">
            <w:pPr>
              <w:pStyle w:val="dC-CommandLine"/>
              <w:rPr>
                <w:ins w:id="361" w:author="Lei Tian (letian)" w:date="2019-05-08T23:23:00Z"/>
                <w:rFonts w:ascii="CiscoSansTT" w:hAnsi="CiscoSansTT" w:cs="CiscoSansTT"/>
                <w:sz w:val="18"/>
              </w:rPr>
            </w:pPr>
            <w:ins w:id="362" w:author="Lei Tian (letian)" w:date="2019-05-08T23:23:00Z">
              <w:r w:rsidRPr="008C3C96">
                <w:rPr>
                  <w:rFonts w:ascii="CiscoSansTT" w:hAnsi="CiscoSansTT" w:cs="CiscoSansTT"/>
                  <w:sz w:val="18"/>
                </w:rPr>
                <w:t xml:space="preserve">      destination: "172.21.140.100"</w:t>
              </w:r>
            </w:ins>
          </w:p>
          <w:p w14:paraId="7653BAE6" w14:textId="77777777" w:rsidR="00522EAD" w:rsidRPr="008C3C96" w:rsidRDefault="00522EAD" w:rsidP="00C3682D">
            <w:pPr>
              <w:pStyle w:val="dC-CommandLine"/>
              <w:rPr>
                <w:ins w:id="363" w:author="Lei Tian (letian)" w:date="2019-05-08T23:23:00Z"/>
                <w:rFonts w:ascii="CiscoSansTT" w:hAnsi="CiscoSansTT" w:cs="CiscoSansTT"/>
                <w:sz w:val="18"/>
              </w:rPr>
            </w:pPr>
            <w:ins w:id="364" w:author="Lei Tian (letian)" w:date="2019-05-08T23:23:00Z">
              <w:r w:rsidRPr="008C3C96">
                <w:rPr>
                  <w:rFonts w:ascii="CiscoSansTT" w:hAnsi="CiscoSansTT" w:cs="CiscoSansTT"/>
                  <w:sz w:val="18"/>
                </w:rPr>
                <w:t xml:space="preserve">      port: "80"</w:t>
              </w:r>
            </w:ins>
          </w:p>
          <w:p w14:paraId="0535F66E" w14:textId="77777777" w:rsidR="00522EAD" w:rsidRPr="008C3C96" w:rsidRDefault="00522EAD" w:rsidP="00C3682D">
            <w:pPr>
              <w:pStyle w:val="dC-CommandLine"/>
              <w:rPr>
                <w:ins w:id="365" w:author="Lei Tian (letian)" w:date="2019-05-08T23:23:00Z"/>
                <w:rFonts w:ascii="CiscoSansTT" w:hAnsi="CiscoSansTT" w:cs="CiscoSansTT"/>
                <w:sz w:val="18"/>
              </w:rPr>
            </w:pPr>
            <w:ins w:id="366" w:author="Lei Tian (letian)" w:date="2019-05-08T23:23:00Z">
              <w:r w:rsidRPr="008C3C96">
                <w:rPr>
                  <w:rFonts w:ascii="CiscoSansTT" w:hAnsi="CiscoSansTT" w:cs="CiscoSansTT"/>
                  <w:sz w:val="18"/>
                </w:rPr>
                <w:t xml:space="preserve">      </w:t>
              </w:r>
              <w:proofErr w:type="spellStart"/>
              <w:r w:rsidRPr="008C3C96">
                <w:rPr>
                  <w:rFonts w:ascii="CiscoSansTT" w:hAnsi="CiscoSansTT" w:cs="CiscoSansTT"/>
                  <w:sz w:val="18"/>
                </w:rPr>
                <w:t>enabled_vlans</w:t>
              </w:r>
              <w:proofErr w:type="spellEnd"/>
              <w:r w:rsidRPr="008C3C96">
                <w:rPr>
                  <w:rFonts w:ascii="CiscoSansTT" w:hAnsi="CiscoSansTT" w:cs="CiscoSansTT"/>
                  <w:sz w:val="18"/>
                </w:rPr>
                <w:t>: "ALL"</w:t>
              </w:r>
            </w:ins>
          </w:p>
          <w:p w14:paraId="023B8A98" w14:textId="77777777" w:rsidR="00522EAD" w:rsidRPr="008C3C96" w:rsidRDefault="00522EAD" w:rsidP="00C3682D">
            <w:pPr>
              <w:pStyle w:val="dC-CommandLine"/>
              <w:rPr>
                <w:ins w:id="367" w:author="Lei Tian (letian)" w:date="2019-05-08T23:23:00Z"/>
                <w:rFonts w:ascii="CiscoSansTT" w:hAnsi="CiscoSansTT" w:cs="CiscoSansTT"/>
                <w:sz w:val="18"/>
              </w:rPr>
            </w:pPr>
            <w:ins w:id="368" w:author="Lei Tian (letian)" w:date="2019-05-08T23:23:00Z">
              <w:r w:rsidRPr="008C3C96">
                <w:rPr>
                  <w:rFonts w:ascii="CiscoSansTT" w:hAnsi="CiscoSansTT" w:cs="CiscoSansTT"/>
                  <w:sz w:val="18"/>
                </w:rPr>
                <w:t xml:space="preserve">      </w:t>
              </w:r>
              <w:proofErr w:type="spellStart"/>
              <w:r w:rsidRPr="008C3C96">
                <w:rPr>
                  <w:rFonts w:ascii="CiscoSansTT" w:hAnsi="CiscoSansTT" w:cs="CiscoSansTT"/>
                  <w:sz w:val="18"/>
                </w:rPr>
                <w:t>all_profiles</w:t>
              </w:r>
              <w:proofErr w:type="spellEnd"/>
              <w:r w:rsidRPr="008C3C96">
                <w:rPr>
                  <w:rFonts w:ascii="CiscoSansTT" w:hAnsi="CiscoSansTT" w:cs="CiscoSansTT"/>
                  <w:sz w:val="18"/>
                </w:rPr>
                <w:t>:</w:t>
              </w:r>
            </w:ins>
          </w:p>
          <w:p w14:paraId="41409846" w14:textId="77777777" w:rsidR="00522EAD" w:rsidRPr="008C3C96" w:rsidRDefault="00522EAD" w:rsidP="00C3682D">
            <w:pPr>
              <w:pStyle w:val="dC-CommandLine"/>
              <w:rPr>
                <w:ins w:id="369" w:author="Lei Tian (letian)" w:date="2019-05-08T23:23:00Z"/>
                <w:rFonts w:ascii="CiscoSansTT" w:hAnsi="CiscoSansTT" w:cs="CiscoSansTT"/>
                <w:sz w:val="18"/>
              </w:rPr>
            </w:pPr>
            <w:ins w:id="370" w:author="Lei Tian (letian)" w:date="2019-05-08T23:23:00Z">
              <w:r w:rsidRPr="008C3C96">
                <w:rPr>
                  <w:rFonts w:ascii="CiscoSansTT" w:hAnsi="CiscoSansTT" w:cs="CiscoSansTT"/>
                  <w:sz w:val="18"/>
                </w:rPr>
                <w:t xml:space="preserve">      - http</w:t>
              </w:r>
            </w:ins>
          </w:p>
          <w:p w14:paraId="661E91F7" w14:textId="77777777" w:rsidR="00522EAD" w:rsidRPr="008C3C96" w:rsidRDefault="00522EAD" w:rsidP="00C3682D">
            <w:pPr>
              <w:pStyle w:val="dC-CommandLine"/>
              <w:rPr>
                <w:ins w:id="371" w:author="Lei Tian (letian)" w:date="2019-05-08T23:23:00Z"/>
                <w:rFonts w:ascii="CiscoSansTT" w:hAnsi="CiscoSansTT" w:cs="CiscoSansTT"/>
                <w:sz w:val="18"/>
              </w:rPr>
            </w:pPr>
            <w:ins w:id="372" w:author="Lei Tian (letian)" w:date="2019-05-08T23:23:00Z">
              <w:r w:rsidRPr="008C3C96">
                <w:rPr>
                  <w:rFonts w:ascii="CiscoSansTT" w:hAnsi="CiscoSansTT" w:cs="CiscoSansTT"/>
                  <w:sz w:val="18"/>
                </w:rPr>
                <w:t xml:space="preserve">      pool: "web-pool"</w:t>
              </w:r>
            </w:ins>
          </w:p>
          <w:p w14:paraId="3DD2AE16" w14:textId="77777777" w:rsidR="00522EAD" w:rsidRPr="008C3C96" w:rsidRDefault="00522EAD" w:rsidP="00C3682D">
            <w:pPr>
              <w:pStyle w:val="dC-CommandLine"/>
              <w:rPr>
                <w:ins w:id="373" w:author="Lei Tian (letian)" w:date="2019-05-08T23:23:00Z"/>
                <w:rFonts w:ascii="CiscoSansTT" w:hAnsi="CiscoSansTT" w:cs="CiscoSansTT"/>
                <w:sz w:val="18"/>
              </w:rPr>
            </w:pPr>
            <w:ins w:id="374" w:author="Lei Tian (letian)" w:date="2019-05-08T23:23:00Z">
              <w:r w:rsidRPr="008C3C96">
                <w:rPr>
                  <w:rFonts w:ascii="CiscoSansTT" w:hAnsi="CiscoSansTT" w:cs="CiscoSansTT"/>
                  <w:sz w:val="18"/>
                </w:rPr>
                <w:t xml:space="preserve">      </w:t>
              </w:r>
              <w:proofErr w:type="spellStart"/>
              <w:r w:rsidRPr="008C3C96">
                <w:rPr>
                  <w:rFonts w:ascii="CiscoSansTT" w:hAnsi="CiscoSansTT" w:cs="CiscoSansTT"/>
                  <w:sz w:val="18"/>
                </w:rPr>
                <w:t>snat</w:t>
              </w:r>
              <w:proofErr w:type="spellEnd"/>
              <w:r w:rsidRPr="008C3C96">
                <w:rPr>
                  <w:rFonts w:ascii="CiscoSansTT" w:hAnsi="CiscoSansTT" w:cs="CiscoSansTT"/>
                  <w:sz w:val="18"/>
                </w:rPr>
                <w:t>: "Automap"</w:t>
              </w:r>
            </w:ins>
          </w:p>
          <w:p w14:paraId="566D5769" w14:textId="77777777" w:rsidR="00522EAD" w:rsidRPr="008C3C96" w:rsidRDefault="00522EAD" w:rsidP="00C3682D">
            <w:pPr>
              <w:pStyle w:val="dC-CommandLine"/>
              <w:rPr>
                <w:ins w:id="375" w:author="Lei Tian (letian)" w:date="2019-05-08T23:23:00Z"/>
                <w:rFonts w:ascii="CiscoSansTT" w:hAnsi="CiscoSansTT" w:cs="CiscoSansTT"/>
                <w:sz w:val="18"/>
              </w:rPr>
            </w:pPr>
            <w:ins w:id="376" w:author="Lei Tian (letian)" w:date="2019-05-08T23:23:00Z">
              <w:r w:rsidRPr="008C3C96">
                <w:rPr>
                  <w:rFonts w:ascii="CiscoSansTT" w:hAnsi="CiscoSansTT" w:cs="CiscoSansTT"/>
                  <w:sz w:val="18"/>
                </w:rPr>
                <w:t xml:space="preserve">      </w:t>
              </w:r>
              <w:proofErr w:type="spellStart"/>
              <w:r w:rsidRPr="008C3C96">
                <w:rPr>
                  <w:rFonts w:ascii="CiscoSansTT" w:hAnsi="CiscoSansTT" w:cs="CiscoSansTT"/>
                  <w:sz w:val="18"/>
                </w:rPr>
                <w:t>validate_certs</w:t>
              </w:r>
              <w:proofErr w:type="spellEnd"/>
              <w:r w:rsidRPr="008C3C96">
                <w:rPr>
                  <w:rFonts w:ascii="CiscoSansTT" w:hAnsi="CiscoSansTT" w:cs="CiscoSansTT"/>
                  <w:sz w:val="18"/>
                </w:rPr>
                <w:t>: "no"</w:t>
              </w:r>
            </w:ins>
          </w:p>
          <w:p w14:paraId="3BBF33AE" w14:textId="77777777" w:rsidR="00522EAD" w:rsidRPr="008C3C96" w:rsidRDefault="00522EAD" w:rsidP="00C3682D">
            <w:pPr>
              <w:pStyle w:val="dC-CommandLine"/>
              <w:rPr>
                <w:ins w:id="377" w:author="Lei Tian (letian)" w:date="2019-05-08T23:23:00Z"/>
                <w:rFonts w:ascii="CiscoSansTT" w:hAnsi="CiscoSansTT" w:cs="CiscoSansTT"/>
                <w:sz w:val="18"/>
              </w:rPr>
            </w:pPr>
            <w:ins w:id="378" w:author="Lei Tian (letian)" w:date="2019-05-08T23:23:00Z">
              <w:r w:rsidRPr="008C3C96">
                <w:rPr>
                  <w:rFonts w:ascii="CiscoSansTT" w:hAnsi="CiscoSansTT" w:cs="CiscoSansTT"/>
                  <w:sz w:val="18"/>
                </w:rPr>
                <w:t xml:space="preserve">    </w:t>
              </w:r>
              <w:proofErr w:type="spellStart"/>
              <w:r w:rsidRPr="008C3C96">
                <w:rPr>
                  <w:rFonts w:ascii="CiscoSansTT" w:hAnsi="CiscoSansTT" w:cs="CiscoSansTT"/>
                  <w:sz w:val="18"/>
                </w:rPr>
                <w:t>delegate_to</w:t>
              </w:r>
              <w:proofErr w:type="spellEnd"/>
              <w:r w:rsidRPr="008C3C96">
                <w:rPr>
                  <w:rFonts w:ascii="CiscoSansTT" w:hAnsi="CiscoSansTT" w:cs="CiscoSansTT"/>
                  <w:sz w:val="18"/>
                </w:rPr>
                <w:t>: localhost</w:t>
              </w:r>
            </w:ins>
          </w:p>
        </w:tc>
      </w:tr>
    </w:tbl>
    <w:p w14:paraId="6006F2CC" w14:textId="77777777" w:rsidR="00522EAD" w:rsidRPr="008C3C96" w:rsidRDefault="00522EAD" w:rsidP="00522EAD">
      <w:pPr>
        <w:rPr>
          <w:ins w:id="379" w:author="Lei Tian (letian)" w:date="2019-05-08T23:23:00Z"/>
          <w:rFonts w:ascii="CiscoSansTT" w:hAnsi="CiscoSansTT" w:cs="CiscoSansTT"/>
        </w:rPr>
      </w:pPr>
    </w:p>
    <w:p w14:paraId="059D57D3" w14:textId="77777777" w:rsidR="00522EAD" w:rsidRPr="008C3C96" w:rsidRDefault="00522EAD" w:rsidP="00522EAD">
      <w:pPr>
        <w:rPr>
          <w:ins w:id="380" w:author="Lei Tian (letian)" w:date="2019-05-08T23:23:00Z"/>
          <w:rFonts w:ascii="CiscoSansTT" w:hAnsi="CiscoSansTT" w:cs="CiscoSansTT"/>
        </w:rPr>
      </w:pPr>
      <w:ins w:id="381" w:author="Lei Tian (letian)" w:date="2019-05-08T23:23:00Z">
        <w:r w:rsidRPr="008C3C96">
          <w:rPr>
            <w:rStyle w:val="Heading3Char"/>
            <w:rFonts w:ascii="CiscoSansTT" w:eastAsiaTheme="minorHAnsi" w:hAnsi="CiscoSansTT" w:cs="CiscoSansTT"/>
          </w:rPr>
          <w:t>Step 5:</w:t>
        </w:r>
        <w:r w:rsidRPr="008C3C96">
          <w:rPr>
            <w:rFonts w:ascii="CiscoSansTT" w:hAnsi="CiscoSansTT" w:cs="CiscoSansTT"/>
          </w:rPr>
          <w:t xml:space="preserve"> Run playbook </w:t>
        </w:r>
        <w:r w:rsidRPr="008C3C96">
          <w:rPr>
            <w:rFonts w:ascii="CiscoSansTT" w:hAnsi="CiscoSansTT" w:cs="CiscoSansTT"/>
            <w:b/>
          </w:rPr>
          <w:t xml:space="preserve">f5ltm.yml </w:t>
        </w:r>
        <w:r w:rsidRPr="008C3C96">
          <w:rPr>
            <w:rFonts w:ascii="CiscoSansTT" w:hAnsi="CiscoSansTT" w:cs="CiscoSansTT"/>
          </w:rPr>
          <w:t xml:space="preserve">to provision VIP (172.21.140.100) on F5 and also put all four servers into the server pool. </w:t>
        </w:r>
      </w:ins>
    </w:p>
    <w:p w14:paraId="003EF9B8" w14:textId="77777777" w:rsidR="00522EAD" w:rsidRPr="008C3C96" w:rsidRDefault="00522EAD" w:rsidP="00522EAD">
      <w:pPr>
        <w:jc w:val="center"/>
        <w:rPr>
          <w:ins w:id="382" w:author="Lei Tian (letian)" w:date="2019-05-08T23:23:00Z"/>
          <w:rFonts w:ascii="CiscoSansTT" w:hAnsi="CiscoSansTT" w:cs="CiscoSansTT"/>
        </w:rPr>
      </w:pPr>
      <w:ins w:id="383" w:author="Lei Tian (letian)" w:date="2019-05-08T23:23:00Z">
        <w:r w:rsidRPr="008C3C96">
          <w:rPr>
            <w:rFonts w:ascii="CiscoSansTT" w:hAnsi="CiscoSansTT" w:cs="CiscoSansTT"/>
            <w:noProof/>
            <w:lang w:val="en-US" w:eastAsia="zh-CN"/>
          </w:rPr>
          <w:lastRenderedPageBreak/>
          <w:drawing>
            <wp:inline distT="0" distB="0" distL="0" distR="0" wp14:anchorId="382B56A9" wp14:editId="71A86217">
              <wp:extent cx="5819332" cy="5431972"/>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820040" cy="5432633"/>
                      </a:xfrm>
                      <a:prstGeom prst="rect">
                        <a:avLst/>
                      </a:prstGeom>
                    </pic:spPr>
                  </pic:pic>
                </a:graphicData>
              </a:graphic>
            </wp:inline>
          </w:drawing>
        </w:r>
      </w:ins>
    </w:p>
    <w:p w14:paraId="0AFEC6F0" w14:textId="77777777" w:rsidR="00522EAD" w:rsidRPr="008C3C96" w:rsidRDefault="00522EAD" w:rsidP="00522EAD">
      <w:pPr>
        <w:jc w:val="center"/>
        <w:rPr>
          <w:ins w:id="384" w:author="Lei Tian (letian)" w:date="2019-05-08T23:23:00Z"/>
          <w:rFonts w:ascii="CiscoSansTT" w:hAnsi="CiscoSansTT" w:cs="CiscoSansTT"/>
        </w:rPr>
      </w:pPr>
    </w:p>
    <w:p w14:paraId="6B22966A" w14:textId="77777777" w:rsidR="00522EAD" w:rsidRPr="008C3C96" w:rsidRDefault="00522EAD" w:rsidP="00522EAD">
      <w:pPr>
        <w:rPr>
          <w:ins w:id="385" w:author="Lei Tian (letian)" w:date="2019-05-08T23:23:00Z"/>
          <w:rFonts w:ascii="CiscoSansTT" w:hAnsi="CiscoSansTT" w:cs="CiscoSansTT"/>
        </w:rPr>
      </w:pPr>
      <w:ins w:id="386" w:author="Lei Tian (letian)" w:date="2019-05-08T23:23:00Z">
        <w:r w:rsidRPr="008C3C96">
          <w:rPr>
            <w:rStyle w:val="Heading3Char"/>
            <w:rFonts w:ascii="CiscoSansTT" w:eastAsiaTheme="minorHAnsi" w:hAnsi="CiscoSansTT" w:cs="CiscoSansTT"/>
          </w:rPr>
          <w:t>Step 6:</w:t>
        </w:r>
        <w:r w:rsidRPr="008C3C96">
          <w:rPr>
            <w:rFonts w:ascii="CiscoSansTT" w:hAnsi="CiscoSansTT" w:cs="CiscoSansTT"/>
          </w:rPr>
          <w:t xml:space="preserve"> Switch to </w:t>
        </w:r>
        <w:r w:rsidRPr="008C3C96">
          <w:rPr>
            <w:rFonts w:ascii="CiscoSansTT" w:hAnsi="CiscoSansTT" w:cs="CiscoSansTT"/>
            <w:b/>
          </w:rPr>
          <w:t>‘</w:t>
        </w:r>
        <w:proofErr w:type="spellStart"/>
        <w:r w:rsidRPr="008C3C96">
          <w:rPr>
            <w:rFonts w:ascii="CiscoSansTT" w:hAnsi="CiscoSansTT" w:cs="CiscoSansTT"/>
            <w:b/>
          </w:rPr>
          <w:t>MTPuTTY</w:t>
        </w:r>
        <w:proofErr w:type="spellEnd"/>
        <w:r w:rsidRPr="008C3C96">
          <w:rPr>
            <w:rFonts w:ascii="CiscoSansTT" w:hAnsi="CiscoSansTT" w:cs="CiscoSansTT"/>
            <w:b/>
          </w:rPr>
          <w:t xml:space="preserve">’ </w:t>
        </w:r>
        <w:r w:rsidRPr="008C3C96">
          <w:rPr>
            <w:rFonts w:ascii="CiscoSansTT" w:hAnsi="CiscoSansTT" w:cs="CiscoSansTT"/>
          </w:rPr>
          <w:t xml:space="preserve">login server-4, and run </w:t>
        </w:r>
        <w:r w:rsidRPr="008C3C96">
          <w:rPr>
            <w:rFonts w:ascii="CiscoSansTT" w:hAnsi="CiscoSansTT" w:cs="CiscoSansTT"/>
            <w:b/>
          </w:rPr>
          <w:t xml:space="preserve">‘curl </w:t>
        </w:r>
        <w:r>
          <w:rPr>
            <w:rStyle w:val="Hyperlink"/>
            <w:rFonts w:ascii="CiscoSansTT" w:hAnsi="CiscoSansTT" w:cs="CiscoSansTT"/>
            <w:b/>
            <w:bCs/>
          </w:rPr>
          <w:fldChar w:fldCharType="begin"/>
        </w:r>
        <w:r>
          <w:rPr>
            <w:rStyle w:val="Hyperlink"/>
            <w:rFonts w:ascii="CiscoSansTT" w:hAnsi="CiscoSansTT" w:cs="CiscoSansTT"/>
            <w:b/>
            <w:bCs/>
          </w:rPr>
          <w:instrText xml:space="preserve"> HYPERLINK "http://172.21.140.100" \h </w:instrText>
        </w:r>
        <w:r>
          <w:rPr>
            <w:rStyle w:val="Hyperlink"/>
            <w:rFonts w:ascii="CiscoSansTT" w:hAnsi="CiscoSansTT" w:cs="CiscoSansTT"/>
            <w:b/>
            <w:bCs/>
          </w:rPr>
          <w:fldChar w:fldCharType="separate"/>
        </w:r>
        <w:r w:rsidRPr="008C3C96">
          <w:rPr>
            <w:rStyle w:val="Hyperlink"/>
            <w:rFonts w:ascii="CiscoSansTT" w:hAnsi="CiscoSansTT" w:cs="CiscoSansTT"/>
            <w:b/>
            <w:bCs/>
          </w:rPr>
          <w:t>http://172.21.140.100</w:t>
        </w:r>
        <w:r>
          <w:rPr>
            <w:rStyle w:val="Hyperlink"/>
            <w:rFonts w:ascii="CiscoSansTT" w:hAnsi="CiscoSansTT" w:cs="CiscoSansTT"/>
            <w:b/>
            <w:bCs/>
          </w:rPr>
          <w:fldChar w:fldCharType="end"/>
        </w:r>
        <w:r w:rsidRPr="008C3C96">
          <w:rPr>
            <w:rFonts w:ascii="CiscoSansTT" w:hAnsi="CiscoSansTT" w:cs="CiscoSansTT"/>
            <w:b/>
          </w:rPr>
          <w:t xml:space="preserve">’ </w:t>
        </w:r>
        <w:r w:rsidRPr="008C3C96">
          <w:rPr>
            <w:rFonts w:ascii="CiscoSansTT" w:hAnsi="CiscoSansTT" w:cs="CiscoSansTT"/>
          </w:rPr>
          <w:t xml:space="preserve">multiple times, you will see the request is load balanced to </w:t>
        </w:r>
        <w:proofErr w:type="spellStart"/>
        <w:r w:rsidRPr="008C3C96">
          <w:rPr>
            <w:rFonts w:ascii="CiscoSansTT" w:hAnsi="CiscoSansTT" w:cs="CiscoSansTT"/>
          </w:rPr>
          <w:t>differernt</w:t>
        </w:r>
        <w:proofErr w:type="spellEnd"/>
        <w:r w:rsidRPr="008C3C96">
          <w:rPr>
            <w:rFonts w:ascii="CiscoSansTT" w:hAnsi="CiscoSansTT" w:cs="CiscoSansTT"/>
          </w:rPr>
          <w:t xml:space="preserve"> servers in the sever pool. </w:t>
        </w:r>
      </w:ins>
    </w:p>
    <w:p w14:paraId="28F155B0" w14:textId="77777777" w:rsidR="00522EAD" w:rsidRPr="008C3C96" w:rsidRDefault="00522EAD" w:rsidP="00522EAD">
      <w:pPr>
        <w:rPr>
          <w:ins w:id="387" w:author="Lei Tian (letian)" w:date="2019-05-08T23:23:00Z"/>
          <w:rFonts w:ascii="CiscoSansTT" w:hAnsi="CiscoSansTT" w:cs="CiscoSansTT"/>
        </w:rPr>
      </w:pPr>
    </w:p>
    <w:tbl>
      <w:tblPr>
        <w:tblStyle w:val="TableGrid"/>
        <w:tblW w:w="0" w:type="auto"/>
        <w:tblLook w:val="04A0" w:firstRow="1" w:lastRow="0" w:firstColumn="1" w:lastColumn="0" w:noHBand="0" w:noVBand="1"/>
      </w:tblPr>
      <w:tblGrid>
        <w:gridCol w:w="9016"/>
      </w:tblGrid>
      <w:tr w:rsidR="00522EAD" w:rsidRPr="008C3C96" w14:paraId="302DB506" w14:textId="77777777" w:rsidTr="00C3682D">
        <w:trPr>
          <w:ins w:id="388" w:author="Lei Tian (letian)" w:date="2019-05-08T23:23:00Z"/>
        </w:trPr>
        <w:tc>
          <w:tcPr>
            <w:tcW w:w="10416" w:type="dxa"/>
          </w:tcPr>
          <w:p w14:paraId="4D710EF0" w14:textId="77777777" w:rsidR="00522EAD" w:rsidRPr="00FC26CD" w:rsidRDefault="00522EAD" w:rsidP="00C3682D">
            <w:pPr>
              <w:pStyle w:val="dC-CommandLine"/>
              <w:rPr>
                <w:ins w:id="389" w:author="Lei Tian (letian)" w:date="2019-05-08T23:23:00Z"/>
                <w:rFonts w:ascii="CiscoSansTT" w:hAnsi="CiscoSansTT" w:cs="CiscoSansTT"/>
                <w:sz w:val="20"/>
              </w:rPr>
            </w:pPr>
            <w:ins w:id="390" w:author="Lei Tian (letian)" w:date="2019-05-08T23:23:00Z">
              <w:r w:rsidRPr="00FC26CD">
                <w:rPr>
                  <w:rFonts w:ascii="CiscoSansTT" w:hAnsi="CiscoSansTT" w:cs="CiscoSansTT"/>
                  <w:sz w:val="20"/>
                </w:rPr>
                <w:t xml:space="preserve">[root@server-4 </w:t>
              </w:r>
              <w:proofErr w:type="gramStart"/>
              <w:r w:rsidRPr="00FC26CD">
                <w:rPr>
                  <w:rFonts w:ascii="CiscoSansTT" w:hAnsi="CiscoSansTT" w:cs="CiscoSansTT"/>
                  <w:sz w:val="20"/>
                </w:rPr>
                <w:t>~]#</w:t>
              </w:r>
              <w:proofErr w:type="gramEnd"/>
              <w:r w:rsidRPr="00FC26CD">
                <w:rPr>
                  <w:rFonts w:ascii="CiscoSansTT" w:hAnsi="CiscoSansTT" w:cs="CiscoSansTT"/>
                  <w:sz w:val="20"/>
                </w:rPr>
                <w:t xml:space="preserve"> </w:t>
              </w:r>
              <w:r w:rsidRPr="00FC26CD">
                <w:rPr>
                  <w:rFonts w:ascii="CiscoSansTT" w:hAnsi="CiscoSansTT" w:cs="CiscoSansTT"/>
                  <w:b/>
                  <w:sz w:val="20"/>
                </w:rPr>
                <w:t>curl http://172.21.140.100</w:t>
              </w:r>
            </w:ins>
          </w:p>
          <w:p w14:paraId="0556EA67" w14:textId="77777777" w:rsidR="00522EAD" w:rsidRPr="00FC26CD" w:rsidRDefault="00522EAD" w:rsidP="00C3682D">
            <w:pPr>
              <w:pStyle w:val="dC-CommandLine"/>
              <w:rPr>
                <w:ins w:id="391" w:author="Lei Tian (letian)" w:date="2019-05-08T23:23:00Z"/>
                <w:rFonts w:ascii="CiscoSansTT" w:hAnsi="CiscoSansTT" w:cs="CiscoSansTT"/>
                <w:sz w:val="20"/>
              </w:rPr>
            </w:pPr>
            <w:ins w:id="392" w:author="Lei Tian (letian)" w:date="2019-05-08T23:23:00Z">
              <w:r w:rsidRPr="00FC26CD">
                <w:rPr>
                  <w:rFonts w:ascii="CiscoSansTT" w:hAnsi="CiscoSansTT" w:cs="CiscoSansTT"/>
                  <w:sz w:val="20"/>
                </w:rPr>
                <w:t xml:space="preserve">&lt;html&gt;&lt;body&gt;&lt;h1&gt;It </w:t>
              </w:r>
              <w:proofErr w:type="gramStart"/>
              <w:r w:rsidRPr="00FC26CD">
                <w:rPr>
                  <w:rFonts w:ascii="CiscoSansTT" w:hAnsi="CiscoSansTT" w:cs="CiscoSansTT"/>
                  <w:sz w:val="20"/>
                </w:rPr>
                <w:t>works!&lt;</w:t>
              </w:r>
              <w:proofErr w:type="gramEnd"/>
              <w:r w:rsidRPr="00FC26CD">
                <w:rPr>
                  <w:rFonts w:ascii="CiscoSansTT" w:hAnsi="CiscoSansTT" w:cs="CiscoSansTT"/>
                  <w:sz w:val="20"/>
                </w:rPr>
                <w:t>/h1&gt;</w:t>
              </w:r>
            </w:ins>
          </w:p>
          <w:p w14:paraId="726B2364" w14:textId="77777777" w:rsidR="00522EAD" w:rsidRPr="00FC26CD" w:rsidRDefault="00522EAD" w:rsidP="00C3682D">
            <w:pPr>
              <w:pStyle w:val="dC-CommandLine"/>
              <w:rPr>
                <w:ins w:id="393" w:author="Lei Tian (letian)" w:date="2019-05-08T23:23:00Z"/>
                <w:rFonts w:ascii="CiscoSansTT" w:hAnsi="CiscoSansTT" w:cs="CiscoSansTT"/>
                <w:sz w:val="20"/>
              </w:rPr>
            </w:pPr>
            <w:ins w:id="394" w:author="Lei Tian (letian)" w:date="2019-05-08T23:23:00Z">
              <w:r w:rsidRPr="00FC26CD">
                <w:rPr>
                  <w:rFonts w:ascii="CiscoSansTT" w:hAnsi="CiscoSansTT" w:cs="CiscoSansTT"/>
                  <w:sz w:val="20"/>
                </w:rPr>
                <w:t xml:space="preserve">&lt;p&gt; </w:t>
              </w:r>
              <w:r w:rsidRPr="00FC26CD">
                <w:rPr>
                  <w:rFonts w:ascii="CiscoSansTT" w:hAnsi="CiscoSansTT" w:cs="CiscoSansTT"/>
                  <w:sz w:val="20"/>
                  <w:highlight w:val="red"/>
                </w:rPr>
                <w:t>Server-1 172.21.140.10</w:t>
              </w:r>
              <w:r w:rsidRPr="00FC26CD">
                <w:rPr>
                  <w:rFonts w:ascii="CiscoSansTT" w:hAnsi="CiscoSansTT" w:cs="CiscoSansTT"/>
                  <w:sz w:val="20"/>
                </w:rPr>
                <w:t xml:space="preserve"> &lt;/p&gt;</w:t>
              </w:r>
            </w:ins>
          </w:p>
          <w:p w14:paraId="1339B974" w14:textId="77777777" w:rsidR="00522EAD" w:rsidRPr="00FC26CD" w:rsidRDefault="00522EAD" w:rsidP="00C3682D">
            <w:pPr>
              <w:pStyle w:val="dC-CommandLine"/>
              <w:rPr>
                <w:ins w:id="395" w:author="Lei Tian (letian)" w:date="2019-05-08T23:23:00Z"/>
                <w:rFonts w:ascii="CiscoSansTT" w:hAnsi="CiscoSansTT" w:cs="CiscoSansTT"/>
                <w:sz w:val="20"/>
              </w:rPr>
            </w:pPr>
            <w:ins w:id="396" w:author="Lei Tian (letian)" w:date="2019-05-08T23:23:00Z">
              <w:r w:rsidRPr="00FC26CD">
                <w:rPr>
                  <w:rFonts w:ascii="CiscoSansTT" w:hAnsi="CiscoSansTT" w:cs="CiscoSansTT"/>
                  <w:sz w:val="20"/>
                </w:rPr>
                <w:t xml:space="preserve">&lt;p&gt;This is the default web page for this </w:t>
              </w:r>
              <w:proofErr w:type="gramStart"/>
              <w:r w:rsidRPr="00FC26CD">
                <w:rPr>
                  <w:rFonts w:ascii="CiscoSansTT" w:hAnsi="CiscoSansTT" w:cs="CiscoSansTT"/>
                  <w:sz w:val="20"/>
                </w:rPr>
                <w:t>server.&lt;</w:t>
              </w:r>
              <w:proofErr w:type="gramEnd"/>
              <w:r w:rsidRPr="00FC26CD">
                <w:rPr>
                  <w:rFonts w:ascii="CiscoSansTT" w:hAnsi="CiscoSansTT" w:cs="CiscoSansTT"/>
                  <w:sz w:val="20"/>
                </w:rPr>
                <w:t>/p&gt;</w:t>
              </w:r>
            </w:ins>
          </w:p>
          <w:p w14:paraId="288C5003" w14:textId="77777777" w:rsidR="00522EAD" w:rsidRPr="00FC26CD" w:rsidRDefault="00522EAD" w:rsidP="00C3682D">
            <w:pPr>
              <w:pStyle w:val="dC-CommandLine"/>
              <w:rPr>
                <w:ins w:id="397" w:author="Lei Tian (letian)" w:date="2019-05-08T23:23:00Z"/>
                <w:rFonts w:ascii="CiscoSansTT" w:hAnsi="CiscoSansTT" w:cs="CiscoSansTT"/>
                <w:sz w:val="20"/>
              </w:rPr>
            </w:pPr>
            <w:ins w:id="398" w:author="Lei Tian (letian)" w:date="2019-05-08T23:23:00Z">
              <w:r w:rsidRPr="00FC26CD">
                <w:rPr>
                  <w:rFonts w:ascii="CiscoSansTT" w:hAnsi="CiscoSansTT" w:cs="CiscoSansTT"/>
                  <w:sz w:val="20"/>
                </w:rPr>
                <w:t xml:space="preserve">&lt;p&gt;The web server software is running but no content has been added, </w:t>
              </w:r>
              <w:proofErr w:type="gramStart"/>
              <w:r w:rsidRPr="00FC26CD">
                <w:rPr>
                  <w:rFonts w:ascii="CiscoSansTT" w:hAnsi="CiscoSansTT" w:cs="CiscoSansTT"/>
                  <w:sz w:val="20"/>
                </w:rPr>
                <w:t>yet.&lt;</w:t>
              </w:r>
              <w:proofErr w:type="gramEnd"/>
              <w:r w:rsidRPr="00FC26CD">
                <w:rPr>
                  <w:rFonts w:ascii="CiscoSansTT" w:hAnsi="CiscoSansTT" w:cs="CiscoSansTT"/>
                  <w:sz w:val="20"/>
                </w:rPr>
                <w:t>/p&gt;</w:t>
              </w:r>
            </w:ins>
          </w:p>
          <w:p w14:paraId="29E657C3" w14:textId="77777777" w:rsidR="00522EAD" w:rsidRPr="00FC26CD" w:rsidRDefault="00522EAD" w:rsidP="00C3682D">
            <w:pPr>
              <w:pStyle w:val="dC-CommandLine"/>
              <w:rPr>
                <w:ins w:id="399" w:author="Lei Tian (letian)" w:date="2019-05-08T23:23:00Z"/>
                <w:rFonts w:ascii="CiscoSansTT" w:hAnsi="CiscoSansTT" w:cs="CiscoSansTT"/>
                <w:sz w:val="20"/>
              </w:rPr>
            </w:pPr>
            <w:ins w:id="400" w:author="Lei Tian (letian)" w:date="2019-05-08T23:23:00Z">
              <w:r w:rsidRPr="00FC26CD">
                <w:rPr>
                  <w:rFonts w:ascii="CiscoSansTT" w:hAnsi="CiscoSansTT" w:cs="CiscoSansTT"/>
                  <w:sz w:val="20"/>
                </w:rPr>
                <w:t>&lt;/body&gt;&lt;/html&gt;</w:t>
              </w:r>
            </w:ins>
          </w:p>
          <w:p w14:paraId="04C1910F" w14:textId="77777777" w:rsidR="00522EAD" w:rsidRPr="00FC26CD" w:rsidRDefault="00522EAD" w:rsidP="00C3682D">
            <w:pPr>
              <w:pStyle w:val="dC-CommandLine"/>
              <w:rPr>
                <w:ins w:id="401" w:author="Lei Tian (letian)" w:date="2019-05-08T23:23:00Z"/>
                <w:rFonts w:ascii="CiscoSansTT" w:hAnsi="CiscoSansTT" w:cs="CiscoSansTT"/>
                <w:sz w:val="20"/>
              </w:rPr>
            </w:pPr>
            <w:ins w:id="402" w:author="Lei Tian (letian)" w:date="2019-05-08T23:23:00Z">
              <w:r w:rsidRPr="00FC26CD">
                <w:rPr>
                  <w:rFonts w:ascii="CiscoSansTT" w:hAnsi="CiscoSansTT" w:cs="CiscoSansTT"/>
                  <w:sz w:val="20"/>
                </w:rPr>
                <w:t xml:space="preserve">[root@server-4 </w:t>
              </w:r>
              <w:proofErr w:type="gramStart"/>
              <w:r w:rsidRPr="00FC26CD">
                <w:rPr>
                  <w:rFonts w:ascii="CiscoSansTT" w:hAnsi="CiscoSansTT" w:cs="CiscoSansTT"/>
                  <w:sz w:val="20"/>
                </w:rPr>
                <w:t>~]#</w:t>
              </w:r>
              <w:proofErr w:type="gramEnd"/>
              <w:r w:rsidRPr="00FC26CD">
                <w:rPr>
                  <w:rFonts w:ascii="CiscoSansTT" w:hAnsi="CiscoSansTT" w:cs="CiscoSansTT"/>
                  <w:sz w:val="20"/>
                </w:rPr>
                <w:t xml:space="preserve"> </w:t>
              </w:r>
              <w:r w:rsidRPr="00FC26CD">
                <w:rPr>
                  <w:rFonts w:ascii="CiscoSansTT" w:hAnsi="CiscoSansTT" w:cs="CiscoSansTT"/>
                  <w:b/>
                  <w:sz w:val="20"/>
                </w:rPr>
                <w:t>curl http://172.21.140.100</w:t>
              </w:r>
            </w:ins>
          </w:p>
          <w:p w14:paraId="10E6AF4A" w14:textId="77777777" w:rsidR="00522EAD" w:rsidRPr="00FC26CD" w:rsidRDefault="00522EAD" w:rsidP="00C3682D">
            <w:pPr>
              <w:pStyle w:val="dC-CommandLine"/>
              <w:rPr>
                <w:ins w:id="403" w:author="Lei Tian (letian)" w:date="2019-05-08T23:23:00Z"/>
                <w:rFonts w:ascii="CiscoSansTT" w:hAnsi="CiscoSansTT" w:cs="CiscoSansTT"/>
                <w:sz w:val="20"/>
              </w:rPr>
            </w:pPr>
            <w:ins w:id="404" w:author="Lei Tian (letian)" w:date="2019-05-08T23:23:00Z">
              <w:r w:rsidRPr="00FC26CD">
                <w:rPr>
                  <w:rFonts w:ascii="CiscoSansTT" w:hAnsi="CiscoSansTT" w:cs="CiscoSansTT"/>
                  <w:sz w:val="20"/>
                </w:rPr>
                <w:t xml:space="preserve">&lt;html&gt;&lt;body&gt;&lt;h1&gt;It </w:t>
              </w:r>
              <w:proofErr w:type="gramStart"/>
              <w:r w:rsidRPr="00FC26CD">
                <w:rPr>
                  <w:rFonts w:ascii="CiscoSansTT" w:hAnsi="CiscoSansTT" w:cs="CiscoSansTT"/>
                  <w:sz w:val="20"/>
                </w:rPr>
                <w:t>works!&lt;</w:t>
              </w:r>
              <w:proofErr w:type="gramEnd"/>
              <w:r w:rsidRPr="00FC26CD">
                <w:rPr>
                  <w:rFonts w:ascii="CiscoSansTT" w:hAnsi="CiscoSansTT" w:cs="CiscoSansTT"/>
                  <w:sz w:val="20"/>
                </w:rPr>
                <w:t>/h1&gt;</w:t>
              </w:r>
            </w:ins>
          </w:p>
          <w:p w14:paraId="7CDF5E41" w14:textId="77777777" w:rsidR="00522EAD" w:rsidRPr="00FC26CD" w:rsidRDefault="00522EAD" w:rsidP="00C3682D">
            <w:pPr>
              <w:pStyle w:val="dC-CommandLine"/>
              <w:rPr>
                <w:ins w:id="405" w:author="Lei Tian (letian)" w:date="2019-05-08T23:23:00Z"/>
                <w:rFonts w:ascii="CiscoSansTT" w:hAnsi="CiscoSansTT" w:cs="CiscoSansTT"/>
                <w:sz w:val="20"/>
              </w:rPr>
            </w:pPr>
            <w:ins w:id="406" w:author="Lei Tian (letian)" w:date="2019-05-08T23:23:00Z">
              <w:r w:rsidRPr="00FC26CD">
                <w:rPr>
                  <w:rFonts w:ascii="CiscoSansTT" w:hAnsi="CiscoSansTT" w:cs="CiscoSansTT"/>
                  <w:sz w:val="20"/>
                </w:rPr>
                <w:t xml:space="preserve">&lt;p&gt; </w:t>
              </w:r>
              <w:r w:rsidRPr="00FC26CD">
                <w:rPr>
                  <w:rFonts w:ascii="CiscoSansTT" w:hAnsi="CiscoSansTT" w:cs="CiscoSansTT"/>
                  <w:sz w:val="20"/>
                  <w:highlight w:val="red"/>
                </w:rPr>
                <w:t>Server-3 172.21.140.11</w:t>
              </w:r>
              <w:r w:rsidRPr="00FC26CD">
                <w:rPr>
                  <w:rFonts w:ascii="CiscoSansTT" w:hAnsi="CiscoSansTT" w:cs="CiscoSansTT"/>
                  <w:sz w:val="20"/>
                </w:rPr>
                <w:t xml:space="preserve"> &lt;/p&gt;</w:t>
              </w:r>
            </w:ins>
          </w:p>
          <w:p w14:paraId="202FE28B" w14:textId="77777777" w:rsidR="00522EAD" w:rsidRPr="00FC26CD" w:rsidRDefault="00522EAD" w:rsidP="00C3682D">
            <w:pPr>
              <w:pStyle w:val="dC-CommandLine"/>
              <w:rPr>
                <w:ins w:id="407" w:author="Lei Tian (letian)" w:date="2019-05-08T23:23:00Z"/>
                <w:rFonts w:ascii="CiscoSansTT" w:hAnsi="CiscoSansTT" w:cs="CiscoSansTT"/>
                <w:sz w:val="20"/>
              </w:rPr>
            </w:pPr>
            <w:ins w:id="408" w:author="Lei Tian (letian)" w:date="2019-05-08T23:23:00Z">
              <w:r w:rsidRPr="00FC26CD">
                <w:rPr>
                  <w:rFonts w:ascii="CiscoSansTT" w:hAnsi="CiscoSansTT" w:cs="CiscoSansTT"/>
                  <w:sz w:val="20"/>
                </w:rPr>
                <w:t xml:space="preserve">&lt;p&gt;This is the default web page for this </w:t>
              </w:r>
              <w:proofErr w:type="gramStart"/>
              <w:r w:rsidRPr="00FC26CD">
                <w:rPr>
                  <w:rFonts w:ascii="CiscoSansTT" w:hAnsi="CiscoSansTT" w:cs="CiscoSansTT"/>
                  <w:sz w:val="20"/>
                </w:rPr>
                <w:t>server.&lt;</w:t>
              </w:r>
              <w:proofErr w:type="gramEnd"/>
              <w:r w:rsidRPr="00FC26CD">
                <w:rPr>
                  <w:rFonts w:ascii="CiscoSansTT" w:hAnsi="CiscoSansTT" w:cs="CiscoSansTT"/>
                  <w:sz w:val="20"/>
                </w:rPr>
                <w:t>/p&gt;</w:t>
              </w:r>
            </w:ins>
          </w:p>
          <w:p w14:paraId="6812BCF2" w14:textId="77777777" w:rsidR="00522EAD" w:rsidRPr="00FC26CD" w:rsidRDefault="00522EAD" w:rsidP="00C3682D">
            <w:pPr>
              <w:pStyle w:val="dC-CommandLine"/>
              <w:rPr>
                <w:ins w:id="409" w:author="Lei Tian (letian)" w:date="2019-05-08T23:23:00Z"/>
                <w:rFonts w:ascii="CiscoSansTT" w:hAnsi="CiscoSansTT" w:cs="CiscoSansTT"/>
                <w:sz w:val="20"/>
              </w:rPr>
            </w:pPr>
            <w:ins w:id="410" w:author="Lei Tian (letian)" w:date="2019-05-08T23:23:00Z">
              <w:r w:rsidRPr="00FC26CD">
                <w:rPr>
                  <w:rFonts w:ascii="CiscoSansTT" w:hAnsi="CiscoSansTT" w:cs="CiscoSansTT"/>
                  <w:sz w:val="20"/>
                </w:rPr>
                <w:lastRenderedPageBreak/>
                <w:t xml:space="preserve">&lt;p&gt;The web server software is running but no content has been added, </w:t>
              </w:r>
              <w:proofErr w:type="gramStart"/>
              <w:r w:rsidRPr="00FC26CD">
                <w:rPr>
                  <w:rFonts w:ascii="CiscoSansTT" w:hAnsi="CiscoSansTT" w:cs="CiscoSansTT"/>
                  <w:sz w:val="20"/>
                </w:rPr>
                <w:t>yet.&lt;</w:t>
              </w:r>
              <w:proofErr w:type="gramEnd"/>
              <w:r w:rsidRPr="00FC26CD">
                <w:rPr>
                  <w:rFonts w:ascii="CiscoSansTT" w:hAnsi="CiscoSansTT" w:cs="CiscoSansTT"/>
                  <w:sz w:val="20"/>
                </w:rPr>
                <w:t>/p&gt;</w:t>
              </w:r>
            </w:ins>
          </w:p>
          <w:p w14:paraId="31E77093" w14:textId="77777777" w:rsidR="00522EAD" w:rsidRPr="00FC26CD" w:rsidRDefault="00522EAD" w:rsidP="00C3682D">
            <w:pPr>
              <w:pStyle w:val="dC-CommandLine"/>
              <w:rPr>
                <w:ins w:id="411" w:author="Lei Tian (letian)" w:date="2019-05-08T23:23:00Z"/>
                <w:rFonts w:ascii="CiscoSansTT" w:hAnsi="CiscoSansTT" w:cs="CiscoSansTT"/>
                <w:sz w:val="20"/>
              </w:rPr>
            </w:pPr>
            <w:ins w:id="412" w:author="Lei Tian (letian)" w:date="2019-05-08T23:23:00Z">
              <w:r w:rsidRPr="00FC26CD">
                <w:rPr>
                  <w:rFonts w:ascii="CiscoSansTT" w:hAnsi="CiscoSansTT" w:cs="CiscoSansTT"/>
                  <w:sz w:val="20"/>
                </w:rPr>
                <w:t>&lt;/body&gt;&lt;/html&gt;</w:t>
              </w:r>
            </w:ins>
          </w:p>
          <w:p w14:paraId="16D67705" w14:textId="77777777" w:rsidR="00522EAD" w:rsidRPr="00FC26CD" w:rsidRDefault="00522EAD" w:rsidP="00C3682D">
            <w:pPr>
              <w:pStyle w:val="dC-CommandLine"/>
              <w:rPr>
                <w:ins w:id="413" w:author="Lei Tian (letian)" w:date="2019-05-08T23:23:00Z"/>
                <w:rFonts w:ascii="CiscoSansTT" w:hAnsi="CiscoSansTT" w:cs="CiscoSansTT"/>
                <w:sz w:val="20"/>
              </w:rPr>
            </w:pPr>
            <w:ins w:id="414" w:author="Lei Tian (letian)" w:date="2019-05-08T23:23:00Z">
              <w:r w:rsidRPr="00FC26CD">
                <w:rPr>
                  <w:rFonts w:ascii="CiscoSansTT" w:hAnsi="CiscoSansTT" w:cs="CiscoSansTT"/>
                  <w:sz w:val="20"/>
                </w:rPr>
                <w:t xml:space="preserve">[root@server-4 </w:t>
              </w:r>
              <w:proofErr w:type="gramStart"/>
              <w:r w:rsidRPr="00FC26CD">
                <w:rPr>
                  <w:rFonts w:ascii="CiscoSansTT" w:hAnsi="CiscoSansTT" w:cs="CiscoSansTT"/>
                  <w:sz w:val="20"/>
                </w:rPr>
                <w:t>~]#</w:t>
              </w:r>
              <w:proofErr w:type="gramEnd"/>
              <w:r w:rsidRPr="00FC26CD">
                <w:rPr>
                  <w:rFonts w:ascii="CiscoSansTT" w:hAnsi="CiscoSansTT" w:cs="CiscoSansTT"/>
                  <w:sz w:val="20"/>
                </w:rPr>
                <w:t xml:space="preserve"> </w:t>
              </w:r>
              <w:r w:rsidRPr="00FC26CD">
                <w:rPr>
                  <w:rFonts w:ascii="CiscoSansTT" w:hAnsi="CiscoSansTT" w:cs="CiscoSansTT"/>
                  <w:b/>
                  <w:sz w:val="20"/>
                </w:rPr>
                <w:t>curl http://172.21.140.100</w:t>
              </w:r>
            </w:ins>
          </w:p>
          <w:p w14:paraId="3CA0B676" w14:textId="77777777" w:rsidR="00522EAD" w:rsidRPr="00FC26CD" w:rsidRDefault="00522EAD" w:rsidP="00C3682D">
            <w:pPr>
              <w:pStyle w:val="dC-CommandLine"/>
              <w:rPr>
                <w:ins w:id="415" w:author="Lei Tian (letian)" w:date="2019-05-08T23:23:00Z"/>
                <w:rFonts w:ascii="CiscoSansTT" w:hAnsi="CiscoSansTT" w:cs="CiscoSansTT"/>
                <w:sz w:val="20"/>
              </w:rPr>
            </w:pPr>
            <w:ins w:id="416" w:author="Lei Tian (letian)" w:date="2019-05-08T23:23:00Z">
              <w:r w:rsidRPr="00FC26CD">
                <w:rPr>
                  <w:rFonts w:ascii="CiscoSansTT" w:hAnsi="CiscoSansTT" w:cs="CiscoSansTT"/>
                  <w:sz w:val="20"/>
                </w:rPr>
                <w:t xml:space="preserve">&lt;html&gt;&lt;body&gt;&lt;h1&gt;It </w:t>
              </w:r>
              <w:proofErr w:type="gramStart"/>
              <w:r w:rsidRPr="00FC26CD">
                <w:rPr>
                  <w:rFonts w:ascii="CiscoSansTT" w:hAnsi="CiscoSansTT" w:cs="CiscoSansTT"/>
                  <w:sz w:val="20"/>
                </w:rPr>
                <w:t>works!&lt;</w:t>
              </w:r>
              <w:proofErr w:type="gramEnd"/>
              <w:r w:rsidRPr="00FC26CD">
                <w:rPr>
                  <w:rFonts w:ascii="CiscoSansTT" w:hAnsi="CiscoSansTT" w:cs="CiscoSansTT"/>
                  <w:sz w:val="20"/>
                </w:rPr>
                <w:t>/h1&gt;</w:t>
              </w:r>
            </w:ins>
          </w:p>
          <w:p w14:paraId="7C8496D1" w14:textId="77777777" w:rsidR="00522EAD" w:rsidRPr="00FC26CD" w:rsidRDefault="00522EAD" w:rsidP="00C3682D">
            <w:pPr>
              <w:pStyle w:val="dC-CommandLine"/>
              <w:rPr>
                <w:ins w:id="417" w:author="Lei Tian (letian)" w:date="2019-05-08T23:23:00Z"/>
                <w:rFonts w:ascii="CiscoSansTT" w:hAnsi="CiscoSansTT" w:cs="CiscoSansTT"/>
                <w:sz w:val="20"/>
              </w:rPr>
            </w:pPr>
            <w:ins w:id="418" w:author="Lei Tian (letian)" w:date="2019-05-08T23:23:00Z">
              <w:r w:rsidRPr="00FC26CD">
                <w:rPr>
                  <w:rFonts w:ascii="CiscoSansTT" w:hAnsi="CiscoSansTT" w:cs="CiscoSansTT"/>
                  <w:sz w:val="20"/>
                </w:rPr>
                <w:t xml:space="preserve">&lt;p&gt; </w:t>
              </w:r>
              <w:r w:rsidRPr="00FC26CD">
                <w:rPr>
                  <w:rFonts w:ascii="CiscoSansTT" w:hAnsi="CiscoSansTT" w:cs="CiscoSansTT"/>
                  <w:sz w:val="20"/>
                  <w:highlight w:val="red"/>
                </w:rPr>
                <w:t>Server-4 172.21.141.11</w:t>
              </w:r>
              <w:r w:rsidRPr="00FC26CD">
                <w:rPr>
                  <w:rFonts w:ascii="CiscoSansTT" w:hAnsi="CiscoSansTT" w:cs="CiscoSansTT"/>
                  <w:sz w:val="20"/>
                </w:rPr>
                <w:t xml:space="preserve"> &lt;/p&gt;</w:t>
              </w:r>
            </w:ins>
          </w:p>
          <w:p w14:paraId="059ADAD9" w14:textId="77777777" w:rsidR="00522EAD" w:rsidRPr="00FC26CD" w:rsidRDefault="00522EAD" w:rsidP="00C3682D">
            <w:pPr>
              <w:pStyle w:val="dC-CommandLine"/>
              <w:rPr>
                <w:ins w:id="419" w:author="Lei Tian (letian)" w:date="2019-05-08T23:23:00Z"/>
                <w:rFonts w:ascii="CiscoSansTT" w:hAnsi="CiscoSansTT" w:cs="CiscoSansTT"/>
                <w:sz w:val="20"/>
              </w:rPr>
            </w:pPr>
            <w:ins w:id="420" w:author="Lei Tian (letian)" w:date="2019-05-08T23:23:00Z">
              <w:r w:rsidRPr="00FC26CD">
                <w:rPr>
                  <w:rFonts w:ascii="CiscoSansTT" w:hAnsi="CiscoSansTT" w:cs="CiscoSansTT"/>
                  <w:sz w:val="20"/>
                </w:rPr>
                <w:t xml:space="preserve">&lt;p&gt;This is the default web page for this </w:t>
              </w:r>
              <w:proofErr w:type="gramStart"/>
              <w:r w:rsidRPr="00FC26CD">
                <w:rPr>
                  <w:rFonts w:ascii="CiscoSansTT" w:hAnsi="CiscoSansTT" w:cs="CiscoSansTT"/>
                  <w:sz w:val="20"/>
                </w:rPr>
                <w:t>server.&lt;</w:t>
              </w:r>
              <w:proofErr w:type="gramEnd"/>
              <w:r w:rsidRPr="00FC26CD">
                <w:rPr>
                  <w:rFonts w:ascii="CiscoSansTT" w:hAnsi="CiscoSansTT" w:cs="CiscoSansTT"/>
                  <w:sz w:val="20"/>
                </w:rPr>
                <w:t>/p&gt;</w:t>
              </w:r>
            </w:ins>
          </w:p>
          <w:p w14:paraId="20CA6152" w14:textId="77777777" w:rsidR="00522EAD" w:rsidRPr="00FC26CD" w:rsidRDefault="00522EAD" w:rsidP="00C3682D">
            <w:pPr>
              <w:pStyle w:val="dC-CommandLine"/>
              <w:rPr>
                <w:ins w:id="421" w:author="Lei Tian (letian)" w:date="2019-05-08T23:23:00Z"/>
                <w:rFonts w:ascii="CiscoSansTT" w:hAnsi="CiscoSansTT" w:cs="CiscoSansTT"/>
                <w:sz w:val="20"/>
              </w:rPr>
            </w:pPr>
            <w:ins w:id="422" w:author="Lei Tian (letian)" w:date="2019-05-08T23:23:00Z">
              <w:r w:rsidRPr="00FC26CD">
                <w:rPr>
                  <w:rFonts w:ascii="CiscoSansTT" w:hAnsi="CiscoSansTT" w:cs="CiscoSansTT"/>
                  <w:sz w:val="20"/>
                </w:rPr>
                <w:t xml:space="preserve">&lt;p&gt;The web server software is running but no content has been added, </w:t>
              </w:r>
              <w:proofErr w:type="gramStart"/>
              <w:r w:rsidRPr="00FC26CD">
                <w:rPr>
                  <w:rFonts w:ascii="CiscoSansTT" w:hAnsi="CiscoSansTT" w:cs="CiscoSansTT"/>
                  <w:sz w:val="20"/>
                </w:rPr>
                <w:t>yet.&lt;</w:t>
              </w:r>
              <w:proofErr w:type="gramEnd"/>
              <w:r w:rsidRPr="00FC26CD">
                <w:rPr>
                  <w:rFonts w:ascii="CiscoSansTT" w:hAnsi="CiscoSansTT" w:cs="CiscoSansTT"/>
                  <w:sz w:val="20"/>
                </w:rPr>
                <w:t>/p&gt;</w:t>
              </w:r>
            </w:ins>
          </w:p>
          <w:p w14:paraId="0F0439E5" w14:textId="77777777" w:rsidR="00522EAD" w:rsidRPr="008C3C96" w:rsidRDefault="00522EAD" w:rsidP="00C3682D">
            <w:pPr>
              <w:pStyle w:val="dC-CommandLine"/>
              <w:rPr>
                <w:ins w:id="423" w:author="Lei Tian (letian)" w:date="2019-05-08T23:23:00Z"/>
                <w:rFonts w:ascii="CiscoSansTT" w:hAnsi="CiscoSansTT" w:cs="CiscoSansTT"/>
                <w:sz w:val="20"/>
              </w:rPr>
            </w:pPr>
            <w:ins w:id="424" w:author="Lei Tian (letian)" w:date="2019-05-08T23:23:00Z">
              <w:r w:rsidRPr="00FC26CD">
                <w:rPr>
                  <w:rFonts w:ascii="CiscoSansTT" w:hAnsi="CiscoSansTT" w:cs="CiscoSansTT"/>
                  <w:sz w:val="20"/>
                </w:rPr>
                <w:t>&lt;/body&gt;&lt;/html&gt;</w:t>
              </w:r>
            </w:ins>
          </w:p>
        </w:tc>
      </w:tr>
    </w:tbl>
    <w:p w14:paraId="64866ECF" w14:textId="77777777" w:rsidR="00522EAD" w:rsidRPr="008C3C96" w:rsidRDefault="00522EAD" w:rsidP="00522EAD">
      <w:pPr>
        <w:pStyle w:val="dC-Normal"/>
        <w:rPr>
          <w:ins w:id="425" w:author="Lei Tian (letian)" w:date="2019-05-08T23:23:00Z"/>
        </w:rPr>
      </w:pPr>
    </w:p>
    <w:p w14:paraId="1455EDEB" w14:textId="77777777" w:rsidR="00522EAD" w:rsidRDefault="00522EAD" w:rsidP="00522EAD">
      <w:pPr>
        <w:pStyle w:val="dC-Normal"/>
        <w:rPr>
          <w:ins w:id="426" w:author="Lei Tian (letian)" w:date="2019-05-08T23:23:00Z"/>
        </w:rPr>
      </w:pPr>
    </w:p>
    <w:p w14:paraId="3F95075E" w14:textId="77777777" w:rsidR="00522EAD" w:rsidRDefault="00522EAD" w:rsidP="00522EAD">
      <w:pPr>
        <w:pStyle w:val="dC-Normal"/>
        <w:rPr>
          <w:ins w:id="427" w:author="Lei Tian (letian)" w:date="2019-05-08T23:23:00Z"/>
        </w:rPr>
      </w:pPr>
    </w:p>
    <w:p w14:paraId="5348876D" w14:textId="77777777" w:rsidR="00522EAD" w:rsidRDefault="00522EAD" w:rsidP="00522EAD">
      <w:pPr>
        <w:pStyle w:val="dC-Normal"/>
        <w:rPr>
          <w:ins w:id="428" w:author="Lei Tian (letian)" w:date="2019-05-08T23:23:00Z"/>
        </w:rPr>
      </w:pPr>
    </w:p>
    <w:p w14:paraId="2080381E" w14:textId="77777777" w:rsidR="00522EAD" w:rsidRDefault="00522EAD" w:rsidP="00522EAD">
      <w:pPr>
        <w:pStyle w:val="dC-Normal"/>
        <w:rPr>
          <w:ins w:id="429" w:author="Lei Tian (letian)" w:date="2019-05-08T23:23:00Z"/>
        </w:rPr>
      </w:pPr>
    </w:p>
    <w:p w14:paraId="7BF71189" w14:textId="7B7C85E4" w:rsidR="001F368A" w:rsidRPr="008C3C96" w:rsidRDefault="001F368A" w:rsidP="001F368A">
      <w:pPr>
        <w:pStyle w:val="dC-H1"/>
        <w:rPr>
          <w:rFonts w:ascii="CiscoSansTT" w:hAnsi="CiscoSansTT" w:cs="CiscoSansTT"/>
        </w:rPr>
      </w:pPr>
      <w:r>
        <w:rPr>
          <w:rFonts w:ascii="CiscoSansTT" w:hAnsi="CiscoSansTT" w:cs="CiscoSansTT"/>
        </w:rPr>
        <w:t xml:space="preserve">Appendix </w:t>
      </w:r>
      <w:ins w:id="430" w:author="Lei Tian (letian)" w:date="2019-05-10T10:00:00Z">
        <w:r w:rsidR="00D5627D">
          <w:rPr>
            <w:rFonts w:ascii="CiscoSansTT" w:hAnsi="CiscoSansTT" w:cs="CiscoSansTT"/>
          </w:rPr>
          <w:t>B</w:t>
        </w:r>
      </w:ins>
      <w:del w:id="431" w:author="Lei Tian (letian)" w:date="2019-05-10T10:00:00Z">
        <w:r w:rsidDel="00D5627D">
          <w:rPr>
            <w:rFonts w:ascii="CiscoSansTT" w:hAnsi="CiscoSansTT" w:cs="CiscoSansTT"/>
          </w:rPr>
          <w:delText>A</w:delText>
        </w:r>
      </w:del>
      <w:r w:rsidRPr="008C3C96">
        <w:rPr>
          <w:rFonts w:ascii="CiscoSansTT" w:hAnsi="CiscoSansTT" w:cs="CiscoSansTT"/>
        </w:rPr>
        <w:t xml:space="preserve">: </w:t>
      </w:r>
      <w:bookmarkEnd w:id="97"/>
      <w:r w:rsidR="0083764E">
        <w:rPr>
          <w:rFonts w:ascii="CiscoSansTT" w:hAnsi="CiscoSansTT" w:cs="CiscoSansTT"/>
        </w:rPr>
        <w:t>Software compliance check and remediation</w:t>
      </w:r>
    </w:p>
    <w:p w14:paraId="5068BB91" w14:textId="77777777" w:rsidR="001F368A" w:rsidRPr="008C3C96" w:rsidRDefault="001F368A" w:rsidP="001F368A">
      <w:pPr>
        <w:rPr>
          <w:rFonts w:ascii="CiscoSansTT" w:hAnsi="CiscoSansTT" w:cs="CiscoSansTT"/>
        </w:rPr>
      </w:pPr>
    </w:p>
    <w:p w14:paraId="5CF07AD2" w14:textId="09F7DE43" w:rsidR="001F368A" w:rsidRPr="008C3C96" w:rsidRDefault="001F368A" w:rsidP="001F368A">
      <w:pPr>
        <w:rPr>
          <w:rFonts w:ascii="CiscoSansTT" w:hAnsi="CiscoSansTT" w:cs="CiscoSansTT"/>
        </w:rPr>
      </w:pPr>
      <w:r w:rsidRPr="008C3C96">
        <w:rPr>
          <w:rFonts w:ascii="CiscoSansTT" w:hAnsi="CiscoSansTT" w:cs="CiscoSansTT"/>
        </w:rPr>
        <w:t xml:space="preserve">In this section, </w:t>
      </w:r>
      <w:r w:rsidR="00941B7C">
        <w:rPr>
          <w:rFonts w:ascii="CiscoSansTT" w:hAnsi="CiscoSansTT" w:cs="CiscoSansTT"/>
        </w:rPr>
        <w:t>we</w:t>
      </w:r>
      <w:r w:rsidRPr="008C3C96">
        <w:rPr>
          <w:rFonts w:ascii="CiscoSansTT" w:hAnsi="CiscoSansTT" w:cs="CiscoSansTT"/>
        </w:rPr>
        <w:t xml:space="preserve"> will </w:t>
      </w:r>
      <w:r w:rsidR="0083764E">
        <w:rPr>
          <w:rFonts w:ascii="CiscoSansTT" w:hAnsi="CiscoSansTT" w:cs="CiscoSansTT"/>
        </w:rPr>
        <w:t xml:space="preserve">run software version compliance check using Ansible. For fabric switch that is not running on standard software version, </w:t>
      </w:r>
      <w:r w:rsidR="00941B7C">
        <w:rPr>
          <w:rFonts w:ascii="CiscoSansTT" w:hAnsi="CiscoSansTT" w:cs="CiscoSansTT"/>
        </w:rPr>
        <w:t>we</w:t>
      </w:r>
      <w:r w:rsidR="0083764E">
        <w:rPr>
          <w:rFonts w:ascii="CiscoSansTT" w:hAnsi="CiscoSansTT" w:cs="CiscoSansTT"/>
        </w:rPr>
        <w:t xml:space="preserve"> will perform software upgrade and bring all fabric switches in</w:t>
      </w:r>
      <w:r w:rsidR="00C72970">
        <w:rPr>
          <w:rFonts w:ascii="CiscoSansTT" w:hAnsi="CiscoSansTT" w:cs="CiscoSansTT"/>
        </w:rPr>
        <w:t>to</w:t>
      </w:r>
      <w:r w:rsidR="0083764E">
        <w:rPr>
          <w:rFonts w:ascii="CiscoSansTT" w:hAnsi="CiscoSansTT" w:cs="CiscoSansTT"/>
        </w:rPr>
        <w:t xml:space="preserve"> the standard version. </w:t>
      </w:r>
      <w:r w:rsidRPr="008C3C96">
        <w:rPr>
          <w:rFonts w:ascii="CiscoSansTT" w:hAnsi="CiscoSansTT" w:cs="CiscoSansTT"/>
        </w:rPr>
        <w:t xml:space="preserve"> </w:t>
      </w:r>
    </w:p>
    <w:p w14:paraId="10A4BFA1" w14:textId="07B18B0D" w:rsidR="001F368A" w:rsidRDefault="00941B7C" w:rsidP="001F368A">
      <w:pPr>
        <w:rPr>
          <w:rFonts w:ascii="CiscoSansTT" w:hAnsi="CiscoSansTT" w:cs="CiscoSansTT"/>
        </w:rPr>
      </w:pPr>
      <w:r>
        <w:rPr>
          <w:rFonts w:ascii="CiscoSansTT" w:hAnsi="CiscoSansTT" w:cs="CiscoSansTT"/>
        </w:rPr>
        <w:t xml:space="preserve">In this playbook, </w:t>
      </w:r>
      <w:r w:rsidR="006B40C1">
        <w:rPr>
          <w:rFonts w:ascii="CiscoSansTT" w:hAnsi="CiscoSansTT" w:cs="CiscoSansTT"/>
        </w:rPr>
        <w:t>we</w:t>
      </w:r>
      <w:r>
        <w:rPr>
          <w:rFonts w:ascii="CiscoSansTT" w:hAnsi="CiscoSansTT" w:cs="CiscoSansTT"/>
        </w:rPr>
        <w:t xml:space="preserve"> will </w:t>
      </w:r>
      <w:r w:rsidR="00AB5895">
        <w:rPr>
          <w:rFonts w:ascii="CiscoSansTT" w:hAnsi="CiscoSansTT" w:cs="CiscoSansTT"/>
        </w:rPr>
        <w:t xml:space="preserve">use </w:t>
      </w:r>
      <w:r w:rsidR="006B40C1">
        <w:rPr>
          <w:rFonts w:ascii="CiscoSansTT" w:hAnsi="CiscoSansTT" w:cs="CiscoSansTT"/>
        </w:rPr>
        <w:t>“</w:t>
      </w:r>
      <w:proofErr w:type="spellStart"/>
      <w:r w:rsidR="006B40C1">
        <w:rPr>
          <w:rFonts w:ascii="CiscoSansTT" w:hAnsi="CiscoSansTT" w:cs="CiscoSansTT"/>
        </w:rPr>
        <w:t>nxos_facts</w:t>
      </w:r>
      <w:proofErr w:type="spellEnd"/>
      <w:r w:rsidR="006B40C1">
        <w:rPr>
          <w:rFonts w:ascii="CiscoSansTT" w:hAnsi="CiscoSansTT" w:cs="CiscoSansTT"/>
        </w:rPr>
        <w:t xml:space="preserve">” to find the software version on each fabric switch. Then we will compare with standard software version, 7.0(3)I7(4) in this lab. For fabric switch that is not running on standard version, </w:t>
      </w:r>
      <w:r w:rsidR="003D1302">
        <w:rPr>
          <w:rFonts w:ascii="CiscoSansTT" w:hAnsi="CiscoSansTT" w:cs="CiscoSansTT"/>
        </w:rPr>
        <w:t xml:space="preserve">the playbook will </w:t>
      </w:r>
      <w:r w:rsidR="00111458">
        <w:rPr>
          <w:rFonts w:ascii="CiscoSansTT" w:hAnsi="CiscoSansTT" w:cs="CiscoSansTT"/>
        </w:rPr>
        <w:t xml:space="preserve">upgrade and reboot the switch. </w:t>
      </w:r>
    </w:p>
    <w:p w14:paraId="41302965" w14:textId="18772048" w:rsidR="00111458" w:rsidRDefault="00111458" w:rsidP="001F368A">
      <w:pPr>
        <w:rPr>
          <w:rFonts w:ascii="CiscoSansTT" w:hAnsi="CiscoSansTT" w:cs="CiscoSansTT"/>
          <w:b/>
        </w:rPr>
      </w:pPr>
      <w:r>
        <w:rPr>
          <w:rFonts w:ascii="CiscoSansTT" w:hAnsi="CiscoSansTT" w:cs="CiscoSansTT"/>
        </w:rPr>
        <w:t xml:space="preserve">On </w:t>
      </w:r>
      <w:r w:rsidRPr="00111458">
        <w:rPr>
          <w:rFonts w:ascii="CiscoSansTT" w:hAnsi="CiscoSansTT" w:cs="CiscoSansTT"/>
          <w:b/>
        </w:rPr>
        <w:t>Atom</w:t>
      </w:r>
      <w:r>
        <w:rPr>
          <w:rFonts w:ascii="CiscoSansTT" w:hAnsi="CiscoSansTT" w:cs="CiscoSansTT"/>
          <w:b/>
        </w:rPr>
        <w:t xml:space="preserve">, </w:t>
      </w:r>
      <w:r>
        <w:rPr>
          <w:rFonts w:ascii="CiscoSansTT" w:hAnsi="CiscoSansTT" w:cs="CiscoSansTT"/>
        </w:rPr>
        <w:t xml:space="preserve">open up the project folder “LTRDCN-1572” and create new file under “LTRDCN-1572”. Name the new file </w:t>
      </w:r>
      <w:r w:rsidRPr="00F51829">
        <w:rPr>
          <w:rFonts w:ascii="CiscoSansTT" w:hAnsi="CiscoSansTT" w:cs="CiscoSansTT"/>
          <w:b/>
        </w:rPr>
        <w:t>“</w:t>
      </w:r>
      <w:proofErr w:type="spellStart"/>
      <w:r w:rsidRPr="00F51829">
        <w:rPr>
          <w:rFonts w:ascii="CiscoSansTT" w:hAnsi="CiscoSansTT" w:cs="CiscoSansTT"/>
          <w:b/>
        </w:rPr>
        <w:t>code_upgrade.yml</w:t>
      </w:r>
      <w:proofErr w:type="spellEnd"/>
      <w:r w:rsidRPr="00F51829">
        <w:rPr>
          <w:rFonts w:ascii="CiscoSansTT" w:hAnsi="CiscoSansTT" w:cs="CiscoSansTT"/>
          <w:b/>
        </w:rPr>
        <w:t xml:space="preserve">”. </w:t>
      </w:r>
    </w:p>
    <w:tbl>
      <w:tblPr>
        <w:tblStyle w:val="TableGrid"/>
        <w:tblW w:w="0" w:type="auto"/>
        <w:tblBorders>
          <w:top w:val="single" w:sz="12" w:space="0" w:color="000000"/>
          <w:left w:val="single" w:sz="12" w:space="0" w:color="000000"/>
          <w:bottom w:val="single" w:sz="12" w:space="0" w:color="000000"/>
          <w:right w:val="single" w:sz="12" w:space="0" w:color="000000"/>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8996"/>
      </w:tblGrid>
      <w:tr w:rsidR="00F55636" w14:paraId="2BF2C3E5" w14:textId="77777777" w:rsidTr="00F55636">
        <w:tc>
          <w:tcPr>
            <w:tcW w:w="9016" w:type="dxa"/>
            <w:shd w:val="clear" w:color="auto" w:fill="F2F2F2" w:themeFill="background1" w:themeFillShade="F2"/>
          </w:tcPr>
          <w:p w14:paraId="53D7A7B0" w14:textId="77777777" w:rsidR="00EA7EE8" w:rsidRDefault="00EA7EE8" w:rsidP="00EA7EE8">
            <w:pPr>
              <w:pStyle w:val="dC-CommandLine"/>
            </w:pPr>
            <w:r>
              <w:t>---</w:t>
            </w:r>
          </w:p>
          <w:p w14:paraId="1348FB2F" w14:textId="77777777" w:rsidR="00EA7EE8" w:rsidRDefault="00EA7EE8" w:rsidP="00EA7EE8">
            <w:pPr>
              <w:pStyle w:val="dC-CommandLine"/>
            </w:pPr>
            <w:r>
              <w:t>#Appendix code upgrade</w:t>
            </w:r>
          </w:p>
          <w:p w14:paraId="71D8F14B" w14:textId="77777777" w:rsidR="00EA7EE8" w:rsidRDefault="00EA7EE8" w:rsidP="00EA7EE8">
            <w:pPr>
              <w:pStyle w:val="dC-CommandLine"/>
            </w:pPr>
            <w:r>
              <w:t xml:space="preserve">  - hosts: </w:t>
            </w:r>
            <w:proofErr w:type="gramStart"/>
            <w:r>
              <w:t>spine,leaf</w:t>
            </w:r>
            <w:proofErr w:type="gramEnd"/>
            <w:r>
              <w:t>,jinja2_leaf,jinja2_spine</w:t>
            </w:r>
          </w:p>
          <w:p w14:paraId="2AADC56E" w14:textId="77777777" w:rsidR="00EA7EE8" w:rsidRDefault="00EA7EE8" w:rsidP="00EA7EE8">
            <w:pPr>
              <w:pStyle w:val="dC-CommandLine"/>
            </w:pPr>
            <w:r>
              <w:t xml:space="preserve">    vars:</w:t>
            </w:r>
          </w:p>
          <w:p w14:paraId="677BD81D" w14:textId="77777777" w:rsidR="00EA7EE8" w:rsidRDefault="00EA7EE8" w:rsidP="00EA7EE8">
            <w:pPr>
              <w:pStyle w:val="dC-CommandLine"/>
            </w:pPr>
            <w:r>
              <w:t xml:space="preserve">      - standard: 7.0(3)I7(4)</w:t>
            </w:r>
          </w:p>
          <w:p w14:paraId="151EB17F" w14:textId="77777777" w:rsidR="00EA7EE8" w:rsidRDefault="00EA7EE8" w:rsidP="00EA7EE8">
            <w:pPr>
              <w:pStyle w:val="dC-CommandLine"/>
            </w:pPr>
            <w:r>
              <w:t xml:space="preserve">      - </w:t>
            </w:r>
            <w:proofErr w:type="spellStart"/>
            <w:r>
              <w:t>image_file</w:t>
            </w:r>
            <w:proofErr w:type="spellEnd"/>
            <w:r>
              <w:t>: nxos.7.0.3.I7.4.bin</w:t>
            </w:r>
          </w:p>
          <w:p w14:paraId="558C0A43" w14:textId="77777777" w:rsidR="00EA7EE8" w:rsidRDefault="00EA7EE8" w:rsidP="00EA7EE8">
            <w:pPr>
              <w:pStyle w:val="dC-CommandLine"/>
            </w:pPr>
            <w:r>
              <w:t xml:space="preserve">      - </w:t>
            </w:r>
            <w:proofErr w:type="spellStart"/>
            <w:r>
              <w:t>nxos_provider</w:t>
            </w:r>
            <w:proofErr w:type="spellEnd"/>
            <w:r>
              <w:t>:</w:t>
            </w:r>
          </w:p>
          <w:p w14:paraId="78727DDC" w14:textId="77777777" w:rsidR="00EA7EE8" w:rsidRDefault="00EA7EE8" w:rsidP="00EA7EE8">
            <w:pPr>
              <w:pStyle w:val="dC-CommandLine"/>
            </w:pPr>
            <w:r>
              <w:t xml:space="preserve">          username: "</w:t>
            </w:r>
            <w:proofErr w:type="gramStart"/>
            <w:r>
              <w:t>{{ user</w:t>
            </w:r>
            <w:proofErr w:type="gramEnd"/>
            <w:r>
              <w:t xml:space="preserve"> }}"</w:t>
            </w:r>
          </w:p>
          <w:p w14:paraId="5B5352BD" w14:textId="77777777" w:rsidR="00EA7EE8" w:rsidRDefault="00EA7EE8" w:rsidP="00EA7EE8">
            <w:pPr>
              <w:pStyle w:val="dC-CommandLine"/>
            </w:pPr>
            <w:r>
              <w:t xml:space="preserve">          password: "</w:t>
            </w:r>
            <w:proofErr w:type="gramStart"/>
            <w:r>
              <w:t xml:space="preserve">{{ </w:t>
            </w:r>
            <w:proofErr w:type="spellStart"/>
            <w:r>
              <w:t>pwd</w:t>
            </w:r>
            <w:proofErr w:type="spellEnd"/>
            <w:proofErr w:type="gramEnd"/>
            <w:r>
              <w:t xml:space="preserve"> }}"</w:t>
            </w:r>
          </w:p>
          <w:p w14:paraId="2699F334" w14:textId="77777777" w:rsidR="00EA7EE8" w:rsidRDefault="00EA7EE8" w:rsidP="00EA7EE8">
            <w:pPr>
              <w:pStyle w:val="dC-CommandLine"/>
            </w:pPr>
            <w:r>
              <w:t xml:space="preserve">          transport: </w:t>
            </w:r>
            <w:proofErr w:type="spellStart"/>
            <w:r>
              <w:t>network_cli</w:t>
            </w:r>
            <w:proofErr w:type="spellEnd"/>
          </w:p>
          <w:p w14:paraId="7B13E3DC" w14:textId="77777777" w:rsidR="00EA7EE8" w:rsidRDefault="00EA7EE8" w:rsidP="00EA7EE8">
            <w:pPr>
              <w:pStyle w:val="dC-CommandLine"/>
            </w:pPr>
            <w:r>
              <w:t xml:space="preserve">          timeout: 30</w:t>
            </w:r>
          </w:p>
          <w:p w14:paraId="4519642F" w14:textId="77777777" w:rsidR="00EA7EE8" w:rsidRDefault="00EA7EE8" w:rsidP="00EA7EE8">
            <w:pPr>
              <w:pStyle w:val="dC-CommandLine"/>
            </w:pPr>
            <w:r>
              <w:t xml:space="preserve">          host: "</w:t>
            </w:r>
            <w:proofErr w:type="gramStart"/>
            <w:r>
              <w:t xml:space="preserve">{{ </w:t>
            </w:r>
            <w:proofErr w:type="spellStart"/>
            <w:r>
              <w:t>inventory</w:t>
            </w:r>
            <w:proofErr w:type="gramEnd"/>
            <w:r>
              <w:t>_hostname</w:t>
            </w:r>
            <w:proofErr w:type="spellEnd"/>
            <w:r>
              <w:t xml:space="preserve"> }}"</w:t>
            </w:r>
          </w:p>
          <w:p w14:paraId="7A254340" w14:textId="77777777" w:rsidR="00EA7EE8" w:rsidRDefault="00EA7EE8" w:rsidP="00EA7EE8">
            <w:pPr>
              <w:pStyle w:val="dC-CommandLine"/>
            </w:pPr>
            <w:r>
              <w:t xml:space="preserve">    tasks:</w:t>
            </w:r>
          </w:p>
          <w:p w14:paraId="0291E8D6" w14:textId="77777777" w:rsidR="00EA7EE8" w:rsidRDefault="00EA7EE8" w:rsidP="00EA7EE8">
            <w:pPr>
              <w:pStyle w:val="dC-CommandLine"/>
            </w:pPr>
            <w:r>
              <w:t xml:space="preserve">      - name: "software </w:t>
            </w:r>
            <w:proofErr w:type="spellStart"/>
            <w:r>
              <w:t>complaince</w:t>
            </w:r>
            <w:proofErr w:type="spellEnd"/>
            <w:r>
              <w:t xml:space="preserve"> check"</w:t>
            </w:r>
          </w:p>
          <w:p w14:paraId="329E1383" w14:textId="77777777" w:rsidR="00EA7EE8" w:rsidRDefault="00EA7EE8" w:rsidP="00EA7EE8">
            <w:pPr>
              <w:pStyle w:val="dC-CommandLine"/>
            </w:pPr>
            <w:r>
              <w:t xml:space="preserve">        </w:t>
            </w:r>
            <w:proofErr w:type="spellStart"/>
            <w:r>
              <w:t>nxos_facts</w:t>
            </w:r>
            <w:proofErr w:type="spellEnd"/>
            <w:r>
              <w:t>:</w:t>
            </w:r>
          </w:p>
          <w:p w14:paraId="755F6427" w14:textId="77777777" w:rsidR="00EA7EE8" w:rsidRDefault="00EA7EE8" w:rsidP="00EA7EE8">
            <w:pPr>
              <w:pStyle w:val="dC-CommandLine"/>
            </w:pPr>
            <w:r>
              <w:t xml:space="preserve">          </w:t>
            </w:r>
            <w:proofErr w:type="spellStart"/>
            <w:r>
              <w:t>gather_subset</w:t>
            </w:r>
            <w:proofErr w:type="spellEnd"/>
            <w:r>
              <w:t>: all</w:t>
            </w:r>
          </w:p>
          <w:p w14:paraId="67921BA9" w14:textId="77777777" w:rsidR="00EA7EE8" w:rsidRDefault="00EA7EE8" w:rsidP="00EA7EE8">
            <w:pPr>
              <w:pStyle w:val="dC-CommandLine"/>
            </w:pPr>
            <w:r>
              <w:t xml:space="preserve">          provider: "{{</w:t>
            </w:r>
            <w:proofErr w:type="spellStart"/>
            <w:r>
              <w:t>nxos_provider</w:t>
            </w:r>
            <w:proofErr w:type="spellEnd"/>
            <w:r>
              <w:t>}}"</w:t>
            </w:r>
          </w:p>
          <w:p w14:paraId="6B3C0705" w14:textId="77777777" w:rsidR="00EA7EE8" w:rsidRDefault="00EA7EE8" w:rsidP="00EA7EE8">
            <w:pPr>
              <w:pStyle w:val="dC-CommandLine"/>
            </w:pPr>
            <w:r>
              <w:t xml:space="preserve">      - name: "change to standard code"</w:t>
            </w:r>
          </w:p>
          <w:p w14:paraId="78E648D8" w14:textId="77777777" w:rsidR="00EA7EE8" w:rsidRDefault="00EA7EE8" w:rsidP="00EA7EE8">
            <w:pPr>
              <w:pStyle w:val="dC-CommandLine"/>
            </w:pPr>
            <w:r>
              <w:t xml:space="preserve">        block:</w:t>
            </w:r>
          </w:p>
          <w:p w14:paraId="35857464" w14:textId="77777777" w:rsidR="00EA7EE8" w:rsidRDefault="00EA7EE8" w:rsidP="00EA7EE8">
            <w:pPr>
              <w:pStyle w:val="dC-CommandLine"/>
            </w:pPr>
            <w:r>
              <w:t xml:space="preserve">          - debug: msg="{{</w:t>
            </w:r>
            <w:proofErr w:type="spellStart"/>
            <w:r>
              <w:t>ansible_net_hostname</w:t>
            </w:r>
            <w:proofErr w:type="spellEnd"/>
            <w:r>
              <w:t>}} is not running standard {{standard}}"</w:t>
            </w:r>
          </w:p>
          <w:p w14:paraId="5BCEE5C9" w14:textId="77777777" w:rsidR="00EA7EE8" w:rsidRDefault="00EA7EE8" w:rsidP="00EA7EE8">
            <w:pPr>
              <w:pStyle w:val="dC-CommandLine"/>
            </w:pPr>
            <w:r>
              <w:t xml:space="preserve">          - </w:t>
            </w:r>
            <w:proofErr w:type="spellStart"/>
            <w:r>
              <w:t>nxos_feature</w:t>
            </w:r>
            <w:proofErr w:type="spellEnd"/>
            <w:r>
              <w:t>:</w:t>
            </w:r>
          </w:p>
          <w:p w14:paraId="2B523879" w14:textId="77777777" w:rsidR="00EA7EE8" w:rsidRDefault="00EA7EE8" w:rsidP="00EA7EE8">
            <w:pPr>
              <w:pStyle w:val="dC-CommandLine"/>
            </w:pPr>
            <w:r>
              <w:lastRenderedPageBreak/>
              <w:t xml:space="preserve">              feature: </w:t>
            </w:r>
            <w:proofErr w:type="spellStart"/>
            <w:r>
              <w:t>scp</w:t>
            </w:r>
            <w:proofErr w:type="spellEnd"/>
            <w:r>
              <w:t>-server</w:t>
            </w:r>
          </w:p>
          <w:p w14:paraId="0C4D3561" w14:textId="77777777" w:rsidR="00EA7EE8" w:rsidRDefault="00EA7EE8" w:rsidP="00EA7EE8">
            <w:pPr>
              <w:pStyle w:val="dC-CommandLine"/>
            </w:pPr>
            <w:r>
              <w:t xml:space="preserve">              provider: "{{</w:t>
            </w:r>
            <w:proofErr w:type="spellStart"/>
            <w:r>
              <w:t>nxos_provider</w:t>
            </w:r>
            <w:proofErr w:type="spellEnd"/>
            <w:r>
              <w:t>}}"</w:t>
            </w:r>
          </w:p>
          <w:p w14:paraId="09057F4B" w14:textId="77777777" w:rsidR="00EA7EE8" w:rsidRDefault="00EA7EE8" w:rsidP="00EA7EE8">
            <w:pPr>
              <w:pStyle w:val="dC-CommandLine"/>
            </w:pPr>
            <w:r>
              <w:t xml:space="preserve">              state: enabled</w:t>
            </w:r>
          </w:p>
          <w:p w14:paraId="32F10470" w14:textId="77777777" w:rsidR="00EA7EE8" w:rsidRDefault="00EA7EE8" w:rsidP="00EA7EE8">
            <w:pPr>
              <w:pStyle w:val="dC-CommandLine"/>
            </w:pPr>
            <w:r>
              <w:t xml:space="preserve">          - name: "upload image file"</w:t>
            </w:r>
          </w:p>
          <w:p w14:paraId="63440C42" w14:textId="77777777" w:rsidR="00EA7EE8" w:rsidRDefault="00EA7EE8" w:rsidP="00EA7EE8">
            <w:pPr>
              <w:pStyle w:val="dC-CommandLine"/>
            </w:pPr>
            <w:r>
              <w:t xml:space="preserve">            </w:t>
            </w:r>
            <w:proofErr w:type="spellStart"/>
            <w:r>
              <w:t>nxos_file_copy</w:t>
            </w:r>
            <w:proofErr w:type="spellEnd"/>
            <w:r>
              <w:t>:</w:t>
            </w:r>
          </w:p>
          <w:p w14:paraId="44973C6F" w14:textId="77777777" w:rsidR="00EA7EE8" w:rsidRDefault="00EA7EE8" w:rsidP="00EA7EE8">
            <w:pPr>
              <w:pStyle w:val="dC-CommandLine"/>
            </w:pPr>
            <w:r>
              <w:t xml:space="preserve">              </w:t>
            </w:r>
            <w:proofErr w:type="spellStart"/>
            <w:r>
              <w:t>local_file</w:t>
            </w:r>
            <w:proofErr w:type="spellEnd"/>
            <w:r>
              <w:t>: "/root/downloads/{{</w:t>
            </w:r>
            <w:proofErr w:type="spellStart"/>
            <w:r>
              <w:t>image_file</w:t>
            </w:r>
            <w:proofErr w:type="spellEnd"/>
            <w:r>
              <w:t>}}"</w:t>
            </w:r>
          </w:p>
          <w:p w14:paraId="78F63CD9" w14:textId="77777777" w:rsidR="00EA7EE8" w:rsidRDefault="00EA7EE8" w:rsidP="00EA7EE8">
            <w:pPr>
              <w:pStyle w:val="dC-CommandLine"/>
            </w:pPr>
            <w:r>
              <w:t xml:space="preserve">              provider: "{{</w:t>
            </w:r>
            <w:proofErr w:type="spellStart"/>
            <w:r>
              <w:t>nxos_provider</w:t>
            </w:r>
            <w:proofErr w:type="spellEnd"/>
            <w:r>
              <w:t>}}"</w:t>
            </w:r>
          </w:p>
          <w:p w14:paraId="19893876" w14:textId="77777777" w:rsidR="00EA7EE8" w:rsidRDefault="00EA7EE8" w:rsidP="00EA7EE8">
            <w:pPr>
              <w:pStyle w:val="dC-CommandLine"/>
            </w:pPr>
            <w:r>
              <w:t xml:space="preserve">          - name: "change boot statement"</w:t>
            </w:r>
          </w:p>
          <w:p w14:paraId="4047C26F" w14:textId="77777777" w:rsidR="00EA7EE8" w:rsidRDefault="00EA7EE8" w:rsidP="00EA7EE8">
            <w:pPr>
              <w:pStyle w:val="dC-CommandLine"/>
            </w:pPr>
            <w:r>
              <w:t xml:space="preserve">            </w:t>
            </w:r>
            <w:proofErr w:type="spellStart"/>
            <w:r>
              <w:t>nxos_config</w:t>
            </w:r>
            <w:proofErr w:type="spellEnd"/>
            <w:r>
              <w:t>:</w:t>
            </w:r>
          </w:p>
          <w:p w14:paraId="1BFB05AD" w14:textId="77777777" w:rsidR="00EA7EE8" w:rsidRDefault="00EA7EE8" w:rsidP="00EA7EE8">
            <w:pPr>
              <w:pStyle w:val="dC-CommandLine"/>
            </w:pPr>
            <w:r>
              <w:t xml:space="preserve">              lines: boot </w:t>
            </w:r>
            <w:proofErr w:type="spellStart"/>
            <w:r>
              <w:t>nxos</w:t>
            </w:r>
            <w:proofErr w:type="spellEnd"/>
            <w:r>
              <w:t xml:space="preserve"> </w:t>
            </w:r>
            <w:proofErr w:type="spellStart"/>
            <w:proofErr w:type="gramStart"/>
            <w:r>
              <w:t>bootflash</w:t>
            </w:r>
            <w:proofErr w:type="spellEnd"/>
            <w:r>
              <w:t>:{</w:t>
            </w:r>
            <w:proofErr w:type="gramEnd"/>
            <w:r>
              <w:t>{</w:t>
            </w:r>
            <w:proofErr w:type="spellStart"/>
            <w:r>
              <w:t>image_file</w:t>
            </w:r>
            <w:proofErr w:type="spellEnd"/>
            <w:r>
              <w:t>}}</w:t>
            </w:r>
          </w:p>
          <w:p w14:paraId="0815802A" w14:textId="77777777" w:rsidR="00EA7EE8" w:rsidRDefault="00EA7EE8" w:rsidP="00EA7EE8">
            <w:pPr>
              <w:pStyle w:val="dC-CommandLine"/>
            </w:pPr>
            <w:r>
              <w:t xml:space="preserve">              </w:t>
            </w:r>
            <w:proofErr w:type="spellStart"/>
            <w:r>
              <w:t>save_when</w:t>
            </w:r>
            <w:proofErr w:type="spellEnd"/>
            <w:r>
              <w:t>: modified</w:t>
            </w:r>
          </w:p>
          <w:p w14:paraId="3BE27538" w14:textId="77777777" w:rsidR="00EA7EE8" w:rsidRDefault="00EA7EE8" w:rsidP="00EA7EE8">
            <w:pPr>
              <w:pStyle w:val="dC-CommandLine"/>
            </w:pPr>
            <w:r>
              <w:t xml:space="preserve">              provider: "{{</w:t>
            </w:r>
            <w:proofErr w:type="spellStart"/>
            <w:r>
              <w:t>nxos_provider</w:t>
            </w:r>
            <w:proofErr w:type="spellEnd"/>
            <w:r>
              <w:t>}}"</w:t>
            </w:r>
          </w:p>
          <w:p w14:paraId="79B7B464" w14:textId="77777777" w:rsidR="00EA7EE8" w:rsidRDefault="00EA7EE8" w:rsidP="00EA7EE8">
            <w:pPr>
              <w:pStyle w:val="dC-CommandLine"/>
            </w:pPr>
            <w:r>
              <w:t xml:space="preserve">          - name: "reload switch"</w:t>
            </w:r>
          </w:p>
          <w:p w14:paraId="1790525F" w14:textId="77777777" w:rsidR="00EA7EE8" w:rsidRDefault="00EA7EE8" w:rsidP="00EA7EE8">
            <w:pPr>
              <w:pStyle w:val="dC-CommandLine"/>
            </w:pPr>
            <w:r>
              <w:t xml:space="preserve">            </w:t>
            </w:r>
            <w:proofErr w:type="spellStart"/>
            <w:r>
              <w:t>ios_command</w:t>
            </w:r>
            <w:proofErr w:type="spellEnd"/>
            <w:r>
              <w:t>:</w:t>
            </w:r>
          </w:p>
          <w:p w14:paraId="16B4CBAC" w14:textId="77777777" w:rsidR="00EA7EE8" w:rsidRDefault="00EA7EE8" w:rsidP="00EA7EE8">
            <w:pPr>
              <w:pStyle w:val="dC-CommandLine"/>
            </w:pPr>
            <w:r>
              <w:t xml:space="preserve">              commands:</w:t>
            </w:r>
          </w:p>
          <w:p w14:paraId="30F65210" w14:textId="77777777" w:rsidR="00EA7EE8" w:rsidRDefault="00EA7EE8" w:rsidP="00EA7EE8">
            <w:pPr>
              <w:pStyle w:val="dC-CommandLine"/>
            </w:pPr>
            <w:r>
              <w:t xml:space="preserve">                - command: reload</w:t>
            </w:r>
          </w:p>
          <w:p w14:paraId="74B6FBB6" w14:textId="77777777" w:rsidR="00EA7EE8" w:rsidRDefault="00EA7EE8" w:rsidP="00EA7EE8">
            <w:pPr>
              <w:pStyle w:val="dC-CommandLine"/>
            </w:pPr>
            <w:r>
              <w:t xml:space="preserve">                  prompt: '(y/n)?'</w:t>
            </w:r>
          </w:p>
          <w:p w14:paraId="2AE37565" w14:textId="77777777" w:rsidR="00EA7EE8" w:rsidRDefault="00EA7EE8" w:rsidP="00EA7EE8">
            <w:pPr>
              <w:pStyle w:val="dC-CommandLine"/>
            </w:pPr>
            <w:r>
              <w:t xml:space="preserve">                  answer: 'y'</w:t>
            </w:r>
          </w:p>
          <w:p w14:paraId="731B7C54" w14:textId="77777777" w:rsidR="00EA7EE8" w:rsidRDefault="00EA7EE8" w:rsidP="00EA7EE8">
            <w:pPr>
              <w:pStyle w:val="dC-CommandLine"/>
            </w:pPr>
            <w:r>
              <w:t xml:space="preserve">              username: "</w:t>
            </w:r>
            <w:proofErr w:type="gramStart"/>
            <w:r>
              <w:t>{{ user</w:t>
            </w:r>
            <w:proofErr w:type="gramEnd"/>
            <w:r>
              <w:t xml:space="preserve"> }}"</w:t>
            </w:r>
          </w:p>
          <w:p w14:paraId="007D9E27" w14:textId="77777777" w:rsidR="00EA7EE8" w:rsidRDefault="00EA7EE8" w:rsidP="00EA7EE8">
            <w:pPr>
              <w:pStyle w:val="dC-CommandLine"/>
            </w:pPr>
            <w:r>
              <w:t xml:space="preserve">              password: "</w:t>
            </w:r>
            <w:proofErr w:type="gramStart"/>
            <w:r>
              <w:t xml:space="preserve">{{ </w:t>
            </w:r>
            <w:proofErr w:type="spellStart"/>
            <w:r>
              <w:t>pwd</w:t>
            </w:r>
            <w:proofErr w:type="spellEnd"/>
            <w:proofErr w:type="gramEnd"/>
            <w:r>
              <w:t xml:space="preserve"> }}"</w:t>
            </w:r>
          </w:p>
          <w:p w14:paraId="6E28E68D" w14:textId="77777777" w:rsidR="00EA7EE8" w:rsidRDefault="00EA7EE8" w:rsidP="00EA7EE8">
            <w:pPr>
              <w:pStyle w:val="dC-CommandLine"/>
            </w:pPr>
            <w:r>
              <w:t xml:space="preserve">        when: </w:t>
            </w:r>
            <w:proofErr w:type="spellStart"/>
            <w:r>
              <w:t>ansible_net_</w:t>
            </w:r>
            <w:proofErr w:type="gramStart"/>
            <w:r>
              <w:t>version</w:t>
            </w:r>
            <w:proofErr w:type="spellEnd"/>
            <w:r>
              <w:t xml:space="preserve"> !</w:t>
            </w:r>
            <w:proofErr w:type="gramEnd"/>
            <w:r>
              <w:t>= standard</w:t>
            </w:r>
          </w:p>
          <w:p w14:paraId="3221ABC1" w14:textId="77777777" w:rsidR="00EA7EE8" w:rsidRDefault="00EA7EE8" w:rsidP="00EA7EE8">
            <w:pPr>
              <w:pStyle w:val="dC-CommandLine"/>
            </w:pPr>
            <w:r>
              <w:t xml:space="preserve">        rescue:</w:t>
            </w:r>
          </w:p>
          <w:p w14:paraId="50C6EC25" w14:textId="77777777" w:rsidR="00EA7EE8" w:rsidRDefault="00EA7EE8" w:rsidP="00EA7EE8">
            <w:pPr>
              <w:pStyle w:val="dC-CommandLine"/>
            </w:pPr>
            <w:r>
              <w:t xml:space="preserve">          - debug:</w:t>
            </w:r>
          </w:p>
          <w:p w14:paraId="7A5E29E5" w14:textId="77777777" w:rsidR="00EA7EE8" w:rsidRDefault="00EA7EE8" w:rsidP="00EA7EE8">
            <w:pPr>
              <w:pStyle w:val="dC-CommandLine"/>
            </w:pPr>
            <w:r>
              <w:t xml:space="preserve">              msg: "{{</w:t>
            </w:r>
            <w:proofErr w:type="spellStart"/>
            <w:r>
              <w:t>ansible_net_hostname</w:t>
            </w:r>
            <w:proofErr w:type="spellEnd"/>
            <w:r>
              <w:t>}} is reloading"</w:t>
            </w:r>
          </w:p>
          <w:p w14:paraId="097A29F6" w14:textId="77777777" w:rsidR="00EA7EE8" w:rsidRDefault="00EA7EE8" w:rsidP="00EA7EE8">
            <w:pPr>
              <w:pStyle w:val="dC-CommandLine"/>
            </w:pPr>
            <w:r>
              <w:t xml:space="preserve">          - name: Wait </w:t>
            </w:r>
            <w:proofErr w:type="gramStart"/>
            <w:r>
              <w:t>For</w:t>
            </w:r>
            <w:proofErr w:type="gramEnd"/>
            <w:r>
              <w:t xml:space="preserve"> Device To Come Back Up</w:t>
            </w:r>
          </w:p>
          <w:p w14:paraId="2EA867E8" w14:textId="77777777" w:rsidR="00EA7EE8" w:rsidRDefault="00EA7EE8" w:rsidP="00EA7EE8">
            <w:pPr>
              <w:pStyle w:val="dC-CommandLine"/>
            </w:pPr>
            <w:r>
              <w:t xml:space="preserve">            </w:t>
            </w:r>
            <w:proofErr w:type="spellStart"/>
            <w:r>
              <w:t>wait_for</w:t>
            </w:r>
            <w:proofErr w:type="spellEnd"/>
            <w:r>
              <w:t>:</w:t>
            </w:r>
          </w:p>
          <w:p w14:paraId="0DA70933" w14:textId="77777777" w:rsidR="00EA7EE8" w:rsidRDefault="00EA7EE8" w:rsidP="00EA7EE8">
            <w:pPr>
              <w:pStyle w:val="dC-CommandLine"/>
            </w:pPr>
            <w:r>
              <w:t xml:space="preserve">              port: 22</w:t>
            </w:r>
          </w:p>
          <w:p w14:paraId="5C189BCE" w14:textId="77777777" w:rsidR="00EA7EE8" w:rsidRDefault="00EA7EE8" w:rsidP="00EA7EE8">
            <w:pPr>
              <w:pStyle w:val="dC-CommandLine"/>
            </w:pPr>
            <w:r>
              <w:t xml:space="preserve">              state: started</w:t>
            </w:r>
          </w:p>
          <w:p w14:paraId="371E031B" w14:textId="77777777" w:rsidR="00EA7EE8" w:rsidRDefault="00EA7EE8" w:rsidP="00EA7EE8">
            <w:pPr>
              <w:pStyle w:val="dC-CommandLine"/>
            </w:pPr>
            <w:r>
              <w:t xml:space="preserve">              timeout: 900</w:t>
            </w:r>
          </w:p>
          <w:p w14:paraId="1569F169" w14:textId="77777777" w:rsidR="00EA7EE8" w:rsidRDefault="00EA7EE8" w:rsidP="00EA7EE8">
            <w:pPr>
              <w:pStyle w:val="dC-CommandLine"/>
            </w:pPr>
            <w:r>
              <w:t xml:space="preserve">              delay: 60</w:t>
            </w:r>
          </w:p>
          <w:p w14:paraId="1C5F1161" w14:textId="77777777" w:rsidR="00EA7EE8" w:rsidRDefault="00EA7EE8" w:rsidP="00EA7EE8">
            <w:pPr>
              <w:pStyle w:val="dC-CommandLine"/>
            </w:pPr>
            <w:r>
              <w:t xml:space="preserve">              host: "</w:t>
            </w:r>
            <w:proofErr w:type="gramStart"/>
            <w:r>
              <w:t xml:space="preserve">{{ </w:t>
            </w:r>
            <w:proofErr w:type="spellStart"/>
            <w:r>
              <w:t>inventory</w:t>
            </w:r>
            <w:proofErr w:type="gramEnd"/>
            <w:r>
              <w:t>_hostname</w:t>
            </w:r>
            <w:proofErr w:type="spellEnd"/>
            <w:r>
              <w:t xml:space="preserve"> }}"</w:t>
            </w:r>
          </w:p>
          <w:p w14:paraId="062A6D9D" w14:textId="77777777" w:rsidR="00EA7EE8" w:rsidRDefault="00EA7EE8" w:rsidP="00EA7EE8">
            <w:pPr>
              <w:pStyle w:val="dC-CommandLine"/>
            </w:pPr>
            <w:r>
              <w:t xml:space="preserve">        always:</w:t>
            </w:r>
          </w:p>
          <w:p w14:paraId="24BBDC6E" w14:textId="77777777" w:rsidR="00EA7EE8" w:rsidRDefault="00EA7EE8" w:rsidP="00EA7EE8">
            <w:pPr>
              <w:pStyle w:val="dC-CommandLine"/>
            </w:pPr>
            <w:r>
              <w:t xml:space="preserve">          - debug:</w:t>
            </w:r>
          </w:p>
          <w:p w14:paraId="22B2444B" w14:textId="56042ADF" w:rsidR="00F55636" w:rsidRDefault="00EA7EE8" w:rsidP="00EA7EE8">
            <w:pPr>
              <w:pStyle w:val="dC-CommandLine"/>
            </w:pPr>
            <w:r>
              <w:t xml:space="preserve">              msg: "All devices are running {{standard}}"</w:t>
            </w:r>
          </w:p>
        </w:tc>
      </w:tr>
    </w:tbl>
    <w:p w14:paraId="2D1E3BFB" w14:textId="7D6071A7" w:rsidR="00F51829" w:rsidRDefault="00F51829" w:rsidP="001F368A">
      <w:pPr>
        <w:rPr>
          <w:rFonts w:ascii="CiscoSansTT" w:hAnsi="CiscoSansTT" w:cs="CiscoSansTT"/>
        </w:rPr>
      </w:pPr>
    </w:p>
    <w:p w14:paraId="77F51F68" w14:textId="2EC843D4" w:rsidR="00E84C80" w:rsidRDefault="00E84C80" w:rsidP="001F368A">
      <w:pPr>
        <w:rPr>
          <w:rFonts w:ascii="CiscoSansTT" w:hAnsi="CiscoSansTT" w:cs="CiscoSansTT"/>
        </w:rPr>
      </w:pPr>
      <w:r>
        <w:rPr>
          <w:rFonts w:ascii="CiscoSansTT" w:hAnsi="CiscoSansTT" w:cs="CiscoSansTT"/>
        </w:rPr>
        <w:t xml:space="preserve">On the Ansible server, run the playbook for software compliance check and code upgrade. </w:t>
      </w:r>
    </w:p>
    <w:p w14:paraId="53DEF58E" w14:textId="70207301" w:rsidR="00E763BD" w:rsidRDefault="00CF61EC" w:rsidP="00E763BD">
      <w:pPr>
        <w:pStyle w:val="dC-Note"/>
      </w:pPr>
      <w:r>
        <w:t>It is expected to see timeout error message when playbook reloads the switch.</w:t>
      </w:r>
    </w:p>
    <w:p w14:paraId="0C1B39AC" w14:textId="5587F50C" w:rsidR="00E84C80" w:rsidRPr="00CF61EC" w:rsidRDefault="00CF61EC" w:rsidP="00CF61EC">
      <w:pPr>
        <w:jc w:val="center"/>
        <w:rPr>
          <w:rFonts w:ascii="CiscoSansTT" w:hAnsi="CiscoSansTT" w:cs="CiscoSansTT"/>
          <w:lang w:val="en-US"/>
        </w:rPr>
      </w:pPr>
      <w:r>
        <w:rPr>
          <w:rFonts w:ascii="CiscoSansTT" w:hAnsi="CiscoSansTT" w:cs="CiscoSansTT"/>
          <w:noProof/>
          <w:lang w:val="en-US"/>
        </w:rPr>
        <w:lastRenderedPageBreak/>
        <w:drawing>
          <wp:inline distT="0" distB="0" distL="0" distR="0" wp14:anchorId="5BD0A64C" wp14:editId="2236558B">
            <wp:extent cx="5104737" cy="8629650"/>
            <wp:effectExtent l="0" t="0" r="127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appendix-1.jpg"/>
                    <pic:cNvPicPr/>
                  </pic:nvPicPr>
                  <pic:blipFill>
                    <a:blip r:embed="rId99"/>
                    <a:stretch>
                      <a:fillRect/>
                    </a:stretch>
                  </pic:blipFill>
                  <pic:spPr>
                    <a:xfrm>
                      <a:off x="0" y="0"/>
                      <a:ext cx="5106609" cy="8632815"/>
                    </a:xfrm>
                    <a:prstGeom prst="rect">
                      <a:avLst/>
                    </a:prstGeom>
                  </pic:spPr>
                </pic:pic>
              </a:graphicData>
            </a:graphic>
          </wp:inline>
        </w:drawing>
      </w:r>
    </w:p>
    <w:bookmarkEnd w:id="89"/>
    <w:p w14:paraId="6179F5B4" w14:textId="3E0B4C9E" w:rsidR="001F368A" w:rsidRPr="008C3C96" w:rsidRDefault="00E84C80" w:rsidP="001F368A">
      <w:pPr>
        <w:pStyle w:val="dC-Note"/>
        <w:rPr>
          <w:rFonts w:ascii="CiscoSansTT" w:hAnsi="CiscoSansTT" w:cs="CiscoSansTT"/>
        </w:rPr>
      </w:pPr>
      <w:r>
        <w:rPr>
          <w:rFonts w:ascii="CiscoSansTT" w:hAnsi="CiscoSansTT" w:cs="CiscoSansTT"/>
          <w:lang w:val="en-GB"/>
        </w:rPr>
        <w:t xml:space="preserve">Switch </w:t>
      </w:r>
      <w:r w:rsidR="001F368A" w:rsidRPr="008C3C96">
        <w:rPr>
          <w:rFonts w:ascii="CiscoSansTT" w:hAnsi="CiscoSansTT" w:cs="CiscoSansTT"/>
        </w:rPr>
        <w:t xml:space="preserve">will take 20 mins to bootup; up to this point, you have completed all tasks. </w:t>
      </w:r>
    </w:p>
    <w:p w14:paraId="1ED3DF9F" w14:textId="77777777" w:rsidR="001F368A" w:rsidRPr="008C3C96" w:rsidRDefault="001F368A" w:rsidP="001F368A">
      <w:pPr>
        <w:rPr>
          <w:rFonts w:ascii="CiscoSansTT" w:hAnsi="CiscoSansTT" w:cs="CiscoSansTT"/>
          <w:b/>
          <w:sz w:val="36"/>
        </w:rPr>
      </w:pPr>
    </w:p>
    <w:p w14:paraId="41369973" w14:textId="77777777" w:rsidR="001F368A" w:rsidRDefault="001F368A" w:rsidP="001F368A">
      <w:pPr>
        <w:pStyle w:val="dC-Normal"/>
      </w:pPr>
    </w:p>
    <w:p w14:paraId="66A99D94" w14:textId="77777777" w:rsidR="001F368A" w:rsidRDefault="001F368A" w:rsidP="001F368A">
      <w:pPr>
        <w:pStyle w:val="dC-Normal"/>
      </w:pPr>
    </w:p>
    <w:p w14:paraId="140F1793" w14:textId="77777777" w:rsidR="001F368A" w:rsidRDefault="001F368A" w:rsidP="001F368A">
      <w:pPr>
        <w:pStyle w:val="dC-Normal"/>
      </w:pPr>
    </w:p>
    <w:p w14:paraId="22082FF5" w14:textId="77777777" w:rsidR="001F368A" w:rsidRDefault="001F368A" w:rsidP="001F368A">
      <w:pPr>
        <w:pStyle w:val="dC-Normal"/>
      </w:pPr>
    </w:p>
    <w:p w14:paraId="2F247D68" w14:textId="77777777" w:rsidR="001F368A" w:rsidRPr="008C3C96" w:rsidRDefault="001F368A" w:rsidP="001F368A">
      <w:pPr>
        <w:rPr>
          <w:rFonts w:ascii="CiscoSansTT" w:hAnsi="CiscoSansTT" w:cs="CiscoSansTT"/>
          <w:b/>
          <w:sz w:val="36"/>
        </w:rPr>
      </w:pPr>
    </w:p>
    <w:p w14:paraId="25EBC97D" w14:textId="77777777" w:rsidR="001F368A" w:rsidRPr="001421DD" w:rsidRDefault="001F368A" w:rsidP="001F368A">
      <w:pPr>
        <w:jc w:val="both"/>
        <w:rPr>
          <w:rFonts w:ascii="CiscoSansTT" w:hAnsi="CiscoSansTT" w:cs="CiscoSansTT"/>
          <w:b/>
          <w:sz w:val="44"/>
        </w:rPr>
      </w:pPr>
    </w:p>
    <w:p w14:paraId="619D778E" w14:textId="41612098" w:rsidR="001F368A" w:rsidRPr="008E0451" w:rsidRDefault="001F368A" w:rsidP="001F368A">
      <w:pPr>
        <w:rPr>
          <w:rFonts w:ascii="CiscoSansTT" w:hAnsi="CiscoSansTT" w:cs="CiscoSansTT"/>
          <w:sz w:val="32"/>
        </w:rPr>
      </w:pPr>
      <w:r w:rsidRPr="008E0451">
        <w:rPr>
          <w:rFonts w:ascii="CiscoSansTT" w:hAnsi="CiscoSansTT" w:cs="CiscoSansTT"/>
          <w:b/>
          <w:sz w:val="48"/>
        </w:rPr>
        <w:t>Congratulation! You have completed the whole lab.</w:t>
      </w:r>
      <w:r w:rsidRPr="008E0451">
        <w:rPr>
          <w:rFonts w:ascii="CiscoSansTT" w:hAnsi="CiscoSansTT" w:cs="CiscoSansTT"/>
          <w:sz w:val="32"/>
        </w:rPr>
        <w:t xml:space="preserve"> </w:t>
      </w:r>
    </w:p>
    <w:sectPr w:rsidR="001F368A" w:rsidRPr="008E0451" w:rsidSect="005E3D82">
      <w:footerReference w:type="default" r:id="rId100"/>
      <w:pgSz w:w="11906" w:h="16838"/>
      <w:pgMar w:top="720" w:right="1440" w:bottom="1440" w:left="1440" w:header="708" w:footer="28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0A21AF1" w14:textId="77777777" w:rsidR="006A7133" w:rsidRDefault="006A7133" w:rsidP="005E3D82">
      <w:pPr>
        <w:spacing w:after="0" w:line="240" w:lineRule="auto"/>
      </w:pPr>
      <w:r>
        <w:separator/>
      </w:r>
    </w:p>
  </w:endnote>
  <w:endnote w:type="continuationSeparator" w:id="0">
    <w:p w14:paraId="222D7CD5" w14:textId="77777777" w:rsidR="006A7133" w:rsidRDefault="006A7133" w:rsidP="005E3D8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Black">
    <w:panose1 w:val="020B0A04020102020204"/>
    <w:charset w:val="00"/>
    <w:family w:val="swiss"/>
    <w:pitch w:val="variable"/>
    <w:sig w:usb0="A00002AF" w:usb1="400078FB" w:usb2="00000000" w:usb3="00000000" w:csb0="0000009F" w:csb1="00000000"/>
  </w:font>
  <w:font w:name="Calibri">
    <w:panose1 w:val="020F0502020204030204"/>
    <w:charset w:val="00"/>
    <w:family w:val="swiss"/>
    <w:pitch w:val="variable"/>
    <w:sig w:usb0="E0002AFF" w:usb1="C000247B" w:usb2="00000009" w:usb3="00000000" w:csb0="000001FF" w:csb1="00000000"/>
  </w:font>
  <w:font w:name="CiscoSansTT">
    <w:panose1 w:val="020B0503020201020303"/>
    <w:charset w:val="00"/>
    <w:family w:val="swiss"/>
    <w:pitch w:val="variable"/>
    <w:sig w:usb0="A00002FF" w:usb1="100078FB" w:usb2="00000008"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Consolas">
    <w:panose1 w:val="020B0609020204030204"/>
    <w:charset w:val="00"/>
    <w:family w:val="modern"/>
    <w:pitch w:val="fixed"/>
    <w:sig w:usb0="E10002FF" w:usb1="4000FCFF" w:usb2="00000009" w:usb3="00000000" w:csb0="0000019F" w:csb1="00000000"/>
  </w:font>
  <w:font w:name="Courier">
    <w:panose1 w:val="00000000000000000000"/>
    <w:charset w:val="00"/>
    <w:family w:val="auto"/>
    <w:pitch w:val="variable"/>
    <w:sig w:usb0="00000003" w:usb1="00000000" w:usb2="00000000" w:usb3="00000000" w:csb0="00000003" w:csb1="00000000"/>
  </w:font>
  <w:font w:name="Times">
    <w:panose1 w:val="00000500000000020000"/>
    <w:charset w:val="00"/>
    <w:family w:val="auto"/>
    <w:pitch w:val="variable"/>
    <w:sig w:usb0="E00002FF" w:usb1="5000205A" w:usb2="00000000" w:usb3="00000000" w:csb0="0000019F" w:csb1="00000000"/>
  </w:font>
  <w:font w:name="Helvetica">
    <w:panose1 w:val="00000000000000000000"/>
    <w:charset w:val="00"/>
    <w:family w:val="auto"/>
    <w:pitch w:val="variable"/>
    <w:sig w:usb0="E00002FF" w:usb1="5000785B"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SimSun">
    <w:altName w:val="宋体"/>
    <w:panose1 w:val="02010600030101010101"/>
    <w:charset w:val="86"/>
    <w:family w:val="auto"/>
    <w:pitch w:val="variable"/>
    <w:sig w:usb0="00000003" w:usb1="288F0000" w:usb2="00000016" w:usb3="00000000" w:csb0="00040001" w:csb1="00000000"/>
  </w:font>
  <w:font w:name="calibiri">
    <w:altName w:val="Times New Roman"/>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36494302"/>
      <w:docPartObj>
        <w:docPartGallery w:val="Page Numbers (Bottom of Page)"/>
        <w:docPartUnique/>
      </w:docPartObj>
    </w:sdtPr>
    <w:sdtEndPr>
      <w:rPr>
        <w:color w:val="7F7F7F" w:themeColor="background1" w:themeShade="7F"/>
        <w:spacing w:val="60"/>
      </w:rPr>
    </w:sdtEndPr>
    <w:sdtContent>
      <w:p w14:paraId="13462E9F" w14:textId="243F5D71" w:rsidR="00C3682D" w:rsidRDefault="00C3682D">
        <w:pPr>
          <w:pStyle w:val="Footer"/>
          <w:pBdr>
            <w:top w:val="single" w:sz="4" w:space="1" w:color="D9D9D9" w:themeColor="background1" w:themeShade="D9"/>
          </w:pBdr>
          <w:jc w:val="right"/>
        </w:pPr>
        <w:r>
          <w:rPr>
            <w:noProof/>
            <w:lang w:val="en-US"/>
          </w:rPr>
          <w:drawing>
            <wp:anchor distT="0" distB="0" distL="114300" distR="114300" simplePos="0" relativeHeight="251658240" behindDoc="0" locked="0" layoutInCell="1" allowOverlap="1" wp14:anchorId="116FE940" wp14:editId="04D4FC04">
              <wp:simplePos x="0" y="0"/>
              <wp:positionH relativeFrom="margin">
                <wp:posOffset>-458470</wp:posOffset>
              </wp:positionH>
              <wp:positionV relativeFrom="margin">
                <wp:posOffset>9464040</wp:posOffset>
              </wp:positionV>
              <wp:extent cx="1233543" cy="426720"/>
              <wp:effectExtent l="0" t="0" r="508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Lst>
                      </a:blip>
                      <a:stretch>
                        <a:fillRect/>
                      </a:stretch>
                    </pic:blipFill>
                    <pic:spPr>
                      <a:xfrm>
                        <a:off x="0" y="0"/>
                        <a:ext cx="1233543" cy="426720"/>
                      </a:xfrm>
                      <a:prstGeom prst="rect">
                        <a:avLst/>
                      </a:prstGeom>
                    </pic:spPr>
                  </pic:pic>
                </a:graphicData>
              </a:graphic>
            </wp:anchor>
          </w:drawing>
        </w:r>
        <w:r>
          <w:fldChar w:fldCharType="begin"/>
        </w:r>
        <w:r>
          <w:instrText xml:space="preserve"> PAGE   \* MERGEFORMAT </w:instrText>
        </w:r>
        <w:r>
          <w:fldChar w:fldCharType="separate"/>
        </w:r>
        <w:r>
          <w:rPr>
            <w:noProof/>
          </w:rPr>
          <w:t>1</w:t>
        </w:r>
        <w:r>
          <w:rPr>
            <w:noProof/>
          </w:rPr>
          <w:fldChar w:fldCharType="end"/>
        </w:r>
        <w:r>
          <w:t xml:space="preserve"> | </w:t>
        </w:r>
        <w:r>
          <w:rPr>
            <w:color w:val="7F7F7F" w:themeColor="background1" w:themeShade="7F"/>
            <w:spacing w:val="60"/>
          </w:rPr>
          <w:t>Page</w:t>
        </w:r>
      </w:p>
    </w:sdtContent>
  </w:sdt>
  <w:p w14:paraId="19488F7D" w14:textId="7CA1E01B" w:rsidR="00C3682D" w:rsidRDefault="00C3682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6676C41" w14:textId="77777777" w:rsidR="006A7133" w:rsidRDefault="006A7133" w:rsidP="005E3D82">
      <w:pPr>
        <w:spacing w:after="0" w:line="240" w:lineRule="auto"/>
      </w:pPr>
      <w:r>
        <w:separator/>
      </w:r>
    </w:p>
  </w:footnote>
  <w:footnote w:type="continuationSeparator" w:id="0">
    <w:p w14:paraId="35927986" w14:textId="77777777" w:rsidR="006A7133" w:rsidRDefault="006A7133" w:rsidP="005E3D8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5" type="#_x0000_t75" style="width:2in;height:2in" o:bullet="t">
        <v:imagedata r:id="rId1" o:title="MC900442164[1]"/>
      </v:shape>
    </w:pict>
  </w:numPicBullet>
  <w:abstractNum w:abstractNumId="0" w15:restartNumberingAfterBreak="0">
    <w:nsid w:val="01960BC1"/>
    <w:multiLevelType w:val="hybridMultilevel"/>
    <w:tmpl w:val="D7D22C7A"/>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1" w15:restartNumberingAfterBreak="0">
    <w:nsid w:val="07C66C39"/>
    <w:multiLevelType w:val="hybridMultilevel"/>
    <w:tmpl w:val="25C672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A2321F7"/>
    <w:multiLevelType w:val="hybridMultilevel"/>
    <w:tmpl w:val="F594E8D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B7F275E"/>
    <w:multiLevelType w:val="hybridMultilevel"/>
    <w:tmpl w:val="01E4C0F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 w15:restartNumberingAfterBreak="0">
    <w:nsid w:val="0E3662E5"/>
    <w:multiLevelType w:val="hybridMultilevel"/>
    <w:tmpl w:val="4BFC79F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101A78FA"/>
    <w:multiLevelType w:val="hybridMultilevel"/>
    <w:tmpl w:val="7BD0807C"/>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 w15:restartNumberingAfterBreak="0">
    <w:nsid w:val="1466398A"/>
    <w:multiLevelType w:val="hybridMultilevel"/>
    <w:tmpl w:val="48F2E6E8"/>
    <w:lvl w:ilvl="0" w:tplc="DD4C6908">
      <w:start w:val="1"/>
      <w:numFmt w:val="bullet"/>
      <w:lvlText w:val=""/>
      <w:lvlJc w:val="left"/>
      <w:pPr>
        <w:ind w:left="720" w:hanging="360"/>
      </w:pPr>
      <w:rPr>
        <w:rFonts w:ascii="Symbol" w:hAnsi="Symbol" w:hint="default"/>
      </w:rPr>
    </w:lvl>
    <w:lvl w:ilvl="1" w:tplc="C76CEC7A">
      <w:start w:val="1"/>
      <w:numFmt w:val="bullet"/>
      <w:lvlText w:val="o"/>
      <w:lvlJc w:val="left"/>
      <w:pPr>
        <w:ind w:left="1440" w:hanging="360"/>
      </w:pPr>
      <w:rPr>
        <w:rFonts w:ascii="Courier New" w:hAnsi="Courier New" w:hint="default"/>
      </w:rPr>
    </w:lvl>
    <w:lvl w:ilvl="2" w:tplc="CDBC3860">
      <w:start w:val="1"/>
      <w:numFmt w:val="bullet"/>
      <w:lvlText w:val=""/>
      <w:lvlJc w:val="left"/>
      <w:pPr>
        <w:ind w:left="2160" w:hanging="360"/>
      </w:pPr>
      <w:rPr>
        <w:rFonts w:ascii="Symbol" w:hAnsi="Symbol" w:hint="default"/>
      </w:rPr>
    </w:lvl>
    <w:lvl w:ilvl="3" w:tplc="36522FBC">
      <w:start w:val="1"/>
      <w:numFmt w:val="bullet"/>
      <w:lvlText w:val=""/>
      <w:lvlJc w:val="left"/>
      <w:pPr>
        <w:ind w:left="2880" w:hanging="360"/>
      </w:pPr>
      <w:rPr>
        <w:rFonts w:ascii="Symbol" w:hAnsi="Symbol" w:hint="default"/>
      </w:rPr>
    </w:lvl>
    <w:lvl w:ilvl="4" w:tplc="CDC47DAA">
      <w:start w:val="1"/>
      <w:numFmt w:val="bullet"/>
      <w:lvlText w:val="o"/>
      <w:lvlJc w:val="left"/>
      <w:pPr>
        <w:ind w:left="3600" w:hanging="360"/>
      </w:pPr>
      <w:rPr>
        <w:rFonts w:ascii="Courier New" w:hAnsi="Courier New" w:hint="default"/>
      </w:rPr>
    </w:lvl>
    <w:lvl w:ilvl="5" w:tplc="658C45BA">
      <w:start w:val="1"/>
      <w:numFmt w:val="bullet"/>
      <w:lvlText w:val=""/>
      <w:lvlJc w:val="left"/>
      <w:pPr>
        <w:ind w:left="4320" w:hanging="360"/>
      </w:pPr>
      <w:rPr>
        <w:rFonts w:ascii="Wingdings" w:hAnsi="Wingdings" w:hint="default"/>
      </w:rPr>
    </w:lvl>
    <w:lvl w:ilvl="6" w:tplc="43544A96">
      <w:start w:val="1"/>
      <w:numFmt w:val="bullet"/>
      <w:lvlText w:val=""/>
      <w:lvlJc w:val="left"/>
      <w:pPr>
        <w:ind w:left="5040" w:hanging="360"/>
      </w:pPr>
      <w:rPr>
        <w:rFonts w:ascii="Symbol" w:hAnsi="Symbol" w:hint="default"/>
      </w:rPr>
    </w:lvl>
    <w:lvl w:ilvl="7" w:tplc="D86E78DC">
      <w:start w:val="1"/>
      <w:numFmt w:val="bullet"/>
      <w:lvlText w:val="o"/>
      <w:lvlJc w:val="left"/>
      <w:pPr>
        <w:ind w:left="5760" w:hanging="360"/>
      </w:pPr>
      <w:rPr>
        <w:rFonts w:ascii="Courier New" w:hAnsi="Courier New" w:hint="default"/>
      </w:rPr>
    </w:lvl>
    <w:lvl w:ilvl="8" w:tplc="160C2100">
      <w:start w:val="1"/>
      <w:numFmt w:val="bullet"/>
      <w:lvlText w:val=""/>
      <w:lvlJc w:val="left"/>
      <w:pPr>
        <w:ind w:left="6480" w:hanging="360"/>
      </w:pPr>
      <w:rPr>
        <w:rFonts w:ascii="Wingdings" w:hAnsi="Wingdings" w:hint="default"/>
      </w:rPr>
    </w:lvl>
  </w:abstractNum>
  <w:abstractNum w:abstractNumId="7" w15:restartNumberingAfterBreak="0">
    <w:nsid w:val="15A3515A"/>
    <w:multiLevelType w:val="singleLevel"/>
    <w:tmpl w:val="13C61B0C"/>
    <w:lvl w:ilvl="0">
      <w:start w:val="1"/>
      <w:numFmt w:val="none"/>
      <w:pStyle w:val="Question"/>
      <w:lvlText w:val="Q."/>
      <w:lvlJc w:val="left"/>
      <w:pPr>
        <w:tabs>
          <w:tab w:val="num" w:pos="360"/>
        </w:tabs>
        <w:ind w:left="360" w:hanging="360"/>
      </w:pPr>
      <w:rPr>
        <w:rFonts w:ascii="Arial" w:hAnsi="Arial" w:hint="default"/>
        <w:b/>
        <w:i w:val="0"/>
        <w:sz w:val="18"/>
      </w:rPr>
    </w:lvl>
  </w:abstractNum>
  <w:abstractNum w:abstractNumId="8" w15:restartNumberingAfterBreak="0">
    <w:nsid w:val="1DA9201E"/>
    <w:multiLevelType w:val="hybridMultilevel"/>
    <w:tmpl w:val="AF04B68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9" w15:restartNumberingAfterBreak="0">
    <w:nsid w:val="20D13B14"/>
    <w:multiLevelType w:val="hybridMultilevel"/>
    <w:tmpl w:val="F31C193C"/>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10" w15:restartNumberingAfterBreak="0">
    <w:nsid w:val="21200590"/>
    <w:multiLevelType w:val="hybridMultilevel"/>
    <w:tmpl w:val="45427BE4"/>
    <w:lvl w:ilvl="0" w:tplc="BDDC1B50">
      <w:start w:val="1"/>
      <w:numFmt w:val="bullet"/>
      <w:pStyle w:val="CellBulletIndent"/>
      <w:lvlText w:val="◦"/>
      <w:lvlJc w:val="left"/>
      <w:pPr>
        <w:tabs>
          <w:tab w:val="num" w:pos="432"/>
        </w:tabs>
        <w:ind w:left="432" w:hanging="144"/>
      </w:pPr>
      <w:rPr>
        <w:rFonts w:ascii="Times New Roman" w:hAnsi="Times New Roman" w:cs="Times New Roman" w:hint="default"/>
        <w:position w:val="0"/>
        <w:sz w:val="16"/>
        <w:szCs w:val="16"/>
      </w:rPr>
    </w:lvl>
    <w:lvl w:ilvl="1" w:tplc="04090003" w:tentative="1">
      <w:start w:val="1"/>
      <w:numFmt w:val="bullet"/>
      <w:lvlText w:val="o"/>
      <w:lvlJc w:val="left"/>
      <w:pPr>
        <w:tabs>
          <w:tab w:val="num" w:pos="1440"/>
        </w:tabs>
        <w:ind w:left="1440" w:hanging="360"/>
      </w:pPr>
      <w:rPr>
        <w:rFonts w:ascii="Courier New" w:hAnsi="Courier New" w:cs="Tahoma"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Tahoma"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Tahoma"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237D337D"/>
    <w:multiLevelType w:val="hybridMultilevel"/>
    <w:tmpl w:val="24ECC79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 w15:restartNumberingAfterBreak="0">
    <w:nsid w:val="24FC1BE8"/>
    <w:multiLevelType w:val="multilevel"/>
    <w:tmpl w:val="67C2F9CC"/>
    <w:lvl w:ilvl="0">
      <w:start w:val="1"/>
      <w:numFmt w:val="bullet"/>
      <w:pStyle w:val="dc-BulletLeftMargin"/>
      <w:lvlText w:val=""/>
      <w:lvlJc w:val="left"/>
      <w:pPr>
        <w:ind w:left="3240" w:hanging="360"/>
      </w:pPr>
      <w:rPr>
        <w:rFonts w:ascii="Symbol" w:hAnsi="Symbol"/>
        <w:color w:val="000000"/>
        <w:sz w:val="18"/>
      </w:rPr>
    </w:lvl>
    <w:lvl w:ilvl="1">
      <w:start w:val="1"/>
      <w:numFmt w:val="bullet"/>
      <w:lvlText w:val="o"/>
      <w:lvlJc w:val="left"/>
      <w:pPr>
        <w:ind w:left="3960" w:hanging="360"/>
      </w:pPr>
      <w:rPr>
        <w:rFonts w:ascii="Courier New" w:hAnsi="Courier New" w:cs="Courier New" w:hint="default"/>
      </w:rPr>
    </w:lvl>
    <w:lvl w:ilvl="2">
      <w:start w:val="1"/>
      <w:numFmt w:val="bullet"/>
      <w:lvlText w:val=""/>
      <w:lvlJc w:val="left"/>
      <w:pPr>
        <w:ind w:left="4680" w:hanging="360"/>
      </w:pPr>
      <w:rPr>
        <w:rFonts w:ascii="Wingdings" w:hAnsi="Wingdings" w:hint="default"/>
      </w:rPr>
    </w:lvl>
    <w:lvl w:ilvl="3">
      <w:start w:val="1"/>
      <w:numFmt w:val="bullet"/>
      <w:lvlText w:val=""/>
      <w:lvlJc w:val="left"/>
      <w:pPr>
        <w:ind w:left="5400" w:hanging="360"/>
      </w:pPr>
      <w:rPr>
        <w:rFonts w:ascii="Symbol" w:hAnsi="Symbol" w:hint="default"/>
      </w:rPr>
    </w:lvl>
    <w:lvl w:ilvl="4">
      <w:start w:val="1"/>
      <w:numFmt w:val="bullet"/>
      <w:lvlText w:val="o"/>
      <w:lvlJc w:val="left"/>
      <w:pPr>
        <w:ind w:left="6120" w:hanging="360"/>
      </w:pPr>
      <w:rPr>
        <w:rFonts w:ascii="Courier New" w:hAnsi="Courier New" w:cs="Courier New" w:hint="default"/>
      </w:rPr>
    </w:lvl>
    <w:lvl w:ilvl="5">
      <w:start w:val="1"/>
      <w:numFmt w:val="bullet"/>
      <w:lvlText w:val=""/>
      <w:lvlJc w:val="left"/>
      <w:pPr>
        <w:ind w:left="6840" w:hanging="360"/>
      </w:pPr>
      <w:rPr>
        <w:rFonts w:ascii="Wingdings" w:hAnsi="Wingdings" w:hint="default"/>
      </w:rPr>
    </w:lvl>
    <w:lvl w:ilvl="6">
      <w:start w:val="1"/>
      <w:numFmt w:val="bullet"/>
      <w:lvlText w:val=""/>
      <w:lvlJc w:val="left"/>
      <w:pPr>
        <w:ind w:left="7560" w:hanging="360"/>
      </w:pPr>
      <w:rPr>
        <w:rFonts w:ascii="Symbol" w:hAnsi="Symbol" w:hint="default"/>
      </w:rPr>
    </w:lvl>
    <w:lvl w:ilvl="7">
      <w:start w:val="1"/>
      <w:numFmt w:val="bullet"/>
      <w:lvlText w:val="o"/>
      <w:lvlJc w:val="left"/>
      <w:pPr>
        <w:ind w:left="8280" w:hanging="360"/>
      </w:pPr>
      <w:rPr>
        <w:rFonts w:ascii="Courier New" w:hAnsi="Courier New" w:cs="Courier New" w:hint="default"/>
      </w:rPr>
    </w:lvl>
    <w:lvl w:ilvl="8">
      <w:start w:val="1"/>
      <w:numFmt w:val="bullet"/>
      <w:lvlText w:val=""/>
      <w:lvlJc w:val="left"/>
      <w:pPr>
        <w:ind w:left="9000" w:hanging="360"/>
      </w:pPr>
      <w:rPr>
        <w:rFonts w:ascii="Wingdings" w:hAnsi="Wingdings" w:hint="default"/>
      </w:rPr>
    </w:lvl>
  </w:abstractNum>
  <w:abstractNum w:abstractNumId="13" w15:restartNumberingAfterBreak="0">
    <w:nsid w:val="264A0D53"/>
    <w:multiLevelType w:val="hybridMultilevel"/>
    <w:tmpl w:val="44084D30"/>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14" w15:restartNumberingAfterBreak="0">
    <w:nsid w:val="273C525C"/>
    <w:multiLevelType w:val="hybridMultilevel"/>
    <w:tmpl w:val="3AAE75AC"/>
    <w:lvl w:ilvl="0" w:tplc="BDDAD99C">
      <w:start w:val="1"/>
      <w:numFmt w:val="lowerLetter"/>
      <w:pStyle w:val="List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86C5EE5"/>
    <w:multiLevelType w:val="hybridMultilevel"/>
    <w:tmpl w:val="672467D4"/>
    <w:lvl w:ilvl="0" w:tplc="04090001">
      <w:start w:val="1"/>
      <w:numFmt w:val="bullet"/>
      <w:lvlText w:val=""/>
      <w:lvlJc w:val="left"/>
      <w:pPr>
        <w:ind w:left="1710" w:hanging="360"/>
      </w:pPr>
      <w:rPr>
        <w:rFonts w:ascii="Symbol" w:hAnsi="Symbol" w:hint="default"/>
      </w:rPr>
    </w:lvl>
    <w:lvl w:ilvl="1" w:tplc="04090003">
      <w:start w:val="1"/>
      <w:numFmt w:val="bullet"/>
      <w:lvlText w:val="o"/>
      <w:lvlJc w:val="left"/>
      <w:pPr>
        <w:ind w:left="2430" w:hanging="360"/>
      </w:pPr>
      <w:rPr>
        <w:rFonts w:ascii="Courier New" w:hAnsi="Courier New" w:cs="Courier New" w:hint="default"/>
      </w:rPr>
    </w:lvl>
    <w:lvl w:ilvl="2" w:tplc="04090005">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16" w15:restartNumberingAfterBreak="0">
    <w:nsid w:val="28993A7B"/>
    <w:multiLevelType w:val="singleLevel"/>
    <w:tmpl w:val="7A7A1F78"/>
    <w:lvl w:ilvl="0">
      <w:start w:val="1"/>
      <w:numFmt w:val="decimal"/>
      <w:pStyle w:val="Step1"/>
      <w:lvlText w:val="Step %1.  "/>
      <w:lvlJc w:val="left"/>
      <w:pPr>
        <w:tabs>
          <w:tab w:val="num" w:pos="720"/>
        </w:tabs>
        <w:ind w:left="720" w:hanging="720"/>
      </w:pPr>
      <w:rPr>
        <w:rFonts w:hint="default"/>
      </w:rPr>
    </w:lvl>
  </w:abstractNum>
  <w:abstractNum w:abstractNumId="17" w15:restartNumberingAfterBreak="0">
    <w:nsid w:val="2AD72892"/>
    <w:multiLevelType w:val="hybridMultilevel"/>
    <w:tmpl w:val="5E6256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CDD43F2"/>
    <w:multiLevelType w:val="hybridMultilevel"/>
    <w:tmpl w:val="9A7CFD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10D6B4B"/>
    <w:multiLevelType w:val="hybridMultilevel"/>
    <w:tmpl w:val="F2404042"/>
    <w:lvl w:ilvl="0" w:tplc="86C25362">
      <w:start w:val="1"/>
      <w:numFmt w:val="decimal"/>
      <w:pStyle w:val="FigureCaption"/>
      <w:lvlText w:val="Figure %1.  "/>
      <w:lvlJc w:val="left"/>
      <w:pPr>
        <w:ind w:left="360" w:hanging="360"/>
      </w:pPr>
      <w:rPr>
        <w:rFonts w:ascii="Arial" w:hAnsi="Arial" w:hint="default"/>
        <w:b/>
        <w:i w:val="0"/>
        <w:color w:val="auto"/>
        <w:sz w:val="16"/>
        <w:szCs w:val="16"/>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36A75D58"/>
    <w:multiLevelType w:val="hybridMultilevel"/>
    <w:tmpl w:val="85F47822"/>
    <w:lvl w:ilvl="0" w:tplc="120CB4B8">
      <w:start w:val="1"/>
      <w:numFmt w:val="decimal"/>
      <w:pStyle w:val="dC-Tab"/>
      <w:lvlText w:val="Table %1."/>
      <w:lvlJc w:val="left"/>
      <w:pPr>
        <w:ind w:left="360" w:hanging="360"/>
      </w:pPr>
      <w:rPr>
        <w:rFonts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370C0669"/>
    <w:multiLevelType w:val="hybridMultilevel"/>
    <w:tmpl w:val="4EFCA98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2" w15:restartNumberingAfterBreak="0">
    <w:nsid w:val="378E06A7"/>
    <w:multiLevelType w:val="hybridMultilevel"/>
    <w:tmpl w:val="BBF8C3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DF81F60"/>
    <w:multiLevelType w:val="hybridMultilevel"/>
    <w:tmpl w:val="C0F40B06"/>
    <w:lvl w:ilvl="0" w:tplc="4CFCDDE8">
      <w:start w:val="1"/>
      <w:numFmt w:val="bullet"/>
      <w:lvlText w:val="•"/>
      <w:lvlJc w:val="left"/>
      <w:pPr>
        <w:tabs>
          <w:tab w:val="num" w:pos="720"/>
        </w:tabs>
        <w:ind w:left="720" w:hanging="360"/>
      </w:pPr>
      <w:rPr>
        <w:rFonts w:ascii="Arial" w:hAnsi="Arial" w:hint="default"/>
      </w:rPr>
    </w:lvl>
    <w:lvl w:ilvl="1" w:tplc="CFC6861A" w:tentative="1">
      <w:start w:val="1"/>
      <w:numFmt w:val="bullet"/>
      <w:lvlText w:val="•"/>
      <w:lvlJc w:val="left"/>
      <w:pPr>
        <w:tabs>
          <w:tab w:val="num" w:pos="1440"/>
        </w:tabs>
        <w:ind w:left="1440" w:hanging="360"/>
      </w:pPr>
      <w:rPr>
        <w:rFonts w:ascii="Arial" w:hAnsi="Arial" w:hint="default"/>
      </w:rPr>
    </w:lvl>
    <w:lvl w:ilvl="2" w:tplc="2DEC1516" w:tentative="1">
      <w:start w:val="1"/>
      <w:numFmt w:val="bullet"/>
      <w:lvlText w:val="•"/>
      <w:lvlJc w:val="left"/>
      <w:pPr>
        <w:tabs>
          <w:tab w:val="num" w:pos="2160"/>
        </w:tabs>
        <w:ind w:left="2160" w:hanging="360"/>
      </w:pPr>
      <w:rPr>
        <w:rFonts w:ascii="Arial" w:hAnsi="Arial" w:hint="default"/>
      </w:rPr>
    </w:lvl>
    <w:lvl w:ilvl="3" w:tplc="35DA77AC" w:tentative="1">
      <w:start w:val="1"/>
      <w:numFmt w:val="bullet"/>
      <w:lvlText w:val="•"/>
      <w:lvlJc w:val="left"/>
      <w:pPr>
        <w:tabs>
          <w:tab w:val="num" w:pos="2880"/>
        </w:tabs>
        <w:ind w:left="2880" w:hanging="360"/>
      </w:pPr>
      <w:rPr>
        <w:rFonts w:ascii="Arial" w:hAnsi="Arial" w:hint="default"/>
      </w:rPr>
    </w:lvl>
    <w:lvl w:ilvl="4" w:tplc="A7029B7E" w:tentative="1">
      <w:start w:val="1"/>
      <w:numFmt w:val="bullet"/>
      <w:lvlText w:val="•"/>
      <w:lvlJc w:val="left"/>
      <w:pPr>
        <w:tabs>
          <w:tab w:val="num" w:pos="3600"/>
        </w:tabs>
        <w:ind w:left="3600" w:hanging="360"/>
      </w:pPr>
      <w:rPr>
        <w:rFonts w:ascii="Arial" w:hAnsi="Arial" w:hint="default"/>
      </w:rPr>
    </w:lvl>
    <w:lvl w:ilvl="5" w:tplc="96DE6AD2" w:tentative="1">
      <w:start w:val="1"/>
      <w:numFmt w:val="bullet"/>
      <w:lvlText w:val="•"/>
      <w:lvlJc w:val="left"/>
      <w:pPr>
        <w:tabs>
          <w:tab w:val="num" w:pos="4320"/>
        </w:tabs>
        <w:ind w:left="4320" w:hanging="360"/>
      </w:pPr>
      <w:rPr>
        <w:rFonts w:ascii="Arial" w:hAnsi="Arial" w:hint="default"/>
      </w:rPr>
    </w:lvl>
    <w:lvl w:ilvl="6" w:tplc="60EA61B0" w:tentative="1">
      <w:start w:val="1"/>
      <w:numFmt w:val="bullet"/>
      <w:lvlText w:val="•"/>
      <w:lvlJc w:val="left"/>
      <w:pPr>
        <w:tabs>
          <w:tab w:val="num" w:pos="5040"/>
        </w:tabs>
        <w:ind w:left="5040" w:hanging="360"/>
      </w:pPr>
      <w:rPr>
        <w:rFonts w:ascii="Arial" w:hAnsi="Arial" w:hint="default"/>
      </w:rPr>
    </w:lvl>
    <w:lvl w:ilvl="7" w:tplc="33F00E0E" w:tentative="1">
      <w:start w:val="1"/>
      <w:numFmt w:val="bullet"/>
      <w:lvlText w:val="•"/>
      <w:lvlJc w:val="left"/>
      <w:pPr>
        <w:tabs>
          <w:tab w:val="num" w:pos="5760"/>
        </w:tabs>
        <w:ind w:left="5760" w:hanging="360"/>
      </w:pPr>
      <w:rPr>
        <w:rFonts w:ascii="Arial" w:hAnsi="Arial" w:hint="default"/>
      </w:rPr>
    </w:lvl>
    <w:lvl w:ilvl="8" w:tplc="ADF402B0" w:tentative="1">
      <w:start w:val="1"/>
      <w:numFmt w:val="bullet"/>
      <w:lvlText w:val="•"/>
      <w:lvlJc w:val="left"/>
      <w:pPr>
        <w:tabs>
          <w:tab w:val="num" w:pos="6480"/>
        </w:tabs>
        <w:ind w:left="6480" w:hanging="360"/>
      </w:pPr>
      <w:rPr>
        <w:rFonts w:ascii="Arial" w:hAnsi="Arial" w:hint="default"/>
      </w:rPr>
    </w:lvl>
  </w:abstractNum>
  <w:abstractNum w:abstractNumId="24" w15:restartNumberingAfterBreak="0">
    <w:nsid w:val="404254C6"/>
    <w:multiLevelType w:val="hybridMultilevel"/>
    <w:tmpl w:val="DF6CD596"/>
    <w:lvl w:ilvl="0" w:tplc="70FE44E0">
      <w:start w:val="1"/>
      <w:numFmt w:val="bullet"/>
      <w:pStyle w:val="dC-Info"/>
      <w:lvlText w:val=""/>
      <w:lvlPicBulletId w:val="0"/>
      <w:lvlJc w:val="left"/>
      <w:pPr>
        <w:ind w:left="360" w:hanging="360"/>
      </w:pPr>
      <w:rPr>
        <w:rFonts w:ascii="Symbol" w:hAnsi="Symbol" w:hint="default"/>
        <w:color w:val="auto"/>
        <w:sz w:val="32"/>
        <w:szCs w:val="32"/>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40C51145"/>
    <w:multiLevelType w:val="hybridMultilevel"/>
    <w:tmpl w:val="BBB20F3C"/>
    <w:lvl w:ilvl="0" w:tplc="85408BDA">
      <w:start w:val="1"/>
      <w:numFmt w:val="bullet"/>
      <w:lvlText w:val=""/>
      <w:lvlJc w:val="left"/>
      <w:pPr>
        <w:ind w:left="1800" w:hanging="360"/>
      </w:pPr>
      <w:rPr>
        <w:rFonts w:ascii="Symbol" w:hAnsi="Symbol" w:hint="default"/>
        <w:color w:val="auto"/>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6" w15:restartNumberingAfterBreak="0">
    <w:nsid w:val="40CC1F59"/>
    <w:multiLevelType w:val="hybridMultilevel"/>
    <w:tmpl w:val="978C4366"/>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27" w15:restartNumberingAfterBreak="0">
    <w:nsid w:val="4295177E"/>
    <w:multiLevelType w:val="hybridMultilevel"/>
    <w:tmpl w:val="A150E24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8" w15:restartNumberingAfterBreak="0">
    <w:nsid w:val="44792092"/>
    <w:multiLevelType w:val="multilevel"/>
    <w:tmpl w:val="938E50E4"/>
    <w:lvl w:ilvl="0">
      <w:start w:val="1"/>
      <w:numFmt w:val="bullet"/>
      <w:pStyle w:val="Bullet"/>
      <w:lvlText w:val="●"/>
      <w:lvlJc w:val="left"/>
      <w:pPr>
        <w:tabs>
          <w:tab w:val="num" w:pos="576"/>
        </w:tabs>
        <w:ind w:left="576" w:hanging="216"/>
      </w:pPr>
      <w:rPr>
        <w:rFonts w:ascii="Arial" w:hAnsi="Arial" w:hint="default"/>
        <w:spacing w:val="0"/>
        <w:position w:val="1"/>
        <w:sz w:val="14"/>
        <w:szCs w:val="14"/>
      </w:rPr>
    </w:lvl>
    <w:lvl w:ilvl="1">
      <w:start w:val="1"/>
      <w:numFmt w:val="bullet"/>
      <w:lvlText w:val="o"/>
      <w:lvlJc w:val="left"/>
      <w:pPr>
        <w:tabs>
          <w:tab w:val="num" w:pos="1800"/>
        </w:tabs>
        <w:ind w:left="1800" w:hanging="360"/>
      </w:pPr>
      <w:rPr>
        <w:rFonts w:ascii="Courier New" w:hAnsi="Courier New" w:hint="default"/>
      </w:rPr>
    </w:lvl>
    <w:lvl w:ilvl="2">
      <w:start w:val="1"/>
      <w:numFmt w:val="bullet"/>
      <w:lvlText w:val=""/>
      <w:lvlJc w:val="left"/>
      <w:pPr>
        <w:tabs>
          <w:tab w:val="num" w:pos="2520"/>
        </w:tabs>
        <w:ind w:left="2520" w:hanging="360"/>
      </w:pPr>
      <w:rPr>
        <w:rFonts w:ascii="Wingdings" w:hAnsi="Wingdings" w:hint="default"/>
      </w:rPr>
    </w:lvl>
    <w:lvl w:ilvl="3">
      <w:start w:val="1"/>
      <w:numFmt w:val="bullet"/>
      <w:lvlText w:val=""/>
      <w:lvlJc w:val="left"/>
      <w:pPr>
        <w:tabs>
          <w:tab w:val="num" w:pos="3240"/>
        </w:tabs>
        <w:ind w:left="3240" w:hanging="360"/>
      </w:pPr>
      <w:rPr>
        <w:rFonts w:ascii="Symbol" w:hAnsi="Symbol" w:hint="default"/>
      </w:rPr>
    </w:lvl>
    <w:lvl w:ilvl="4">
      <w:start w:val="1"/>
      <w:numFmt w:val="bullet"/>
      <w:lvlText w:val="o"/>
      <w:lvlJc w:val="left"/>
      <w:pPr>
        <w:tabs>
          <w:tab w:val="num" w:pos="3960"/>
        </w:tabs>
        <w:ind w:left="3960" w:hanging="360"/>
      </w:pPr>
      <w:rPr>
        <w:rFonts w:ascii="Courier New" w:hAnsi="Courier New" w:hint="default"/>
      </w:rPr>
    </w:lvl>
    <w:lvl w:ilvl="5">
      <w:start w:val="1"/>
      <w:numFmt w:val="bullet"/>
      <w:lvlText w:val=""/>
      <w:lvlJc w:val="left"/>
      <w:pPr>
        <w:tabs>
          <w:tab w:val="num" w:pos="4680"/>
        </w:tabs>
        <w:ind w:left="4680" w:hanging="360"/>
      </w:pPr>
      <w:rPr>
        <w:rFonts w:ascii="Wingdings" w:hAnsi="Wingdings" w:hint="default"/>
      </w:rPr>
    </w:lvl>
    <w:lvl w:ilvl="6">
      <w:start w:val="1"/>
      <w:numFmt w:val="bullet"/>
      <w:lvlText w:val=""/>
      <w:lvlJc w:val="left"/>
      <w:pPr>
        <w:tabs>
          <w:tab w:val="num" w:pos="5400"/>
        </w:tabs>
        <w:ind w:left="5400" w:hanging="360"/>
      </w:pPr>
      <w:rPr>
        <w:rFonts w:ascii="Symbol" w:hAnsi="Symbol" w:hint="default"/>
      </w:rPr>
    </w:lvl>
    <w:lvl w:ilvl="7">
      <w:start w:val="1"/>
      <w:numFmt w:val="bullet"/>
      <w:lvlText w:val="o"/>
      <w:lvlJc w:val="left"/>
      <w:pPr>
        <w:tabs>
          <w:tab w:val="num" w:pos="6120"/>
        </w:tabs>
        <w:ind w:left="6120" w:hanging="360"/>
      </w:pPr>
      <w:rPr>
        <w:rFonts w:ascii="Courier New" w:hAnsi="Courier New" w:hint="default"/>
      </w:rPr>
    </w:lvl>
    <w:lvl w:ilvl="8">
      <w:start w:val="1"/>
      <w:numFmt w:val="bullet"/>
      <w:lvlText w:val=""/>
      <w:lvlJc w:val="left"/>
      <w:pPr>
        <w:tabs>
          <w:tab w:val="num" w:pos="6840"/>
        </w:tabs>
        <w:ind w:left="6840" w:hanging="360"/>
      </w:pPr>
      <w:rPr>
        <w:rFonts w:ascii="Wingdings" w:hAnsi="Wingdings" w:hint="default"/>
      </w:rPr>
    </w:lvl>
  </w:abstractNum>
  <w:abstractNum w:abstractNumId="29" w15:restartNumberingAfterBreak="0">
    <w:nsid w:val="44802ADA"/>
    <w:multiLevelType w:val="hybridMultilevel"/>
    <w:tmpl w:val="415CF46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44D97340"/>
    <w:multiLevelType w:val="hybridMultilevel"/>
    <w:tmpl w:val="FE1AD404"/>
    <w:lvl w:ilvl="0" w:tplc="8E54C3CC">
      <w:start w:val="1"/>
      <w:numFmt w:val="bullet"/>
      <w:pStyle w:val="Bullet2"/>
      <w:lvlText w:val="◦"/>
      <w:lvlJc w:val="left"/>
      <w:pPr>
        <w:tabs>
          <w:tab w:val="num" w:pos="778"/>
        </w:tabs>
        <w:ind w:left="576" w:firstLine="0"/>
      </w:pPr>
      <w:rPr>
        <w:rFonts w:ascii="Times New Roman" w:hAnsi="Times New Roman" w:cs="Times New Roman" w:hint="default"/>
        <w:position w:val="0"/>
        <w:sz w:val="20"/>
        <w:szCs w:val="20"/>
      </w:rPr>
    </w:lvl>
    <w:lvl w:ilvl="1" w:tplc="04090003" w:tentative="1">
      <w:start w:val="1"/>
      <w:numFmt w:val="bullet"/>
      <w:lvlText w:val="o"/>
      <w:lvlJc w:val="left"/>
      <w:pPr>
        <w:tabs>
          <w:tab w:val="num" w:pos="1886"/>
        </w:tabs>
        <w:ind w:left="1886" w:hanging="360"/>
      </w:pPr>
      <w:rPr>
        <w:rFonts w:ascii="Courier New" w:hAnsi="Courier New" w:cs="Arial Black" w:hint="default"/>
      </w:rPr>
    </w:lvl>
    <w:lvl w:ilvl="2" w:tplc="04090005" w:tentative="1">
      <w:start w:val="1"/>
      <w:numFmt w:val="bullet"/>
      <w:lvlText w:val=""/>
      <w:lvlJc w:val="left"/>
      <w:pPr>
        <w:tabs>
          <w:tab w:val="num" w:pos="2606"/>
        </w:tabs>
        <w:ind w:left="2606" w:hanging="360"/>
      </w:pPr>
      <w:rPr>
        <w:rFonts w:ascii="Wingdings" w:hAnsi="Wingdings" w:hint="default"/>
      </w:rPr>
    </w:lvl>
    <w:lvl w:ilvl="3" w:tplc="04090001" w:tentative="1">
      <w:start w:val="1"/>
      <w:numFmt w:val="bullet"/>
      <w:lvlText w:val=""/>
      <w:lvlJc w:val="left"/>
      <w:pPr>
        <w:tabs>
          <w:tab w:val="num" w:pos="3326"/>
        </w:tabs>
        <w:ind w:left="3326" w:hanging="360"/>
      </w:pPr>
      <w:rPr>
        <w:rFonts w:ascii="Symbol" w:hAnsi="Symbol" w:hint="default"/>
      </w:rPr>
    </w:lvl>
    <w:lvl w:ilvl="4" w:tplc="04090003" w:tentative="1">
      <w:start w:val="1"/>
      <w:numFmt w:val="bullet"/>
      <w:lvlText w:val="o"/>
      <w:lvlJc w:val="left"/>
      <w:pPr>
        <w:tabs>
          <w:tab w:val="num" w:pos="4046"/>
        </w:tabs>
        <w:ind w:left="4046" w:hanging="360"/>
      </w:pPr>
      <w:rPr>
        <w:rFonts w:ascii="Courier New" w:hAnsi="Courier New" w:cs="Arial Black" w:hint="default"/>
      </w:rPr>
    </w:lvl>
    <w:lvl w:ilvl="5" w:tplc="04090005" w:tentative="1">
      <w:start w:val="1"/>
      <w:numFmt w:val="bullet"/>
      <w:lvlText w:val=""/>
      <w:lvlJc w:val="left"/>
      <w:pPr>
        <w:tabs>
          <w:tab w:val="num" w:pos="4766"/>
        </w:tabs>
        <w:ind w:left="4766" w:hanging="360"/>
      </w:pPr>
      <w:rPr>
        <w:rFonts w:ascii="Wingdings" w:hAnsi="Wingdings" w:hint="default"/>
      </w:rPr>
    </w:lvl>
    <w:lvl w:ilvl="6" w:tplc="04090001" w:tentative="1">
      <w:start w:val="1"/>
      <w:numFmt w:val="bullet"/>
      <w:lvlText w:val=""/>
      <w:lvlJc w:val="left"/>
      <w:pPr>
        <w:tabs>
          <w:tab w:val="num" w:pos="5486"/>
        </w:tabs>
        <w:ind w:left="5486" w:hanging="360"/>
      </w:pPr>
      <w:rPr>
        <w:rFonts w:ascii="Symbol" w:hAnsi="Symbol" w:hint="default"/>
      </w:rPr>
    </w:lvl>
    <w:lvl w:ilvl="7" w:tplc="04090003" w:tentative="1">
      <w:start w:val="1"/>
      <w:numFmt w:val="bullet"/>
      <w:lvlText w:val="o"/>
      <w:lvlJc w:val="left"/>
      <w:pPr>
        <w:tabs>
          <w:tab w:val="num" w:pos="6206"/>
        </w:tabs>
        <w:ind w:left="6206" w:hanging="360"/>
      </w:pPr>
      <w:rPr>
        <w:rFonts w:ascii="Courier New" w:hAnsi="Courier New" w:cs="Arial Black" w:hint="default"/>
      </w:rPr>
    </w:lvl>
    <w:lvl w:ilvl="8" w:tplc="04090005" w:tentative="1">
      <w:start w:val="1"/>
      <w:numFmt w:val="bullet"/>
      <w:lvlText w:val=""/>
      <w:lvlJc w:val="left"/>
      <w:pPr>
        <w:tabs>
          <w:tab w:val="num" w:pos="6926"/>
        </w:tabs>
        <w:ind w:left="6926" w:hanging="360"/>
      </w:pPr>
      <w:rPr>
        <w:rFonts w:ascii="Wingdings" w:hAnsi="Wingdings" w:hint="default"/>
      </w:rPr>
    </w:lvl>
  </w:abstractNum>
  <w:abstractNum w:abstractNumId="31" w15:restartNumberingAfterBreak="0">
    <w:nsid w:val="450A585B"/>
    <w:multiLevelType w:val="hybridMultilevel"/>
    <w:tmpl w:val="8B90A76E"/>
    <w:lvl w:ilvl="0" w:tplc="819EFAAE">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2" w15:restartNumberingAfterBreak="0">
    <w:nsid w:val="45C728E3"/>
    <w:multiLevelType w:val="hybridMultilevel"/>
    <w:tmpl w:val="9B4652CE"/>
    <w:lvl w:ilvl="0" w:tplc="02327EF8">
      <w:start w:val="1"/>
      <w:numFmt w:val="bullet"/>
      <w:lvlText w:val=""/>
      <w:lvlJc w:val="left"/>
      <w:pPr>
        <w:ind w:left="2160" w:hanging="360"/>
      </w:pPr>
      <w:rPr>
        <w:rFonts w:ascii="Symbol" w:hAnsi="Symbol" w:hint="default"/>
        <w:color w:val="auto"/>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3" w15:restartNumberingAfterBreak="0">
    <w:nsid w:val="47CC0E4F"/>
    <w:multiLevelType w:val="hybridMultilevel"/>
    <w:tmpl w:val="50E2540A"/>
    <w:lvl w:ilvl="0" w:tplc="B81EFF6E">
      <w:start w:val="198"/>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7D62B16"/>
    <w:multiLevelType w:val="hybridMultilevel"/>
    <w:tmpl w:val="DC02F138"/>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5" w15:restartNumberingAfterBreak="0">
    <w:nsid w:val="4954574F"/>
    <w:multiLevelType w:val="hybridMultilevel"/>
    <w:tmpl w:val="8E98EE4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6" w15:restartNumberingAfterBreak="0">
    <w:nsid w:val="4C7A2031"/>
    <w:multiLevelType w:val="hybridMultilevel"/>
    <w:tmpl w:val="3E7A5A2E"/>
    <w:lvl w:ilvl="0" w:tplc="B81EFF6E">
      <w:start w:val="198"/>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E735096"/>
    <w:multiLevelType w:val="hybridMultilevel"/>
    <w:tmpl w:val="87228978"/>
    <w:lvl w:ilvl="0" w:tplc="0409000F">
      <w:start w:val="1"/>
      <w:numFmt w:val="decimal"/>
      <w:lvlText w:val="%1."/>
      <w:lvlJc w:val="left"/>
      <w:pPr>
        <w:ind w:left="2160" w:hanging="360"/>
      </w:pPr>
      <w:rPr>
        <w:rFont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8" w15:restartNumberingAfterBreak="0">
    <w:nsid w:val="4F0363ED"/>
    <w:multiLevelType w:val="hybridMultilevel"/>
    <w:tmpl w:val="99FCC10C"/>
    <w:lvl w:ilvl="0" w:tplc="FFFFFFFF">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9" w15:restartNumberingAfterBreak="0">
    <w:nsid w:val="51295109"/>
    <w:multiLevelType w:val="hybridMultilevel"/>
    <w:tmpl w:val="3D9049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1725052"/>
    <w:multiLevelType w:val="hybridMultilevel"/>
    <w:tmpl w:val="2408CED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1" w15:restartNumberingAfterBreak="0">
    <w:nsid w:val="52D45879"/>
    <w:multiLevelType w:val="hybridMultilevel"/>
    <w:tmpl w:val="E662E61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587373CB"/>
    <w:multiLevelType w:val="hybridMultilevel"/>
    <w:tmpl w:val="6C2688B0"/>
    <w:lvl w:ilvl="0" w:tplc="B576FF06">
      <w:start w:val="1"/>
      <w:numFmt w:val="decimal"/>
      <w:pStyle w:val="dc-Numbered"/>
      <w:lvlText w:val="%1."/>
      <w:lvlJc w:val="left"/>
      <w:pPr>
        <w:ind w:left="360" w:hanging="360"/>
      </w:pPr>
      <w:rPr>
        <w:b w:val="0"/>
        <w:color w:val="auto"/>
      </w:rPr>
    </w:lvl>
    <w:lvl w:ilvl="1" w:tplc="04090019">
      <w:start w:val="1"/>
      <w:numFmt w:val="lowerLetter"/>
      <w:lvlText w:val="%2."/>
      <w:lvlJc w:val="left"/>
      <w:pPr>
        <w:ind w:left="1080" w:hanging="360"/>
      </w:pPr>
      <w:rPr>
        <w:rFonts w:hint="default"/>
        <w:b w:val="0"/>
        <w:color w:val="auto"/>
      </w:rPr>
    </w:lvl>
    <w:lvl w:ilvl="2" w:tplc="04090003">
      <w:start w:val="1"/>
      <w:numFmt w:val="bullet"/>
      <w:lvlText w:val="o"/>
      <w:lvlJc w:val="left"/>
      <w:pPr>
        <w:ind w:left="1800" w:hanging="180"/>
      </w:pPr>
      <w:rPr>
        <w:rFonts w:ascii="Courier New" w:hAnsi="Courier New" w:cs="Courier New" w:hint="default"/>
      </w:r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3" w15:restartNumberingAfterBreak="0">
    <w:nsid w:val="5AA9490C"/>
    <w:multiLevelType w:val="hybridMultilevel"/>
    <w:tmpl w:val="20EA337E"/>
    <w:lvl w:ilvl="0" w:tplc="51CA477C">
      <w:start w:val="1"/>
      <w:numFmt w:val="decimal"/>
      <w:pStyle w:val="NumList1"/>
      <w:lvlText w:val="%1."/>
      <w:lvlJc w:val="left"/>
      <w:pPr>
        <w:tabs>
          <w:tab w:val="num" w:pos="360"/>
        </w:tabs>
        <w:ind w:left="360" w:hanging="360"/>
      </w:pPr>
      <w:rPr>
        <w:rFonts w:ascii="Arial" w:hAnsi="Arial" w:hint="default"/>
        <w:b w:val="0"/>
        <w:i w:val="0"/>
        <w:sz w:val="1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5B1C780B"/>
    <w:multiLevelType w:val="singleLevel"/>
    <w:tmpl w:val="922AF11C"/>
    <w:lvl w:ilvl="0">
      <w:start w:val="1"/>
      <w:numFmt w:val="none"/>
      <w:pStyle w:val="Answer"/>
      <w:lvlText w:val="A."/>
      <w:lvlJc w:val="left"/>
      <w:pPr>
        <w:tabs>
          <w:tab w:val="num" w:pos="360"/>
        </w:tabs>
        <w:ind w:left="360" w:hanging="360"/>
      </w:pPr>
      <w:rPr>
        <w:rFonts w:ascii="Arial" w:hAnsi="Arial" w:hint="default"/>
        <w:b/>
        <w:i w:val="0"/>
        <w:sz w:val="18"/>
      </w:rPr>
    </w:lvl>
  </w:abstractNum>
  <w:abstractNum w:abstractNumId="45" w15:restartNumberingAfterBreak="0">
    <w:nsid w:val="5B3F4D2D"/>
    <w:multiLevelType w:val="hybridMultilevel"/>
    <w:tmpl w:val="14C66E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5DC816B9"/>
    <w:multiLevelType w:val="hybridMultilevel"/>
    <w:tmpl w:val="B65205D4"/>
    <w:lvl w:ilvl="0" w:tplc="0409000F">
      <w:start w:val="1"/>
      <w:numFmt w:val="decimal"/>
      <w:lvlText w:val="%1."/>
      <w:lvlJc w:val="left"/>
      <w:pPr>
        <w:ind w:left="2160" w:hanging="360"/>
      </w:pPr>
      <w:rPr>
        <w:rFont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7" w15:restartNumberingAfterBreak="0">
    <w:nsid w:val="5EBB70BF"/>
    <w:multiLevelType w:val="hybridMultilevel"/>
    <w:tmpl w:val="3BFA597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8" w15:restartNumberingAfterBreak="0">
    <w:nsid w:val="5F1E3EA7"/>
    <w:multiLevelType w:val="hybridMultilevel"/>
    <w:tmpl w:val="61766F7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9" w15:restartNumberingAfterBreak="0">
    <w:nsid w:val="61CB6C0E"/>
    <w:multiLevelType w:val="hybridMultilevel"/>
    <w:tmpl w:val="3EE8C290"/>
    <w:lvl w:ilvl="0" w:tplc="C48007DA">
      <w:start w:val="1"/>
      <w:numFmt w:val="upperLetter"/>
      <w:pStyle w:val="dC-Appendix"/>
      <w:lvlText w:val="Appendix %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63836128"/>
    <w:multiLevelType w:val="multilevel"/>
    <w:tmpl w:val="DE1ECFF6"/>
    <w:lvl w:ilvl="0">
      <w:start w:val="1"/>
      <w:numFmt w:val="decimal"/>
      <w:pStyle w:val="dC-Fig"/>
      <w:lvlText w:val="Figure %1.  "/>
      <w:lvlJc w:val="left"/>
      <w:pPr>
        <w:tabs>
          <w:tab w:val="num" w:pos="936"/>
        </w:tabs>
        <w:ind w:left="936" w:hanging="936"/>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51" w15:restartNumberingAfterBreak="0">
    <w:nsid w:val="647933CB"/>
    <w:multiLevelType w:val="hybridMultilevel"/>
    <w:tmpl w:val="4DBA34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66370A50"/>
    <w:multiLevelType w:val="hybridMultilevel"/>
    <w:tmpl w:val="18084396"/>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3" w15:restartNumberingAfterBreak="0">
    <w:nsid w:val="6846221A"/>
    <w:multiLevelType w:val="hybridMultilevel"/>
    <w:tmpl w:val="FEBE483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4" w15:restartNumberingAfterBreak="0">
    <w:nsid w:val="6C1E0E4C"/>
    <w:multiLevelType w:val="hybridMultilevel"/>
    <w:tmpl w:val="7CBCA842"/>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5" w15:restartNumberingAfterBreak="0">
    <w:nsid w:val="6C263C73"/>
    <w:multiLevelType w:val="hybridMultilevel"/>
    <w:tmpl w:val="6108F5A2"/>
    <w:lvl w:ilvl="0" w:tplc="FFFFFFFF">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6" w15:restartNumberingAfterBreak="0">
    <w:nsid w:val="70135E37"/>
    <w:multiLevelType w:val="singleLevel"/>
    <w:tmpl w:val="2790112A"/>
    <w:lvl w:ilvl="0">
      <w:start w:val="1"/>
      <w:numFmt w:val="none"/>
      <w:pStyle w:val="Note"/>
      <w:lvlText w:val="Note:  "/>
      <w:lvlJc w:val="left"/>
      <w:pPr>
        <w:tabs>
          <w:tab w:val="num" w:pos="720"/>
        </w:tabs>
        <w:ind w:left="0" w:firstLine="0"/>
      </w:pPr>
      <w:rPr>
        <w:rFonts w:ascii="Arial Black" w:hAnsi="Arial Black" w:hint="default"/>
        <w:b w:val="0"/>
        <w:i w:val="0"/>
        <w:sz w:val="18"/>
        <w:szCs w:val="18"/>
      </w:rPr>
    </w:lvl>
  </w:abstractNum>
  <w:abstractNum w:abstractNumId="57" w15:restartNumberingAfterBreak="0">
    <w:nsid w:val="707A3CAC"/>
    <w:multiLevelType w:val="hybridMultilevel"/>
    <w:tmpl w:val="890AAB1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8" w15:restartNumberingAfterBreak="0">
    <w:nsid w:val="70941F04"/>
    <w:multiLevelType w:val="hybridMultilevel"/>
    <w:tmpl w:val="0E04FA62"/>
    <w:lvl w:ilvl="0" w:tplc="D150AA20">
      <w:start w:val="1"/>
      <w:numFmt w:val="bullet"/>
      <w:pStyle w:val="CellBullet"/>
      <w:lvlText w:val="●"/>
      <w:lvlJc w:val="left"/>
      <w:pPr>
        <w:tabs>
          <w:tab w:val="num" w:pos="288"/>
        </w:tabs>
        <w:ind w:left="288" w:hanging="144"/>
      </w:pPr>
      <w:rPr>
        <w:rFonts w:ascii="Arial" w:hAnsi="Arial" w:hint="default"/>
        <w:position w:val="2"/>
        <w:sz w:val="14"/>
        <w:szCs w:val="14"/>
      </w:rPr>
    </w:lvl>
    <w:lvl w:ilvl="1" w:tplc="FFFFFFFF">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59" w15:restartNumberingAfterBreak="0">
    <w:nsid w:val="720A2C5F"/>
    <w:multiLevelType w:val="singleLevel"/>
    <w:tmpl w:val="DCCE61C4"/>
    <w:lvl w:ilvl="0">
      <w:start w:val="1"/>
      <w:numFmt w:val="decimal"/>
      <w:pStyle w:val="dC-Table"/>
      <w:lvlText w:val="Table %1."/>
      <w:lvlJc w:val="left"/>
      <w:pPr>
        <w:tabs>
          <w:tab w:val="num" w:pos="936"/>
        </w:tabs>
        <w:ind w:left="900" w:hanging="900"/>
      </w:pPr>
      <w:rPr>
        <w:rFonts w:ascii="Arial" w:hAnsi="Arial" w:hint="default"/>
        <w:b/>
        <w:i w:val="0"/>
        <w:sz w:val="16"/>
        <w:szCs w:val="16"/>
      </w:rPr>
    </w:lvl>
  </w:abstractNum>
  <w:abstractNum w:abstractNumId="60" w15:restartNumberingAfterBreak="0">
    <w:nsid w:val="7218497A"/>
    <w:multiLevelType w:val="hybridMultilevel"/>
    <w:tmpl w:val="55B47074"/>
    <w:lvl w:ilvl="0" w:tplc="F8662220">
      <w:start w:val="1"/>
      <w:numFmt w:val="decimal"/>
      <w:pStyle w:val="dC-Scenario"/>
      <w:lvlText w:val="Scenario %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791270AC"/>
    <w:multiLevelType w:val="hybridMultilevel"/>
    <w:tmpl w:val="A33CA764"/>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62" w15:restartNumberingAfterBreak="0">
    <w:nsid w:val="7AF850DB"/>
    <w:multiLevelType w:val="hybridMultilevel"/>
    <w:tmpl w:val="882A2D0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3" w15:restartNumberingAfterBreak="0">
    <w:nsid w:val="7BEC70B1"/>
    <w:multiLevelType w:val="hybridMultilevel"/>
    <w:tmpl w:val="0C9ACCB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num w:numId="1">
    <w:abstractNumId w:val="16"/>
  </w:num>
  <w:num w:numId="2">
    <w:abstractNumId w:val="56"/>
  </w:num>
  <w:num w:numId="3">
    <w:abstractNumId w:val="50"/>
  </w:num>
  <w:num w:numId="4">
    <w:abstractNumId w:val="58"/>
  </w:num>
  <w:num w:numId="5">
    <w:abstractNumId w:val="10"/>
  </w:num>
  <w:num w:numId="6">
    <w:abstractNumId w:val="44"/>
  </w:num>
  <w:num w:numId="7">
    <w:abstractNumId w:val="28"/>
  </w:num>
  <w:num w:numId="8">
    <w:abstractNumId w:val="30"/>
  </w:num>
  <w:num w:numId="9">
    <w:abstractNumId w:val="7"/>
  </w:num>
  <w:num w:numId="10">
    <w:abstractNumId w:val="43"/>
  </w:num>
  <w:num w:numId="11">
    <w:abstractNumId w:val="19"/>
  </w:num>
  <w:num w:numId="12">
    <w:abstractNumId w:val="20"/>
  </w:num>
  <w:num w:numId="13">
    <w:abstractNumId w:val="14"/>
  </w:num>
  <w:num w:numId="14">
    <w:abstractNumId w:val="24"/>
  </w:num>
  <w:num w:numId="15">
    <w:abstractNumId w:val="59"/>
  </w:num>
  <w:num w:numId="16">
    <w:abstractNumId w:val="49"/>
  </w:num>
  <w:num w:numId="17">
    <w:abstractNumId w:val="42"/>
  </w:num>
  <w:num w:numId="18">
    <w:abstractNumId w:val="12"/>
  </w:num>
  <w:num w:numId="19">
    <w:abstractNumId w:val="60"/>
  </w:num>
  <w:num w:numId="20">
    <w:abstractNumId w:val="2"/>
  </w:num>
  <w:num w:numId="21">
    <w:abstractNumId w:val="1"/>
  </w:num>
  <w:num w:numId="22">
    <w:abstractNumId w:val="33"/>
  </w:num>
  <w:num w:numId="23">
    <w:abstractNumId w:val="36"/>
  </w:num>
  <w:num w:numId="24">
    <w:abstractNumId w:val="26"/>
  </w:num>
  <w:num w:numId="25">
    <w:abstractNumId w:val="15"/>
  </w:num>
  <w:num w:numId="26">
    <w:abstractNumId w:val="0"/>
  </w:num>
  <w:num w:numId="27">
    <w:abstractNumId w:val="61"/>
  </w:num>
  <w:num w:numId="28">
    <w:abstractNumId w:val="34"/>
  </w:num>
  <w:num w:numId="29">
    <w:abstractNumId w:val="62"/>
  </w:num>
  <w:num w:numId="30">
    <w:abstractNumId w:val="54"/>
  </w:num>
  <w:num w:numId="31">
    <w:abstractNumId w:val="53"/>
  </w:num>
  <w:num w:numId="32">
    <w:abstractNumId w:val="55"/>
  </w:num>
  <w:num w:numId="33">
    <w:abstractNumId w:val="63"/>
  </w:num>
  <w:num w:numId="34">
    <w:abstractNumId w:val="47"/>
  </w:num>
  <w:num w:numId="35">
    <w:abstractNumId w:val="52"/>
  </w:num>
  <w:num w:numId="36">
    <w:abstractNumId w:val="32"/>
  </w:num>
  <w:num w:numId="37">
    <w:abstractNumId w:val="5"/>
  </w:num>
  <w:num w:numId="38">
    <w:abstractNumId w:val="38"/>
  </w:num>
  <w:num w:numId="39">
    <w:abstractNumId w:val="6"/>
  </w:num>
  <w:num w:numId="40">
    <w:abstractNumId w:val="23"/>
  </w:num>
  <w:num w:numId="41">
    <w:abstractNumId w:val="27"/>
  </w:num>
  <w:num w:numId="42">
    <w:abstractNumId w:val="3"/>
  </w:num>
  <w:num w:numId="43">
    <w:abstractNumId w:val="40"/>
  </w:num>
  <w:num w:numId="44">
    <w:abstractNumId w:val="25"/>
  </w:num>
  <w:num w:numId="45">
    <w:abstractNumId w:val="57"/>
  </w:num>
  <w:num w:numId="46">
    <w:abstractNumId w:val="29"/>
  </w:num>
  <w:num w:numId="47">
    <w:abstractNumId w:val="41"/>
  </w:num>
  <w:num w:numId="48">
    <w:abstractNumId w:val="37"/>
  </w:num>
  <w:num w:numId="49">
    <w:abstractNumId w:val="46"/>
  </w:num>
  <w:num w:numId="50">
    <w:abstractNumId w:val="4"/>
  </w:num>
  <w:num w:numId="51">
    <w:abstractNumId w:val="17"/>
  </w:num>
  <w:num w:numId="52">
    <w:abstractNumId w:val="39"/>
  </w:num>
  <w:num w:numId="53">
    <w:abstractNumId w:val="48"/>
  </w:num>
  <w:num w:numId="54">
    <w:abstractNumId w:val="51"/>
  </w:num>
  <w:num w:numId="55">
    <w:abstractNumId w:val="8"/>
  </w:num>
  <w:num w:numId="56">
    <w:abstractNumId w:val="21"/>
  </w:num>
  <w:num w:numId="57">
    <w:abstractNumId w:val="22"/>
  </w:num>
  <w:num w:numId="58">
    <w:abstractNumId w:val="31"/>
  </w:num>
  <w:num w:numId="59">
    <w:abstractNumId w:val="11"/>
  </w:num>
  <w:num w:numId="60">
    <w:abstractNumId w:val="35"/>
  </w:num>
  <w:num w:numId="61">
    <w:abstractNumId w:val="13"/>
  </w:num>
  <w:num w:numId="62">
    <w:abstractNumId w:val="9"/>
  </w:num>
  <w:num w:numId="63">
    <w:abstractNumId w:val="45"/>
  </w:num>
  <w:num w:numId="64">
    <w:abstractNumId w:val="18"/>
  </w:num>
  <w:numIdMacAtCleanup w:val="6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Faisal Chaudhry (fchaudhr)">
    <w15:presenceInfo w15:providerId="AD" w15:userId="S::fchaudhr@cisco.com::a3eee59e-1992-40b0-a911-96554cca7b5a"/>
  </w15:person>
  <w15:person w15:author="Lei Tian (letian)">
    <w15:presenceInfo w15:providerId="AD" w15:userId="S-1-5-21-1708537768-1303643608-725345543-934943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stylePaneFormatFilter w:val="5124" w:allStyles="0" w:customStyles="0" w:latentStyles="1" w:stylesInUse="0" w:headingStyles="1" w:numberingStyles="0" w:tableStyles="0" w:directFormattingOnRuns="1" w:directFormattingOnParagraphs="0" w:directFormattingOnNumbering="0" w:directFormattingOnTables="0" w:clearFormatting="1" w:top3HeadingStyles="0" w:visibleStyles="1" w:alternateStyleNames="0"/>
  <w:trackRevision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73CED"/>
    <w:rsid w:val="000063D4"/>
    <w:rsid w:val="00015C6E"/>
    <w:rsid w:val="00034023"/>
    <w:rsid w:val="000340D2"/>
    <w:rsid w:val="00050C69"/>
    <w:rsid w:val="000618EE"/>
    <w:rsid w:val="000705E0"/>
    <w:rsid w:val="0008065D"/>
    <w:rsid w:val="00087B68"/>
    <w:rsid w:val="00097449"/>
    <w:rsid w:val="000A3916"/>
    <w:rsid w:val="000B3F21"/>
    <w:rsid w:val="000D1D19"/>
    <w:rsid w:val="000E16E4"/>
    <w:rsid w:val="00111458"/>
    <w:rsid w:val="00134060"/>
    <w:rsid w:val="00140D8D"/>
    <w:rsid w:val="001536F6"/>
    <w:rsid w:val="00167FA9"/>
    <w:rsid w:val="001701BA"/>
    <w:rsid w:val="001819C7"/>
    <w:rsid w:val="001A52B6"/>
    <w:rsid w:val="001B1AAA"/>
    <w:rsid w:val="001B42C7"/>
    <w:rsid w:val="001B66A0"/>
    <w:rsid w:val="001E3987"/>
    <w:rsid w:val="001E5465"/>
    <w:rsid w:val="001F26AD"/>
    <w:rsid w:val="001F3380"/>
    <w:rsid w:val="001F368A"/>
    <w:rsid w:val="001F69DE"/>
    <w:rsid w:val="002116AD"/>
    <w:rsid w:val="002129DC"/>
    <w:rsid w:val="00213DF8"/>
    <w:rsid w:val="00231BED"/>
    <w:rsid w:val="00235D5F"/>
    <w:rsid w:val="002404EF"/>
    <w:rsid w:val="00263A7D"/>
    <w:rsid w:val="00271E68"/>
    <w:rsid w:val="002748DA"/>
    <w:rsid w:val="002800DA"/>
    <w:rsid w:val="002B2FAB"/>
    <w:rsid w:val="002C6A2E"/>
    <w:rsid w:val="002E0181"/>
    <w:rsid w:val="002E29AE"/>
    <w:rsid w:val="00320BEC"/>
    <w:rsid w:val="003320EE"/>
    <w:rsid w:val="003359B1"/>
    <w:rsid w:val="00346197"/>
    <w:rsid w:val="00355717"/>
    <w:rsid w:val="003671F2"/>
    <w:rsid w:val="00367EFF"/>
    <w:rsid w:val="003731D7"/>
    <w:rsid w:val="00385316"/>
    <w:rsid w:val="0038783E"/>
    <w:rsid w:val="00390354"/>
    <w:rsid w:val="00396DC6"/>
    <w:rsid w:val="003A461B"/>
    <w:rsid w:val="003B096E"/>
    <w:rsid w:val="003D1302"/>
    <w:rsid w:val="003D6CDD"/>
    <w:rsid w:val="003E1E4F"/>
    <w:rsid w:val="003E3DD0"/>
    <w:rsid w:val="003F7134"/>
    <w:rsid w:val="00403651"/>
    <w:rsid w:val="004103E9"/>
    <w:rsid w:val="004220E5"/>
    <w:rsid w:val="00460C69"/>
    <w:rsid w:val="004805DD"/>
    <w:rsid w:val="004867CF"/>
    <w:rsid w:val="00486A37"/>
    <w:rsid w:val="00487C22"/>
    <w:rsid w:val="004900EF"/>
    <w:rsid w:val="004906CB"/>
    <w:rsid w:val="00491D02"/>
    <w:rsid w:val="004920EE"/>
    <w:rsid w:val="004A01ED"/>
    <w:rsid w:val="004C3F52"/>
    <w:rsid w:val="004D629A"/>
    <w:rsid w:val="004E0D39"/>
    <w:rsid w:val="004E6CF5"/>
    <w:rsid w:val="004E6F84"/>
    <w:rsid w:val="004F3B63"/>
    <w:rsid w:val="00504352"/>
    <w:rsid w:val="00521E08"/>
    <w:rsid w:val="00522EAD"/>
    <w:rsid w:val="00531FCF"/>
    <w:rsid w:val="005327E9"/>
    <w:rsid w:val="00554C04"/>
    <w:rsid w:val="00562A71"/>
    <w:rsid w:val="00567D51"/>
    <w:rsid w:val="0057090B"/>
    <w:rsid w:val="0058110F"/>
    <w:rsid w:val="00586BF1"/>
    <w:rsid w:val="00597565"/>
    <w:rsid w:val="005C7272"/>
    <w:rsid w:val="005D1E88"/>
    <w:rsid w:val="005D3C5D"/>
    <w:rsid w:val="005D456E"/>
    <w:rsid w:val="005D6236"/>
    <w:rsid w:val="005E3D82"/>
    <w:rsid w:val="005E6ADD"/>
    <w:rsid w:val="005E7733"/>
    <w:rsid w:val="00605A5E"/>
    <w:rsid w:val="00622F3A"/>
    <w:rsid w:val="00641068"/>
    <w:rsid w:val="00657B70"/>
    <w:rsid w:val="00670745"/>
    <w:rsid w:val="00673CED"/>
    <w:rsid w:val="00680204"/>
    <w:rsid w:val="00691C57"/>
    <w:rsid w:val="006A7133"/>
    <w:rsid w:val="006B40C1"/>
    <w:rsid w:val="006B62D5"/>
    <w:rsid w:val="006B705B"/>
    <w:rsid w:val="006C409F"/>
    <w:rsid w:val="006F5285"/>
    <w:rsid w:val="00700235"/>
    <w:rsid w:val="00706245"/>
    <w:rsid w:val="00716071"/>
    <w:rsid w:val="00723BC5"/>
    <w:rsid w:val="00732444"/>
    <w:rsid w:val="007325A5"/>
    <w:rsid w:val="00735180"/>
    <w:rsid w:val="00755D52"/>
    <w:rsid w:val="00757C0C"/>
    <w:rsid w:val="00774B1C"/>
    <w:rsid w:val="00784A57"/>
    <w:rsid w:val="00786106"/>
    <w:rsid w:val="0079256C"/>
    <w:rsid w:val="007A310A"/>
    <w:rsid w:val="007B4422"/>
    <w:rsid w:val="007B75DC"/>
    <w:rsid w:val="007C36DF"/>
    <w:rsid w:val="007C44FB"/>
    <w:rsid w:val="007D7A67"/>
    <w:rsid w:val="007F49DC"/>
    <w:rsid w:val="00810AE9"/>
    <w:rsid w:val="008133D8"/>
    <w:rsid w:val="008163AE"/>
    <w:rsid w:val="00823470"/>
    <w:rsid w:val="008326EC"/>
    <w:rsid w:val="0083764E"/>
    <w:rsid w:val="00841BF9"/>
    <w:rsid w:val="008446E4"/>
    <w:rsid w:val="008544D6"/>
    <w:rsid w:val="00865DD9"/>
    <w:rsid w:val="00876A67"/>
    <w:rsid w:val="00881A05"/>
    <w:rsid w:val="00885CE1"/>
    <w:rsid w:val="00894E3A"/>
    <w:rsid w:val="008A23FA"/>
    <w:rsid w:val="008A4246"/>
    <w:rsid w:val="008B7E01"/>
    <w:rsid w:val="008C3A94"/>
    <w:rsid w:val="008C7B96"/>
    <w:rsid w:val="008D3CFE"/>
    <w:rsid w:val="008D6AFB"/>
    <w:rsid w:val="008E228C"/>
    <w:rsid w:val="008F1615"/>
    <w:rsid w:val="008F3FF7"/>
    <w:rsid w:val="00903BF1"/>
    <w:rsid w:val="00922A7E"/>
    <w:rsid w:val="009346E0"/>
    <w:rsid w:val="0094149D"/>
    <w:rsid w:val="00941B7C"/>
    <w:rsid w:val="00954251"/>
    <w:rsid w:val="00966A7E"/>
    <w:rsid w:val="009718A5"/>
    <w:rsid w:val="00974672"/>
    <w:rsid w:val="00975D93"/>
    <w:rsid w:val="009910A4"/>
    <w:rsid w:val="0099256D"/>
    <w:rsid w:val="009A260B"/>
    <w:rsid w:val="009B14E6"/>
    <w:rsid w:val="009B3578"/>
    <w:rsid w:val="009B3F47"/>
    <w:rsid w:val="009C2EA9"/>
    <w:rsid w:val="009C6935"/>
    <w:rsid w:val="009D03B1"/>
    <w:rsid w:val="009E32D5"/>
    <w:rsid w:val="00A02FE6"/>
    <w:rsid w:val="00A145D4"/>
    <w:rsid w:val="00A22BAE"/>
    <w:rsid w:val="00A277DD"/>
    <w:rsid w:val="00A3147C"/>
    <w:rsid w:val="00A40514"/>
    <w:rsid w:val="00A46AE0"/>
    <w:rsid w:val="00A5508C"/>
    <w:rsid w:val="00A61FA1"/>
    <w:rsid w:val="00A621B1"/>
    <w:rsid w:val="00A80B8B"/>
    <w:rsid w:val="00A93E2A"/>
    <w:rsid w:val="00AA747E"/>
    <w:rsid w:val="00AB5895"/>
    <w:rsid w:val="00AB6060"/>
    <w:rsid w:val="00AB6699"/>
    <w:rsid w:val="00AE66D6"/>
    <w:rsid w:val="00AF7EE9"/>
    <w:rsid w:val="00B11824"/>
    <w:rsid w:val="00B11AFF"/>
    <w:rsid w:val="00B20C0C"/>
    <w:rsid w:val="00B21964"/>
    <w:rsid w:val="00B21C01"/>
    <w:rsid w:val="00B2258A"/>
    <w:rsid w:val="00B37E86"/>
    <w:rsid w:val="00B409FB"/>
    <w:rsid w:val="00B41855"/>
    <w:rsid w:val="00B64132"/>
    <w:rsid w:val="00B64DE7"/>
    <w:rsid w:val="00B75235"/>
    <w:rsid w:val="00B84D20"/>
    <w:rsid w:val="00BA3B41"/>
    <w:rsid w:val="00BC435C"/>
    <w:rsid w:val="00BD2342"/>
    <w:rsid w:val="00BD7A03"/>
    <w:rsid w:val="00BE528C"/>
    <w:rsid w:val="00BF686D"/>
    <w:rsid w:val="00C115BD"/>
    <w:rsid w:val="00C3682D"/>
    <w:rsid w:val="00C4627C"/>
    <w:rsid w:val="00C54FD9"/>
    <w:rsid w:val="00C6292C"/>
    <w:rsid w:val="00C72970"/>
    <w:rsid w:val="00C75BC4"/>
    <w:rsid w:val="00C80642"/>
    <w:rsid w:val="00C92301"/>
    <w:rsid w:val="00CB1FBF"/>
    <w:rsid w:val="00CE5C1D"/>
    <w:rsid w:val="00CF2D81"/>
    <w:rsid w:val="00CF61EC"/>
    <w:rsid w:val="00D04DA2"/>
    <w:rsid w:val="00D078B3"/>
    <w:rsid w:val="00D12D73"/>
    <w:rsid w:val="00D17941"/>
    <w:rsid w:val="00D31CE6"/>
    <w:rsid w:val="00D3719D"/>
    <w:rsid w:val="00D4615F"/>
    <w:rsid w:val="00D47B27"/>
    <w:rsid w:val="00D5598B"/>
    <w:rsid w:val="00D5627D"/>
    <w:rsid w:val="00D64029"/>
    <w:rsid w:val="00D75788"/>
    <w:rsid w:val="00D85CF3"/>
    <w:rsid w:val="00DA6689"/>
    <w:rsid w:val="00DB1D12"/>
    <w:rsid w:val="00DB475D"/>
    <w:rsid w:val="00DC30B4"/>
    <w:rsid w:val="00DC489A"/>
    <w:rsid w:val="00DC6A6E"/>
    <w:rsid w:val="00DD5197"/>
    <w:rsid w:val="00DE2606"/>
    <w:rsid w:val="00DE64E8"/>
    <w:rsid w:val="00DF1C2F"/>
    <w:rsid w:val="00DF763B"/>
    <w:rsid w:val="00E220F9"/>
    <w:rsid w:val="00E33641"/>
    <w:rsid w:val="00E3447D"/>
    <w:rsid w:val="00E51FDF"/>
    <w:rsid w:val="00E70779"/>
    <w:rsid w:val="00E763BD"/>
    <w:rsid w:val="00E84C80"/>
    <w:rsid w:val="00E853D8"/>
    <w:rsid w:val="00E86EB6"/>
    <w:rsid w:val="00E8756A"/>
    <w:rsid w:val="00EA4C37"/>
    <w:rsid w:val="00EA7EE8"/>
    <w:rsid w:val="00EC75B3"/>
    <w:rsid w:val="00ED3CAA"/>
    <w:rsid w:val="00ED6331"/>
    <w:rsid w:val="00EF45CA"/>
    <w:rsid w:val="00F00505"/>
    <w:rsid w:val="00F01C23"/>
    <w:rsid w:val="00F05F0E"/>
    <w:rsid w:val="00F17A81"/>
    <w:rsid w:val="00F25A34"/>
    <w:rsid w:val="00F308EB"/>
    <w:rsid w:val="00F32232"/>
    <w:rsid w:val="00F34C1C"/>
    <w:rsid w:val="00F42A72"/>
    <w:rsid w:val="00F45A5E"/>
    <w:rsid w:val="00F46270"/>
    <w:rsid w:val="00F51829"/>
    <w:rsid w:val="00F52726"/>
    <w:rsid w:val="00F52D96"/>
    <w:rsid w:val="00F54BBD"/>
    <w:rsid w:val="00F55636"/>
    <w:rsid w:val="00F63997"/>
    <w:rsid w:val="00F66E08"/>
    <w:rsid w:val="00F70AF6"/>
    <w:rsid w:val="00F74D4C"/>
    <w:rsid w:val="00F80A7D"/>
    <w:rsid w:val="00F83E34"/>
    <w:rsid w:val="00F86828"/>
    <w:rsid w:val="00F929AC"/>
    <w:rsid w:val="00F97890"/>
    <w:rsid w:val="00FB7494"/>
    <w:rsid w:val="00FC0EF3"/>
    <w:rsid w:val="00FC6336"/>
    <w:rsid w:val="00FC7810"/>
    <w:rsid w:val="00FD779B"/>
    <w:rsid w:val="00FE674F"/>
    <w:rsid w:val="00FE7EC7"/>
    <w:rsid w:val="00FF2E40"/>
    <w:rsid w:val="00FF5F42"/>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35EFF5DC"/>
  <w15:docId w15:val="{A4DC7833-1F1E-4282-A967-FF0538EEC2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iPriority="0" w:unhideWhenUsed="1"/>
    <w:lsdException w:name="annotation text" w:semiHidden="1" w:uiPriority="0" w:unhideWhenUsed="1"/>
    <w:lsdException w:name="header" w:semiHidden="1" w:uiPriority="0"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iPriority="0" w:unhideWhenUsed="1"/>
    <w:lsdException w:name="Table Grid" w:uiPriority="39"/>
    <w:lsdException w:name="Placeholder Text" w:semiHidden="1" w:uiPriority="0"/>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0"/>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B66A0"/>
  </w:style>
  <w:style w:type="paragraph" w:styleId="Heading1">
    <w:name w:val="heading 1"/>
    <w:basedOn w:val="Normal"/>
    <w:next w:val="Normal"/>
    <w:link w:val="Heading1Char"/>
    <w:qFormat/>
    <w:rsid w:val="001B66A0"/>
    <w:pPr>
      <w:keepNext/>
      <w:keepLines/>
      <w:spacing w:before="480" w:after="0"/>
      <w:outlineLvl w:val="0"/>
    </w:pPr>
    <w:rPr>
      <w:rFonts w:ascii="CiscoSansTT" w:eastAsiaTheme="majorEastAsia" w:hAnsi="CiscoSansTT" w:cstheme="majorBidi"/>
      <w:b/>
      <w:bCs/>
      <w:color w:val="365F91" w:themeColor="accent1" w:themeShade="BF"/>
      <w:sz w:val="28"/>
      <w:szCs w:val="28"/>
    </w:rPr>
  </w:style>
  <w:style w:type="paragraph" w:styleId="Heading2">
    <w:name w:val="heading 2"/>
    <w:basedOn w:val="Normal"/>
    <w:next w:val="Normal"/>
    <w:link w:val="Heading2Char"/>
    <w:unhideWhenUsed/>
    <w:qFormat/>
    <w:rsid w:val="005C7272"/>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346197"/>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1B66A0"/>
    <w:rPr>
      <w:rFonts w:ascii="CiscoSansTT" w:eastAsiaTheme="majorEastAsia" w:hAnsi="CiscoSansTT" w:cstheme="majorBidi"/>
      <w:b/>
      <w:bCs/>
      <w:color w:val="365F91" w:themeColor="accent1" w:themeShade="BF"/>
      <w:sz w:val="28"/>
      <w:szCs w:val="28"/>
    </w:rPr>
  </w:style>
  <w:style w:type="paragraph" w:styleId="ListParagraph">
    <w:name w:val="List Paragraph"/>
    <w:basedOn w:val="Normal"/>
    <w:link w:val="ListParagraphChar"/>
    <w:uiPriority w:val="34"/>
    <w:qFormat/>
    <w:rsid w:val="00673CED"/>
    <w:pPr>
      <w:ind w:left="720"/>
      <w:contextualSpacing/>
    </w:pPr>
  </w:style>
  <w:style w:type="table" w:styleId="TableGrid">
    <w:name w:val="Table Grid"/>
    <w:basedOn w:val="TableNormal"/>
    <w:uiPriority w:val="39"/>
    <w:rsid w:val="00B6413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rsid w:val="005C7272"/>
    <w:rPr>
      <w:rFonts w:asciiTheme="majorHAnsi" w:eastAsiaTheme="majorEastAsia" w:hAnsiTheme="majorHAnsi" w:cstheme="majorBidi"/>
      <w:b/>
      <w:bCs/>
      <w:color w:val="4F81BD" w:themeColor="accent1"/>
      <w:sz w:val="26"/>
      <w:szCs w:val="26"/>
    </w:rPr>
  </w:style>
  <w:style w:type="paragraph" w:styleId="NoSpacing">
    <w:name w:val="No Spacing"/>
    <w:uiPriority w:val="1"/>
    <w:qFormat/>
    <w:rsid w:val="00C4627C"/>
    <w:pPr>
      <w:spacing w:after="0" w:line="240" w:lineRule="auto"/>
    </w:pPr>
    <w:rPr>
      <w:rFonts w:ascii="Consolas" w:hAnsi="Consolas" w:cs="Consolas"/>
    </w:rPr>
  </w:style>
  <w:style w:type="character" w:customStyle="1" w:styleId="Heading3Char">
    <w:name w:val="Heading 3 Char"/>
    <w:basedOn w:val="DefaultParagraphFont"/>
    <w:link w:val="Heading3"/>
    <w:uiPriority w:val="9"/>
    <w:rsid w:val="00346197"/>
    <w:rPr>
      <w:rFonts w:asciiTheme="majorHAnsi" w:eastAsiaTheme="majorEastAsia" w:hAnsiTheme="majorHAnsi" w:cstheme="majorBidi"/>
      <w:b/>
      <w:bCs/>
      <w:color w:val="4F81BD" w:themeColor="accent1"/>
    </w:rPr>
  </w:style>
  <w:style w:type="paragraph" w:styleId="BalloonText">
    <w:name w:val="Balloon Text"/>
    <w:basedOn w:val="Normal"/>
    <w:link w:val="BalloonTextChar"/>
    <w:semiHidden/>
    <w:unhideWhenUsed/>
    <w:rsid w:val="00F9789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97890"/>
    <w:rPr>
      <w:rFonts w:ascii="Tahoma" w:hAnsi="Tahoma" w:cs="Tahoma"/>
      <w:sz w:val="16"/>
      <w:szCs w:val="16"/>
    </w:rPr>
  </w:style>
  <w:style w:type="paragraph" w:styleId="Header">
    <w:name w:val="header"/>
    <w:basedOn w:val="Normal"/>
    <w:link w:val="HeaderChar"/>
    <w:rsid w:val="00DF1C2F"/>
    <w:pPr>
      <w:tabs>
        <w:tab w:val="center" w:pos="4320"/>
        <w:tab w:val="right" w:pos="8640"/>
      </w:tabs>
      <w:spacing w:after="0" w:line="240" w:lineRule="auto"/>
      <w:jc w:val="both"/>
    </w:pPr>
    <w:rPr>
      <w:rFonts w:ascii="Arial" w:eastAsia="Times New Roman" w:hAnsi="Arial" w:cs="Times New Roman"/>
      <w:i/>
      <w:szCs w:val="20"/>
      <w:lang w:val="en-US"/>
    </w:rPr>
  </w:style>
  <w:style w:type="character" w:customStyle="1" w:styleId="HeaderChar">
    <w:name w:val="Header Char"/>
    <w:basedOn w:val="DefaultParagraphFont"/>
    <w:link w:val="Header"/>
    <w:rsid w:val="00DF1C2F"/>
    <w:rPr>
      <w:rFonts w:ascii="Arial" w:eastAsia="Times New Roman" w:hAnsi="Arial" w:cs="Times New Roman"/>
      <w:i/>
      <w:szCs w:val="20"/>
      <w:lang w:val="en-US"/>
    </w:rPr>
  </w:style>
  <w:style w:type="paragraph" w:styleId="NormalWeb">
    <w:name w:val="Normal (Web)"/>
    <w:basedOn w:val="Normal"/>
    <w:uiPriority w:val="99"/>
    <w:unhideWhenUsed/>
    <w:rsid w:val="00531FCF"/>
    <w:pPr>
      <w:spacing w:before="100" w:beforeAutospacing="1" w:after="100" w:afterAutospacing="1" w:line="240" w:lineRule="auto"/>
    </w:pPr>
    <w:rPr>
      <w:rFonts w:ascii="Times New Roman" w:eastAsia="Times New Roman" w:hAnsi="Times New Roman" w:cs="Times New Roman"/>
      <w:sz w:val="24"/>
      <w:szCs w:val="24"/>
      <w:lang w:val="en-US"/>
    </w:rPr>
  </w:style>
  <w:style w:type="table" w:customStyle="1" w:styleId="GridTable4-Accent11">
    <w:name w:val="Grid Table 4 - Accent 11"/>
    <w:basedOn w:val="TableNormal"/>
    <w:uiPriority w:val="49"/>
    <w:rsid w:val="00531FCF"/>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styleId="Footer">
    <w:name w:val="footer"/>
    <w:basedOn w:val="Normal"/>
    <w:link w:val="FooterChar"/>
    <w:uiPriority w:val="99"/>
    <w:unhideWhenUsed/>
    <w:rsid w:val="005E3D82"/>
    <w:pPr>
      <w:tabs>
        <w:tab w:val="center" w:pos="4680"/>
        <w:tab w:val="right" w:pos="9360"/>
      </w:tabs>
      <w:spacing w:after="0" w:line="240" w:lineRule="auto"/>
    </w:pPr>
  </w:style>
  <w:style w:type="character" w:customStyle="1" w:styleId="FooterChar">
    <w:name w:val="Footer Char"/>
    <w:basedOn w:val="DefaultParagraphFont"/>
    <w:link w:val="Footer"/>
    <w:uiPriority w:val="99"/>
    <w:rsid w:val="005E3D82"/>
  </w:style>
  <w:style w:type="paragraph" w:customStyle="1" w:styleId="StyleHeading1LatinCiscoSansTTCustomColorRGB080115">
    <w:name w:val="Style Heading 1 + (Latin) CiscoSansTT Custom Color(RGB(080115))"/>
    <w:basedOn w:val="Heading1"/>
    <w:autoRedefine/>
    <w:qFormat/>
    <w:rsid w:val="001B66A0"/>
    <w:rPr>
      <w:color w:val="005073"/>
    </w:rPr>
  </w:style>
  <w:style w:type="paragraph" w:customStyle="1" w:styleId="TitleHeadline">
    <w:name w:val="Title Headline"/>
    <w:next w:val="Intro"/>
    <w:link w:val="TitleHeadlineChar"/>
    <w:rsid w:val="001F368A"/>
    <w:pPr>
      <w:spacing w:after="360" w:line="440" w:lineRule="exact"/>
    </w:pPr>
    <w:rPr>
      <w:rFonts w:ascii="Arial" w:eastAsia="Times New Roman" w:hAnsi="Arial" w:cs="Times New Roman"/>
      <w:color w:val="364A9E"/>
      <w:sz w:val="40"/>
      <w:szCs w:val="32"/>
      <w:lang w:val="en-US"/>
    </w:rPr>
  </w:style>
  <w:style w:type="paragraph" w:styleId="Title">
    <w:name w:val="Title"/>
    <w:aliases w:val="Doc Type,Document Description"/>
    <w:basedOn w:val="Normal"/>
    <w:link w:val="TitleChar"/>
    <w:uiPriority w:val="99"/>
    <w:qFormat/>
    <w:rsid w:val="001F368A"/>
    <w:pPr>
      <w:tabs>
        <w:tab w:val="right" w:pos="10080"/>
      </w:tabs>
      <w:spacing w:after="60" w:line="200" w:lineRule="exact"/>
      <w:jc w:val="right"/>
    </w:pPr>
    <w:rPr>
      <w:rFonts w:ascii="Arial" w:eastAsia="Times New Roman" w:hAnsi="Arial" w:cs="Times New Roman"/>
      <w:noProof/>
      <w:color w:val="364A9E"/>
      <w:sz w:val="16"/>
      <w:szCs w:val="16"/>
      <w:lang w:val="en-US"/>
    </w:rPr>
  </w:style>
  <w:style w:type="character" w:customStyle="1" w:styleId="TitleChar">
    <w:name w:val="Title Char"/>
    <w:aliases w:val="Doc Type Char,Document Description Char"/>
    <w:basedOn w:val="DefaultParagraphFont"/>
    <w:link w:val="Title"/>
    <w:uiPriority w:val="99"/>
    <w:rsid w:val="001F368A"/>
    <w:rPr>
      <w:rFonts w:ascii="Arial" w:eastAsia="Times New Roman" w:hAnsi="Arial" w:cs="Times New Roman"/>
      <w:noProof/>
      <w:color w:val="364A9E"/>
      <w:sz w:val="16"/>
      <w:szCs w:val="16"/>
      <w:lang w:val="en-US"/>
    </w:rPr>
  </w:style>
  <w:style w:type="paragraph" w:customStyle="1" w:styleId="Intro">
    <w:name w:val="Intro"/>
    <w:next w:val="Normal"/>
    <w:link w:val="IntroChar"/>
    <w:rsid w:val="001F368A"/>
    <w:pPr>
      <w:keepNext/>
      <w:spacing w:after="240" w:line="310" w:lineRule="exact"/>
    </w:pPr>
    <w:rPr>
      <w:rFonts w:ascii="Arial" w:eastAsia="Times New Roman" w:hAnsi="Arial" w:cs="Times New Roman"/>
      <w:color w:val="5A51A1"/>
      <w:sz w:val="24"/>
      <w:szCs w:val="24"/>
      <w:lang w:val="en-US"/>
    </w:rPr>
  </w:style>
  <w:style w:type="paragraph" w:customStyle="1" w:styleId="Body">
    <w:name w:val="Body"/>
    <w:link w:val="BodyChar"/>
    <w:rsid w:val="001F368A"/>
    <w:pPr>
      <w:tabs>
        <w:tab w:val="left" w:pos="720"/>
        <w:tab w:val="left" w:pos="1440"/>
        <w:tab w:val="left" w:pos="2160"/>
        <w:tab w:val="left" w:pos="2880"/>
        <w:tab w:val="left" w:pos="3600"/>
        <w:tab w:val="left" w:pos="4320"/>
        <w:tab w:val="left" w:pos="5040"/>
        <w:tab w:val="left" w:pos="5840"/>
        <w:tab w:val="left" w:pos="6480"/>
        <w:tab w:val="left" w:pos="7200"/>
        <w:tab w:val="left" w:pos="7920"/>
      </w:tabs>
      <w:spacing w:after="140" w:line="280" w:lineRule="atLeast"/>
    </w:pPr>
    <w:rPr>
      <w:rFonts w:ascii="Arial" w:eastAsia="Times New Roman" w:hAnsi="Arial" w:cs="Times New Roman"/>
      <w:color w:val="000000"/>
      <w:sz w:val="18"/>
      <w:szCs w:val="20"/>
      <w:lang w:val="en-US"/>
    </w:rPr>
  </w:style>
  <w:style w:type="character" w:customStyle="1" w:styleId="BodyChar">
    <w:name w:val="Body Char"/>
    <w:basedOn w:val="DefaultParagraphFont"/>
    <w:link w:val="Body"/>
    <w:rsid w:val="001F368A"/>
    <w:rPr>
      <w:rFonts w:ascii="Arial" w:eastAsia="Times New Roman" w:hAnsi="Arial" w:cs="Times New Roman"/>
      <w:color w:val="000000"/>
      <w:sz w:val="18"/>
      <w:szCs w:val="20"/>
      <w:lang w:val="en-US"/>
    </w:rPr>
  </w:style>
  <w:style w:type="paragraph" w:customStyle="1" w:styleId="Subhead1">
    <w:name w:val="Subhead1"/>
    <w:next w:val="Body"/>
    <w:rsid w:val="001F368A"/>
    <w:pPr>
      <w:keepNext/>
      <w:tabs>
        <w:tab w:val="left" w:pos="720"/>
        <w:tab w:val="left" w:pos="1440"/>
        <w:tab w:val="left" w:pos="2160"/>
        <w:tab w:val="left" w:pos="2880"/>
        <w:tab w:val="left" w:pos="3600"/>
        <w:tab w:val="left" w:pos="4320"/>
        <w:tab w:val="left" w:pos="5040"/>
        <w:tab w:val="left" w:pos="5840"/>
        <w:tab w:val="left" w:pos="6480"/>
        <w:tab w:val="left" w:pos="7200"/>
        <w:tab w:val="left" w:pos="7920"/>
      </w:tabs>
      <w:spacing w:before="240" w:after="60" w:line="260" w:lineRule="exact"/>
    </w:pPr>
    <w:rPr>
      <w:rFonts w:ascii="Arial" w:eastAsia="Times New Roman" w:hAnsi="Arial" w:cs="Times New Roman"/>
      <w:color w:val="364A9E"/>
      <w:szCs w:val="20"/>
      <w:lang w:val="en-US"/>
    </w:rPr>
  </w:style>
  <w:style w:type="paragraph" w:customStyle="1" w:styleId="Subhead2">
    <w:name w:val="Subhead2"/>
    <w:next w:val="Body"/>
    <w:link w:val="Subhead2Char"/>
    <w:rsid w:val="001F368A"/>
    <w:pPr>
      <w:keepNext/>
      <w:spacing w:before="240" w:after="0" w:line="240" w:lineRule="exact"/>
    </w:pPr>
    <w:rPr>
      <w:rFonts w:ascii="Arial" w:eastAsia="Times New Roman" w:hAnsi="Arial" w:cs="Times New Roman"/>
      <w:color w:val="000000"/>
      <w:sz w:val="20"/>
      <w:szCs w:val="20"/>
      <w:lang w:val="en-US"/>
    </w:rPr>
  </w:style>
  <w:style w:type="paragraph" w:customStyle="1" w:styleId="Subhead3">
    <w:name w:val="Subhead3"/>
    <w:next w:val="Body"/>
    <w:rsid w:val="001F368A"/>
    <w:pPr>
      <w:keepNext/>
      <w:tabs>
        <w:tab w:val="left" w:pos="720"/>
        <w:tab w:val="left" w:pos="1440"/>
        <w:tab w:val="left" w:pos="2160"/>
        <w:tab w:val="left" w:pos="2880"/>
        <w:tab w:val="left" w:pos="3600"/>
        <w:tab w:val="left" w:pos="4320"/>
        <w:tab w:val="left" w:pos="5040"/>
        <w:tab w:val="left" w:pos="5840"/>
        <w:tab w:val="left" w:pos="6480"/>
        <w:tab w:val="left" w:pos="7200"/>
        <w:tab w:val="left" w:pos="7920"/>
      </w:tabs>
      <w:spacing w:before="180" w:after="0" w:line="280" w:lineRule="exact"/>
    </w:pPr>
    <w:rPr>
      <w:rFonts w:ascii="Arial" w:eastAsia="Times New Roman" w:hAnsi="Arial" w:cs="Times New Roman"/>
      <w:sz w:val="18"/>
      <w:szCs w:val="20"/>
      <w:lang w:val="en-US"/>
    </w:rPr>
  </w:style>
  <w:style w:type="paragraph" w:customStyle="1" w:styleId="Bullet">
    <w:name w:val="Bullet"/>
    <w:link w:val="BulletChar"/>
    <w:rsid w:val="001F368A"/>
    <w:pPr>
      <w:numPr>
        <w:numId w:val="7"/>
      </w:numPr>
      <w:spacing w:after="60" w:line="280" w:lineRule="atLeast"/>
    </w:pPr>
    <w:rPr>
      <w:rFonts w:ascii="Arial" w:eastAsia="Times New Roman" w:hAnsi="Arial" w:cs="Times New Roman"/>
      <w:color w:val="000000"/>
      <w:sz w:val="18"/>
      <w:szCs w:val="18"/>
      <w:lang w:val="en-US"/>
    </w:rPr>
  </w:style>
  <w:style w:type="paragraph" w:customStyle="1" w:styleId="Bullet2">
    <w:name w:val="Bullet2"/>
    <w:basedOn w:val="Bullet"/>
    <w:rsid w:val="001F368A"/>
    <w:pPr>
      <w:numPr>
        <w:numId w:val="8"/>
      </w:numPr>
      <w:tabs>
        <w:tab w:val="clear" w:pos="778"/>
        <w:tab w:val="num" w:pos="360"/>
        <w:tab w:val="num" w:pos="576"/>
        <w:tab w:val="left" w:pos="792"/>
      </w:tabs>
      <w:ind w:left="792" w:hanging="216"/>
    </w:pPr>
  </w:style>
  <w:style w:type="paragraph" w:customStyle="1" w:styleId="Example">
    <w:name w:val="Example"/>
    <w:rsid w:val="001F368A"/>
    <w:pPr>
      <w:spacing w:before="80" w:after="80" w:line="280" w:lineRule="atLeast"/>
    </w:pPr>
    <w:rPr>
      <w:rFonts w:ascii="Courier" w:eastAsia="Times New Roman" w:hAnsi="Courier" w:cs="Times New Roman"/>
      <w:color w:val="000000"/>
      <w:sz w:val="18"/>
      <w:szCs w:val="20"/>
      <w:lang w:val="en-US"/>
    </w:rPr>
  </w:style>
  <w:style w:type="paragraph" w:customStyle="1" w:styleId="Subhead4">
    <w:name w:val="Subhead4"/>
    <w:basedOn w:val="Intro"/>
    <w:next w:val="Body"/>
    <w:rsid w:val="001F368A"/>
    <w:pPr>
      <w:spacing w:before="140" w:after="0"/>
    </w:pPr>
    <w:rPr>
      <w:rFonts w:ascii="Times New Roman" w:hAnsi="Times New Roman"/>
    </w:rPr>
  </w:style>
  <w:style w:type="paragraph" w:customStyle="1" w:styleId="Subhead5">
    <w:name w:val="Subhead5"/>
    <w:basedOn w:val="Subhead4"/>
    <w:rsid w:val="001F368A"/>
    <w:rPr>
      <w:b/>
    </w:rPr>
  </w:style>
  <w:style w:type="paragraph" w:customStyle="1" w:styleId="PullQuotebodyboldSmall">
    <w:name w:val="Pull Quote body bold Small"/>
    <w:basedOn w:val="Normal"/>
    <w:link w:val="PullQuotebodyboldSmallChar"/>
    <w:rsid w:val="001F368A"/>
    <w:pPr>
      <w:tabs>
        <w:tab w:val="left" w:pos="720"/>
        <w:tab w:val="left" w:pos="1440"/>
        <w:tab w:val="left" w:pos="2160"/>
        <w:tab w:val="left" w:pos="2880"/>
        <w:tab w:val="left" w:pos="3600"/>
        <w:tab w:val="left" w:pos="4320"/>
        <w:tab w:val="left" w:pos="5040"/>
        <w:tab w:val="left" w:pos="5840"/>
        <w:tab w:val="left" w:pos="6480"/>
        <w:tab w:val="left" w:pos="7200"/>
        <w:tab w:val="left" w:pos="7920"/>
      </w:tabs>
      <w:spacing w:after="0" w:line="360" w:lineRule="exact"/>
    </w:pPr>
    <w:rPr>
      <w:rFonts w:ascii="Arial" w:eastAsia="Times New Roman" w:hAnsi="Arial" w:cs="Times New Roman"/>
      <w:bCs/>
      <w:color w:val="2F6681"/>
      <w:sz w:val="28"/>
      <w:szCs w:val="28"/>
      <w:lang w:val="en-US"/>
    </w:rPr>
  </w:style>
  <w:style w:type="paragraph" w:customStyle="1" w:styleId="CellBulletIndent">
    <w:name w:val="CellBulletIndent"/>
    <w:rsid w:val="001F368A"/>
    <w:pPr>
      <w:numPr>
        <w:numId w:val="5"/>
      </w:numPr>
      <w:spacing w:before="60" w:after="60" w:line="160" w:lineRule="exact"/>
      <w:ind w:right="58"/>
    </w:pPr>
    <w:rPr>
      <w:rFonts w:ascii="Arial" w:eastAsia="Times New Roman" w:hAnsi="Arial" w:cs="Times New Roman"/>
      <w:sz w:val="14"/>
      <w:szCs w:val="14"/>
      <w:lang w:val="en-US"/>
    </w:rPr>
  </w:style>
  <w:style w:type="character" w:customStyle="1" w:styleId="PullQuotebodyboldSmallChar">
    <w:name w:val="Pull Quote body bold Small Char"/>
    <w:basedOn w:val="DefaultParagraphFont"/>
    <w:link w:val="PullQuotebodyboldSmall"/>
    <w:rsid w:val="001F368A"/>
    <w:rPr>
      <w:rFonts w:ascii="Arial" w:eastAsia="Times New Roman" w:hAnsi="Arial" w:cs="Times New Roman"/>
      <w:bCs/>
      <w:color w:val="2F6681"/>
      <w:sz w:val="28"/>
      <w:szCs w:val="28"/>
      <w:lang w:val="en-US"/>
    </w:rPr>
  </w:style>
  <w:style w:type="paragraph" w:customStyle="1" w:styleId="Step1">
    <w:name w:val="Step1"/>
    <w:rsid w:val="001F368A"/>
    <w:pPr>
      <w:numPr>
        <w:numId w:val="1"/>
      </w:numPr>
      <w:spacing w:after="120" w:line="240" w:lineRule="exact"/>
    </w:pPr>
    <w:rPr>
      <w:rFonts w:ascii="Arial" w:eastAsia="Times New Roman" w:hAnsi="Arial" w:cs="Times New Roman"/>
      <w:color w:val="000000"/>
      <w:sz w:val="18"/>
      <w:szCs w:val="20"/>
      <w:lang w:val="en-US"/>
    </w:rPr>
  </w:style>
  <w:style w:type="paragraph" w:customStyle="1" w:styleId="Question">
    <w:name w:val="Question"/>
    <w:next w:val="Answer"/>
    <w:link w:val="QuestionChar"/>
    <w:rsid w:val="001F368A"/>
    <w:pPr>
      <w:keepNext/>
      <w:numPr>
        <w:numId w:val="9"/>
      </w:numPr>
      <w:spacing w:after="0" w:line="280" w:lineRule="atLeast"/>
    </w:pPr>
    <w:rPr>
      <w:rFonts w:ascii="Arial" w:eastAsia="Times New Roman" w:hAnsi="Arial" w:cs="Times New Roman"/>
      <w:color w:val="000000"/>
      <w:sz w:val="18"/>
      <w:szCs w:val="18"/>
      <w:lang w:val="en-US"/>
    </w:rPr>
  </w:style>
  <w:style w:type="paragraph" w:customStyle="1" w:styleId="Answer">
    <w:name w:val="Answer"/>
    <w:next w:val="Question"/>
    <w:link w:val="AnswerChar"/>
    <w:rsid w:val="001F368A"/>
    <w:pPr>
      <w:numPr>
        <w:numId w:val="6"/>
      </w:numPr>
      <w:spacing w:after="140" w:line="280" w:lineRule="atLeast"/>
    </w:pPr>
    <w:rPr>
      <w:rFonts w:ascii="Arial" w:eastAsia="Times New Roman" w:hAnsi="Arial" w:cs="Times New Roman"/>
      <w:color w:val="000000"/>
      <w:sz w:val="18"/>
      <w:szCs w:val="18"/>
      <w:lang w:val="en-US"/>
    </w:rPr>
  </w:style>
  <w:style w:type="paragraph" w:customStyle="1" w:styleId="StepBody">
    <w:name w:val="StepBody"/>
    <w:rsid w:val="001F368A"/>
    <w:pPr>
      <w:spacing w:after="60" w:line="280" w:lineRule="exact"/>
      <w:ind w:left="720"/>
    </w:pPr>
    <w:rPr>
      <w:rFonts w:ascii="Arial" w:eastAsia="Times New Roman" w:hAnsi="Arial" w:cs="Times New Roman"/>
      <w:color w:val="000000"/>
      <w:sz w:val="18"/>
      <w:szCs w:val="20"/>
      <w:lang w:val="en-US"/>
    </w:rPr>
  </w:style>
  <w:style w:type="paragraph" w:styleId="BodyTextIndent">
    <w:name w:val="Body Text Indent"/>
    <w:basedOn w:val="Normal"/>
    <w:link w:val="BodyTextIndentChar"/>
    <w:rsid w:val="001F368A"/>
    <w:pPr>
      <w:spacing w:before="80" w:after="80" w:line="240" w:lineRule="auto"/>
      <w:ind w:left="360"/>
    </w:pPr>
    <w:rPr>
      <w:rFonts w:ascii="Courier New" w:eastAsia="Times New Roman" w:hAnsi="Courier New" w:cs="Times New Roman"/>
      <w:snapToGrid w:val="0"/>
      <w:color w:val="000000"/>
      <w:sz w:val="18"/>
      <w:szCs w:val="20"/>
      <w:lang w:val="en-US"/>
    </w:rPr>
  </w:style>
  <w:style w:type="character" w:customStyle="1" w:styleId="BodyTextIndentChar">
    <w:name w:val="Body Text Indent Char"/>
    <w:basedOn w:val="DefaultParagraphFont"/>
    <w:link w:val="BodyTextIndent"/>
    <w:rsid w:val="001F368A"/>
    <w:rPr>
      <w:rFonts w:ascii="Courier New" w:eastAsia="Times New Roman" w:hAnsi="Courier New" w:cs="Times New Roman"/>
      <w:snapToGrid w:val="0"/>
      <w:color w:val="000000"/>
      <w:sz w:val="18"/>
      <w:szCs w:val="20"/>
      <w:lang w:val="en-US"/>
    </w:rPr>
  </w:style>
  <w:style w:type="paragraph" w:customStyle="1" w:styleId="CellHead1">
    <w:name w:val="CellHead1"/>
    <w:basedOn w:val="Normal"/>
    <w:next w:val="Chartbody"/>
    <w:link w:val="CellHead1Char"/>
    <w:rsid w:val="001F368A"/>
    <w:pPr>
      <w:keepNext/>
      <w:spacing w:before="60" w:after="60" w:line="160" w:lineRule="exact"/>
      <w:ind w:left="58" w:right="58"/>
    </w:pPr>
    <w:rPr>
      <w:rFonts w:ascii="Arial" w:eastAsia="Times New Roman" w:hAnsi="Arial" w:cs="Times New Roman"/>
      <w:b/>
      <w:color w:val="FFFFFF"/>
      <w:sz w:val="14"/>
      <w:szCs w:val="14"/>
      <w:lang w:val="en-US"/>
    </w:rPr>
  </w:style>
  <w:style w:type="paragraph" w:customStyle="1" w:styleId="PullQuotebody">
    <w:name w:val="Pull Quote body"/>
    <w:basedOn w:val="Body"/>
    <w:link w:val="PullQuotebodyChar"/>
    <w:rsid w:val="001F368A"/>
    <w:pPr>
      <w:spacing w:after="0" w:line="360" w:lineRule="exact"/>
    </w:pPr>
    <w:rPr>
      <w:sz w:val="28"/>
    </w:rPr>
  </w:style>
  <w:style w:type="paragraph" w:customStyle="1" w:styleId="CellBullet">
    <w:name w:val="CellBullet"/>
    <w:basedOn w:val="Normal"/>
    <w:link w:val="CellBulletCharChar"/>
    <w:rsid w:val="001F368A"/>
    <w:pPr>
      <w:numPr>
        <w:numId w:val="4"/>
      </w:numPr>
      <w:tabs>
        <w:tab w:val="left" w:pos="173"/>
      </w:tabs>
      <w:spacing w:before="60" w:after="60" w:line="160" w:lineRule="exact"/>
      <w:ind w:right="58"/>
    </w:pPr>
    <w:rPr>
      <w:rFonts w:ascii="Arial" w:eastAsia="Times New Roman" w:hAnsi="Arial" w:cs="Times New Roman"/>
      <w:sz w:val="14"/>
      <w:szCs w:val="14"/>
      <w:lang w:val="en-US"/>
    </w:rPr>
  </w:style>
  <w:style w:type="character" w:customStyle="1" w:styleId="PullQuotebodyChar">
    <w:name w:val="Pull Quote body Char"/>
    <w:basedOn w:val="BodyChar"/>
    <w:link w:val="PullQuotebody"/>
    <w:rsid w:val="001F368A"/>
    <w:rPr>
      <w:rFonts w:ascii="Arial" w:eastAsia="Times New Roman" w:hAnsi="Arial" w:cs="Times New Roman"/>
      <w:color w:val="000000"/>
      <w:sz w:val="28"/>
      <w:szCs w:val="20"/>
      <w:lang w:val="en-US"/>
    </w:rPr>
  </w:style>
  <w:style w:type="paragraph" w:customStyle="1" w:styleId="ExecutiveSummary">
    <w:name w:val="Executive Summary"/>
    <w:basedOn w:val="Normal"/>
    <w:rsid w:val="001F368A"/>
    <w:pPr>
      <w:keepNext/>
      <w:spacing w:before="100" w:after="120" w:line="280" w:lineRule="exact"/>
      <w:ind w:left="86"/>
      <w:jc w:val="center"/>
    </w:pPr>
    <w:rPr>
      <w:rFonts w:ascii="Arial" w:eastAsia="Times New Roman" w:hAnsi="Arial" w:cs="Times New Roman"/>
      <w:b/>
      <w:caps/>
      <w:color w:val="FFFFFF"/>
      <w:sz w:val="20"/>
      <w:szCs w:val="20"/>
      <w:lang w:val="en-US"/>
    </w:rPr>
  </w:style>
  <w:style w:type="paragraph" w:customStyle="1" w:styleId="Chartsubhead">
    <w:name w:val="Chart_subhead"/>
    <w:basedOn w:val="Normal"/>
    <w:rsid w:val="001F368A"/>
    <w:pPr>
      <w:spacing w:before="60" w:after="60" w:line="160" w:lineRule="exact"/>
      <w:ind w:left="60" w:right="60"/>
    </w:pPr>
    <w:rPr>
      <w:rFonts w:ascii="Arial" w:eastAsia="Times New Roman" w:hAnsi="Arial" w:cs="Times New Roman"/>
      <w:b/>
      <w:color w:val="000000"/>
      <w:sz w:val="14"/>
      <w:szCs w:val="14"/>
      <w:lang w:val="en-US"/>
    </w:rPr>
  </w:style>
  <w:style w:type="character" w:styleId="CommentReference">
    <w:name w:val="annotation reference"/>
    <w:basedOn w:val="DefaultParagraphFont"/>
    <w:rsid w:val="001F368A"/>
    <w:rPr>
      <w:sz w:val="16"/>
      <w:szCs w:val="16"/>
    </w:rPr>
  </w:style>
  <w:style w:type="paragraph" w:customStyle="1" w:styleId="Chartbody">
    <w:name w:val="Chart_body"/>
    <w:basedOn w:val="Chartsubhead"/>
    <w:rsid w:val="001F368A"/>
    <w:pPr>
      <w:ind w:left="58" w:right="58"/>
    </w:pPr>
    <w:rPr>
      <w:b w:val="0"/>
    </w:rPr>
  </w:style>
  <w:style w:type="paragraph" w:customStyle="1" w:styleId="Note">
    <w:name w:val="Note"/>
    <w:next w:val="Normal"/>
    <w:link w:val="NoteChar"/>
    <w:rsid w:val="001F368A"/>
    <w:pPr>
      <w:numPr>
        <w:numId w:val="2"/>
      </w:numPr>
      <w:spacing w:before="120" w:after="240" w:line="280" w:lineRule="atLeast"/>
    </w:pPr>
    <w:rPr>
      <w:rFonts w:ascii="Arial" w:eastAsia="Times New Roman" w:hAnsi="Arial" w:cs="Times New Roman"/>
      <w:color w:val="000000"/>
      <w:sz w:val="18"/>
      <w:szCs w:val="18"/>
      <w:lang w:val="en-US"/>
    </w:rPr>
  </w:style>
  <w:style w:type="paragraph" w:styleId="Caption">
    <w:name w:val="caption"/>
    <w:basedOn w:val="Normal"/>
    <w:next w:val="Normal"/>
    <w:rsid w:val="001F368A"/>
    <w:pPr>
      <w:keepNext/>
      <w:spacing w:before="120" w:after="120" w:line="180" w:lineRule="atLeast"/>
    </w:pPr>
    <w:rPr>
      <w:rFonts w:ascii="Arial" w:eastAsia="Times New Roman" w:hAnsi="Arial" w:cs="Times New Roman"/>
      <w:sz w:val="16"/>
      <w:szCs w:val="16"/>
      <w:lang w:val="en-US"/>
    </w:rPr>
  </w:style>
  <w:style w:type="paragraph" w:customStyle="1" w:styleId="TableCaption">
    <w:name w:val="TableCaption"/>
    <w:next w:val="Body"/>
    <w:rsid w:val="001F368A"/>
    <w:pPr>
      <w:keepNext/>
      <w:spacing w:before="240" w:after="120" w:line="240" w:lineRule="auto"/>
    </w:pPr>
    <w:rPr>
      <w:rFonts w:ascii="Arial" w:eastAsia="Times New Roman" w:hAnsi="Arial" w:cs="Times New Roman"/>
      <w:color w:val="000000"/>
      <w:sz w:val="16"/>
      <w:szCs w:val="16"/>
      <w:lang w:val="en-US"/>
    </w:rPr>
  </w:style>
  <w:style w:type="paragraph" w:customStyle="1" w:styleId="NumList1">
    <w:name w:val="NumList1"/>
    <w:link w:val="NumList1Char"/>
    <w:rsid w:val="001F368A"/>
    <w:pPr>
      <w:numPr>
        <w:numId w:val="10"/>
      </w:numPr>
      <w:spacing w:after="60" w:line="280" w:lineRule="exact"/>
    </w:pPr>
    <w:rPr>
      <w:rFonts w:ascii="Arial" w:eastAsia="Times New Roman" w:hAnsi="Arial" w:cs="Times New Roman"/>
      <w:color w:val="000000"/>
      <w:sz w:val="18"/>
      <w:szCs w:val="18"/>
      <w:lang w:val="en-US"/>
    </w:rPr>
  </w:style>
  <w:style w:type="paragraph" w:customStyle="1" w:styleId="FigureCaption">
    <w:name w:val="FigureCaption"/>
    <w:next w:val="Body"/>
    <w:link w:val="FigureCaptionCharChar"/>
    <w:rsid w:val="001F368A"/>
    <w:pPr>
      <w:keepNext/>
      <w:numPr>
        <w:numId w:val="11"/>
      </w:numPr>
      <w:spacing w:before="240" w:after="240" w:line="180" w:lineRule="exact"/>
    </w:pPr>
    <w:rPr>
      <w:rFonts w:ascii="Arial" w:eastAsia="Times New Roman" w:hAnsi="Arial" w:cs="Times New Roman"/>
      <w:color w:val="000000"/>
      <w:sz w:val="16"/>
      <w:szCs w:val="20"/>
      <w:lang w:val="en-US"/>
    </w:rPr>
  </w:style>
  <w:style w:type="character" w:customStyle="1" w:styleId="FigureCaptionCharChar">
    <w:name w:val="FigureCaption Char Char"/>
    <w:basedOn w:val="DefaultParagraphFont"/>
    <w:link w:val="FigureCaption"/>
    <w:rsid w:val="001F368A"/>
    <w:rPr>
      <w:rFonts w:ascii="Arial" w:eastAsia="Times New Roman" w:hAnsi="Arial" w:cs="Times New Roman"/>
      <w:color w:val="000000"/>
      <w:sz w:val="16"/>
      <w:szCs w:val="20"/>
      <w:lang w:val="en-US"/>
    </w:rPr>
  </w:style>
  <w:style w:type="paragraph" w:customStyle="1" w:styleId="NumListBody">
    <w:name w:val="NumListBody"/>
    <w:rsid w:val="001F368A"/>
    <w:pPr>
      <w:spacing w:after="120" w:line="240" w:lineRule="exact"/>
      <w:ind w:left="360"/>
    </w:pPr>
    <w:rPr>
      <w:rFonts w:ascii="Arial" w:eastAsia="Times New Roman" w:hAnsi="Arial" w:cs="Times New Roman"/>
      <w:color w:val="000000"/>
      <w:sz w:val="18"/>
      <w:szCs w:val="20"/>
      <w:lang w:val="en-US"/>
    </w:rPr>
  </w:style>
  <w:style w:type="paragraph" w:customStyle="1" w:styleId="CMPToCLevel1">
    <w:name w:val="CMP ToC Level 1"/>
    <w:rsid w:val="001F368A"/>
    <w:pPr>
      <w:tabs>
        <w:tab w:val="right" w:leader="dot" w:pos="7920"/>
      </w:tabs>
      <w:spacing w:before="120" w:after="60" w:line="240" w:lineRule="auto"/>
    </w:pPr>
    <w:rPr>
      <w:rFonts w:ascii="Arial" w:eastAsia="Times New Roman" w:hAnsi="Arial" w:cs="Times New Roman"/>
      <w:b/>
      <w:noProof/>
      <w:color w:val="000000"/>
      <w:sz w:val="18"/>
      <w:szCs w:val="20"/>
      <w:lang w:val="en-US"/>
    </w:rPr>
  </w:style>
  <w:style w:type="paragraph" w:customStyle="1" w:styleId="Captionhead">
    <w:name w:val="Caption_head"/>
    <w:basedOn w:val="Caption"/>
    <w:next w:val="Caption"/>
    <w:rsid w:val="001F368A"/>
    <w:pPr>
      <w:spacing w:after="40"/>
    </w:pPr>
    <w:rPr>
      <w:b/>
    </w:rPr>
  </w:style>
  <w:style w:type="paragraph" w:styleId="CommentText">
    <w:name w:val="annotation text"/>
    <w:basedOn w:val="Normal"/>
    <w:link w:val="CommentTextChar"/>
    <w:rsid w:val="001F368A"/>
    <w:pPr>
      <w:spacing w:after="0" w:line="240" w:lineRule="auto"/>
    </w:pPr>
    <w:rPr>
      <w:rFonts w:ascii="Times" w:eastAsia="Times New Roman" w:hAnsi="Times" w:cs="Times New Roman"/>
      <w:sz w:val="20"/>
      <w:szCs w:val="20"/>
      <w:lang w:val="en-US"/>
    </w:rPr>
  </w:style>
  <w:style w:type="character" w:customStyle="1" w:styleId="CommentTextChar">
    <w:name w:val="Comment Text Char"/>
    <w:basedOn w:val="DefaultParagraphFont"/>
    <w:link w:val="CommentText"/>
    <w:rsid w:val="001F368A"/>
    <w:rPr>
      <w:rFonts w:ascii="Times" w:eastAsia="Times New Roman" w:hAnsi="Times" w:cs="Times New Roman"/>
      <w:sz w:val="20"/>
      <w:szCs w:val="20"/>
      <w:lang w:val="en-US"/>
    </w:rPr>
  </w:style>
  <w:style w:type="paragraph" w:customStyle="1" w:styleId="Copyright">
    <w:name w:val="Copyright"/>
    <w:basedOn w:val="Body"/>
    <w:link w:val="CopyrightChar"/>
    <w:rsid w:val="001F368A"/>
    <w:pPr>
      <w:tabs>
        <w:tab w:val="clear" w:pos="720"/>
        <w:tab w:val="clear" w:pos="1440"/>
        <w:tab w:val="clear" w:pos="2160"/>
        <w:tab w:val="clear" w:pos="2880"/>
        <w:tab w:val="clear" w:pos="3600"/>
        <w:tab w:val="clear" w:pos="4320"/>
        <w:tab w:val="clear" w:pos="5040"/>
        <w:tab w:val="clear" w:pos="5840"/>
        <w:tab w:val="clear" w:pos="6480"/>
        <w:tab w:val="clear" w:pos="7200"/>
        <w:tab w:val="clear" w:pos="7920"/>
        <w:tab w:val="right" w:pos="10440"/>
      </w:tabs>
      <w:spacing w:line="200" w:lineRule="atLeast"/>
    </w:pPr>
    <w:rPr>
      <w:sz w:val="12"/>
    </w:rPr>
  </w:style>
  <w:style w:type="character" w:styleId="PageNumber">
    <w:name w:val="page number"/>
    <w:basedOn w:val="DefaultParagraphFont"/>
    <w:rsid w:val="001F368A"/>
    <w:rPr>
      <w:rFonts w:ascii="Arial" w:hAnsi="Arial"/>
    </w:rPr>
  </w:style>
  <w:style w:type="paragraph" w:customStyle="1" w:styleId="Footnote">
    <w:name w:val="Footnote"/>
    <w:link w:val="FootnoteChar"/>
    <w:rsid w:val="001F368A"/>
    <w:pPr>
      <w:tabs>
        <w:tab w:val="left" w:pos="612"/>
      </w:tabs>
      <w:spacing w:after="0" w:line="240" w:lineRule="auto"/>
    </w:pPr>
    <w:rPr>
      <w:rFonts w:ascii="Arial" w:eastAsia="Times New Roman" w:hAnsi="Arial" w:cs="Times New Roman"/>
      <w:color w:val="000000"/>
      <w:sz w:val="16"/>
      <w:szCs w:val="16"/>
      <w:lang w:val="en-US"/>
    </w:rPr>
  </w:style>
  <w:style w:type="character" w:customStyle="1" w:styleId="FootnoteChar">
    <w:name w:val="Footnote Char"/>
    <w:basedOn w:val="DefaultParagraphFont"/>
    <w:link w:val="Footnote"/>
    <w:rsid w:val="001F368A"/>
    <w:rPr>
      <w:rFonts w:ascii="Arial" w:eastAsia="Times New Roman" w:hAnsi="Arial" w:cs="Times New Roman"/>
      <w:color w:val="000000"/>
      <w:sz w:val="16"/>
      <w:szCs w:val="16"/>
      <w:lang w:val="en-US"/>
    </w:rPr>
  </w:style>
  <w:style w:type="paragraph" w:customStyle="1" w:styleId="BulletIndent">
    <w:name w:val="Bullet_Indent"/>
    <w:basedOn w:val="Bullet"/>
    <w:rsid w:val="001F368A"/>
    <w:pPr>
      <w:numPr>
        <w:numId w:val="0"/>
      </w:numPr>
      <w:ind w:left="576"/>
    </w:pPr>
  </w:style>
  <w:style w:type="paragraph" w:customStyle="1" w:styleId="Bullet2Indent">
    <w:name w:val="Bullet2_Indent"/>
    <w:basedOn w:val="Bullet2"/>
    <w:rsid w:val="001F368A"/>
    <w:pPr>
      <w:numPr>
        <w:numId w:val="0"/>
      </w:numPr>
      <w:tabs>
        <w:tab w:val="clear" w:pos="778"/>
        <w:tab w:val="num" w:pos="576"/>
        <w:tab w:val="left" w:pos="792"/>
        <w:tab w:val="left" w:pos="864"/>
      </w:tabs>
      <w:ind w:left="792"/>
    </w:pPr>
  </w:style>
  <w:style w:type="character" w:styleId="Hyperlink">
    <w:name w:val="Hyperlink"/>
    <w:basedOn w:val="DefaultParagraphFont"/>
    <w:rsid w:val="001F368A"/>
    <w:rPr>
      <w:color w:val="0000FF"/>
      <w:u w:val="single"/>
    </w:rPr>
  </w:style>
  <w:style w:type="character" w:customStyle="1" w:styleId="CopyrightChar">
    <w:name w:val="Copyright Char"/>
    <w:basedOn w:val="BodyChar"/>
    <w:link w:val="Copyright"/>
    <w:rsid w:val="001F368A"/>
    <w:rPr>
      <w:rFonts w:ascii="Arial" w:eastAsia="Times New Roman" w:hAnsi="Arial" w:cs="Times New Roman"/>
      <w:color w:val="000000"/>
      <w:sz w:val="12"/>
      <w:szCs w:val="20"/>
      <w:lang w:val="en-US"/>
    </w:rPr>
  </w:style>
  <w:style w:type="character" w:customStyle="1" w:styleId="TitleHeadlineChar">
    <w:name w:val="Title Headline Char"/>
    <w:basedOn w:val="DefaultParagraphFont"/>
    <w:link w:val="TitleHeadline"/>
    <w:rsid w:val="001F368A"/>
    <w:rPr>
      <w:rFonts w:ascii="Arial" w:eastAsia="Times New Roman" w:hAnsi="Arial" w:cs="Times New Roman"/>
      <w:color w:val="364A9E"/>
      <w:sz w:val="40"/>
      <w:szCs w:val="32"/>
      <w:lang w:val="en-US"/>
    </w:rPr>
  </w:style>
  <w:style w:type="paragraph" w:styleId="CommentSubject">
    <w:name w:val="annotation subject"/>
    <w:basedOn w:val="CommentText"/>
    <w:next w:val="CommentText"/>
    <w:link w:val="CommentSubjectChar"/>
    <w:semiHidden/>
    <w:rsid w:val="001F368A"/>
    <w:rPr>
      <w:b/>
      <w:bCs/>
    </w:rPr>
  </w:style>
  <w:style w:type="character" w:customStyle="1" w:styleId="CommentSubjectChar">
    <w:name w:val="Comment Subject Char"/>
    <w:basedOn w:val="CommentTextChar"/>
    <w:link w:val="CommentSubject"/>
    <w:semiHidden/>
    <w:rsid w:val="001F368A"/>
    <w:rPr>
      <w:rFonts w:ascii="Times" w:eastAsia="Times New Roman" w:hAnsi="Times" w:cs="Times New Roman"/>
      <w:b/>
      <w:bCs/>
      <w:sz w:val="20"/>
      <w:szCs w:val="20"/>
      <w:lang w:val="en-US"/>
    </w:rPr>
  </w:style>
  <w:style w:type="character" w:customStyle="1" w:styleId="CellBulletCharChar">
    <w:name w:val="CellBullet Char Char"/>
    <w:basedOn w:val="DefaultParagraphFont"/>
    <w:link w:val="CellBullet"/>
    <w:rsid w:val="001F368A"/>
    <w:rPr>
      <w:rFonts w:ascii="Arial" w:eastAsia="Times New Roman" w:hAnsi="Arial" w:cs="Times New Roman"/>
      <w:sz w:val="14"/>
      <w:szCs w:val="14"/>
      <w:lang w:val="en-US"/>
    </w:rPr>
  </w:style>
  <w:style w:type="paragraph" w:customStyle="1" w:styleId="Execsubhead1">
    <w:name w:val="Exec_subhead1"/>
    <w:basedOn w:val="CellHead1"/>
    <w:rsid w:val="001F368A"/>
    <w:pPr>
      <w:spacing w:line="180" w:lineRule="exact"/>
    </w:pPr>
    <w:rPr>
      <w:sz w:val="16"/>
    </w:rPr>
  </w:style>
  <w:style w:type="paragraph" w:customStyle="1" w:styleId="Logo">
    <w:name w:val="Logo"/>
    <w:basedOn w:val="Normal"/>
    <w:rsid w:val="001F368A"/>
    <w:pPr>
      <w:keepNext/>
      <w:spacing w:before="740" w:after="60" w:line="280" w:lineRule="exact"/>
      <w:jc w:val="center"/>
    </w:pPr>
    <w:rPr>
      <w:rFonts w:ascii="Arial" w:eastAsia="Times New Roman" w:hAnsi="Arial" w:cs="Times New Roman"/>
      <w:b/>
      <w:bCs/>
      <w:caps/>
      <w:color w:val="FFFFFF"/>
      <w:sz w:val="20"/>
      <w:szCs w:val="20"/>
      <w:lang w:val="en-US"/>
    </w:rPr>
  </w:style>
  <w:style w:type="character" w:customStyle="1" w:styleId="QuestionChar">
    <w:name w:val="Question Char"/>
    <w:basedOn w:val="DefaultParagraphFont"/>
    <w:link w:val="Question"/>
    <w:rsid w:val="001F368A"/>
    <w:rPr>
      <w:rFonts w:ascii="Arial" w:eastAsia="Times New Roman" w:hAnsi="Arial" w:cs="Times New Roman"/>
      <w:color w:val="000000"/>
      <w:sz w:val="18"/>
      <w:szCs w:val="18"/>
      <w:lang w:val="en-US"/>
    </w:rPr>
  </w:style>
  <w:style w:type="character" w:customStyle="1" w:styleId="AnswerChar">
    <w:name w:val="Answer Char"/>
    <w:basedOn w:val="DefaultParagraphFont"/>
    <w:link w:val="Answer"/>
    <w:rsid w:val="001F368A"/>
    <w:rPr>
      <w:rFonts w:ascii="Arial" w:eastAsia="Times New Roman" w:hAnsi="Arial" w:cs="Times New Roman"/>
      <w:color w:val="000000"/>
      <w:sz w:val="18"/>
      <w:szCs w:val="18"/>
      <w:lang w:val="en-US"/>
    </w:rPr>
  </w:style>
  <w:style w:type="paragraph" w:styleId="FootnoteText">
    <w:name w:val="footnote text"/>
    <w:basedOn w:val="Normal"/>
    <w:link w:val="FootnoteTextChar"/>
    <w:semiHidden/>
    <w:rsid w:val="001F368A"/>
    <w:pPr>
      <w:spacing w:after="0" w:line="240" w:lineRule="auto"/>
    </w:pPr>
    <w:rPr>
      <w:rFonts w:ascii="Times" w:eastAsia="Times New Roman" w:hAnsi="Times" w:cs="Times New Roman"/>
      <w:sz w:val="20"/>
      <w:szCs w:val="20"/>
      <w:lang w:val="en-US"/>
    </w:rPr>
  </w:style>
  <w:style w:type="character" w:customStyle="1" w:styleId="FootnoteTextChar">
    <w:name w:val="Footnote Text Char"/>
    <w:basedOn w:val="DefaultParagraphFont"/>
    <w:link w:val="FootnoteText"/>
    <w:semiHidden/>
    <w:rsid w:val="001F368A"/>
    <w:rPr>
      <w:rFonts w:ascii="Times" w:eastAsia="Times New Roman" w:hAnsi="Times" w:cs="Times New Roman"/>
      <w:sz w:val="20"/>
      <w:szCs w:val="20"/>
      <w:lang w:val="en-US"/>
    </w:rPr>
  </w:style>
  <w:style w:type="character" w:styleId="FootnoteReference">
    <w:name w:val="footnote reference"/>
    <w:basedOn w:val="DefaultParagraphFont"/>
    <w:semiHidden/>
    <w:rsid w:val="001F368A"/>
    <w:rPr>
      <w:vertAlign w:val="superscript"/>
    </w:rPr>
  </w:style>
  <w:style w:type="character" w:customStyle="1" w:styleId="Superscript">
    <w:name w:val="Superscript"/>
    <w:basedOn w:val="DefaultParagraphFont"/>
    <w:rsid w:val="001F368A"/>
    <w:rPr>
      <w:dstrike w:val="0"/>
      <w:vertAlign w:val="superscript"/>
    </w:rPr>
  </w:style>
  <w:style w:type="paragraph" w:customStyle="1" w:styleId="CellBody">
    <w:name w:val="CellBody"/>
    <w:basedOn w:val="Normal"/>
    <w:rsid w:val="001F368A"/>
    <w:pPr>
      <w:spacing w:before="40" w:after="40" w:line="200" w:lineRule="exact"/>
    </w:pPr>
    <w:rPr>
      <w:rFonts w:ascii="Helvetica" w:eastAsia="Times New Roman" w:hAnsi="Helvetica" w:cs="Times New Roman"/>
      <w:sz w:val="16"/>
      <w:szCs w:val="20"/>
      <w:lang w:val="en-US"/>
    </w:rPr>
  </w:style>
  <w:style w:type="paragraph" w:customStyle="1" w:styleId="ToCContents">
    <w:name w:val="ToC_Contents"/>
    <w:basedOn w:val="TitleHeadline"/>
    <w:next w:val="Body"/>
    <w:rsid w:val="001F368A"/>
    <w:pPr>
      <w:spacing w:before="120"/>
    </w:pPr>
  </w:style>
  <w:style w:type="paragraph" w:customStyle="1" w:styleId="ToCSectionTitle">
    <w:name w:val="ToC_SectionTitle"/>
    <w:basedOn w:val="TitleHeadline"/>
    <w:next w:val="Body"/>
    <w:rsid w:val="001F368A"/>
    <w:pPr>
      <w:spacing w:before="240"/>
    </w:pPr>
  </w:style>
  <w:style w:type="paragraph" w:customStyle="1" w:styleId="ToCSubhead1">
    <w:name w:val="ToC_Subhead1"/>
    <w:basedOn w:val="Subhead1"/>
    <w:next w:val="Body"/>
    <w:rsid w:val="001F368A"/>
  </w:style>
  <w:style w:type="paragraph" w:customStyle="1" w:styleId="ToCSubhead2">
    <w:name w:val="ToC_Subhead2"/>
    <w:basedOn w:val="Subhead2"/>
    <w:next w:val="Body"/>
    <w:rsid w:val="001F368A"/>
  </w:style>
  <w:style w:type="paragraph" w:customStyle="1" w:styleId="ToCSubhead3">
    <w:name w:val="ToC_Subhead3"/>
    <w:basedOn w:val="Subhead3"/>
    <w:next w:val="Body"/>
    <w:rsid w:val="001F368A"/>
  </w:style>
  <w:style w:type="paragraph" w:customStyle="1" w:styleId="ToCSubhead4">
    <w:name w:val="ToC_Subhead4"/>
    <w:basedOn w:val="Subhead4"/>
    <w:rsid w:val="001F368A"/>
    <w:pPr>
      <w:spacing w:before="180"/>
    </w:pPr>
  </w:style>
  <w:style w:type="paragraph" w:customStyle="1" w:styleId="CMPToCLevel2">
    <w:name w:val="CMP ToC Level 2"/>
    <w:rsid w:val="001F368A"/>
    <w:pPr>
      <w:tabs>
        <w:tab w:val="right" w:leader="dot" w:pos="7920"/>
      </w:tabs>
      <w:spacing w:after="60" w:line="240" w:lineRule="auto"/>
    </w:pPr>
    <w:rPr>
      <w:rFonts w:ascii="Arial" w:eastAsia="Times New Roman" w:hAnsi="Arial" w:cs="Times New Roman"/>
      <w:noProof/>
      <w:color w:val="000000"/>
      <w:sz w:val="18"/>
      <w:szCs w:val="20"/>
      <w:lang w:val="en-US"/>
    </w:rPr>
  </w:style>
  <w:style w:type="paragraph" w:customStyle="1" w:styleId="CMPToCLevel3">
    <w:name w:val="CMP ToC Level 3"/>
    <w:rsid w:val="001F368A"/>
    <w:pPr>
      <w:spacing w:after="60" w:line="240" w:lineRule="auto"/>
    </w:pPr>
    <w:rPr>
      <w:rFonts w:ascii="Arial" w:eastAsia="Times New Roman" w:hAnsi="Arial" w:cs="Times New Roman"/>
      <w:noProof/>
      <w:color w:val="000000"/>
      <w:sz w:val="18"/>
      <w:szCs w:val="20"/>
      <w:lang w:val="en-US"/>
    </w:rPr>
  </w:style>
  <w:style w:type="character" w:styleId="FollowedHyperlink">
    <w:name w:val="FollowedHyperlink"/>
    <w:basedOn w:val="DefaultParagraphFont"/>
    <w:rsid w:val="001F368A"/>
    <w:rPr>
      <w:color w:val="800080"/>
      <w:u w:val="single"/>
    </w:rPr>
  </w:style>
  <w:style w:type="table" w:customStyle="1" w:styleId="TableStyle">
    <w:name w:val="Table Style"/>
    <w:basedOn w:val="TableNormal"/>
    <w:qFormat/>
    <w:rsid w:val="001F368A"/>
    <w:pPr>
      <w:spacing w:after="0" w:line="240" w:lineRule="auto"/>
    </w:pPr>
    <w:rPr>
      <w:rFonts w:ascii="Times New Roman" w:eastAsia="Times New Roman" w:hAnsi="Times New Roman" w:cs="Times New Roman"/>
      <w:sz w:val="20"/>
      <w:szCs w:val="20"/>
      <w:lang w:val="en-US"/>
    </w:rPr>
    <w:tblPr>
      <w:tblStyleRowBandSize w:val="1"/>
      <w:tblBorders>
        <w:top w:val="single" w:sz="4" w:space="0" w:color="BFBFBF"/>
        <w:left w:val="single" w:sz="4" w:space="0" w:color="BFBFBF"/>
        <w:bottom w:val="single" w:sz="4" w:space="0" w:color="BFBFBF"/>
        <w:right w:val="single" w:sz="4" w:space="0" w:color="BFBFBF"/>
        <w:insideV w:val="single" w:sz="4" w:space="0" w:color="BFBFBF"/>
      </w:tblBorders>
      <w:tblCellMar>
        <w:left w:w="0" w:type="dxa"/>
        <w:right w:w="0" w:type="dxa"/>
      </w:tblCellMar>
    </w:tblPr>
    <w:tcPr>
      <w:shd w:val="clear" w:color="auto" w:fill="3366FF"/>
      <w:tcMar>
        <w:left w:w="0" w:type="dxa"/>
        <w:right w:w="0" w:type="dxa"/>
      </w:tcMar>
    </w:tcPr>
    <w:tblStylePr w:type="firstRow">
      <w:tblPr/>
      <w:tcPr>
        <w:shd w:val="clear" w:color="auto" w:fill="364A9E"/>
      </w:tcPr>
    </w:tblStylePr>
    <w:tblStylePr w:type="band1Horz">
      <w:tblPr/>
      <w:tcPr>
        <w:shd w:val="clear" w:color="auto" w:fill="FFFFFF"/>
      </w:tcPr>
    </w:tblStylePr>
    <w:tblStylePr w:type="band2Horz">
      <w:tblPr/>
      <w:tcPr>
        <w:shd w:val="clear" w:color="auto" w:fill="F2F2F2"/>
      </w:tcPr>
    </w:tblStylePr>
  </w:style>
  <w:style w:type="paragraph" w:customStyle="1" w:styleId="dC-Title">
    <w:name w:val="dC-Title"/>
    <w:basedOn w:val="TitleHeadline"/>
    <w:link w:val="dC-TitleChar"/>
    <w:qFormat/>
    <w:rsid w:val="001F368A"/>
    <w:pPr>
      <w:spacing w:after="120" w:line="280" w:lineRule="atLeast"/>
    </w:pPr>
    <w:rPr>
      <w:rFonts w:cs="Arial"/>
      <w:color w:val="0D2D8E"/>
    </w:rPr>
  </w:style>
  <w:style w:type="paragraph" w:customStyle="1" w:styleId="dC-Date">
    <w:name w:val="dC-Date"/>
    <w:basedOn w:val="Intro"/>
    <w:link w:val="dC-DateChar"/>
    <w:qFormat/>
    <w:rsid w:val="001F368A"/>
    <w:rPr>
      <w:sz w:val="20"/>
      <w:szCs w:val="20"/>
    </w:rPr>
  </w:style>
  <w:style w:type="character" w:customStyle="1" w:styleId="dC-TitleChar">
    <w:name w:val="dC-Title Char"/>
    <w:basedOn w:val="TitleHeadlineChar"/>
    <w:link w:val="dC-Title"/>
    <w:rsid w:val="001F368A"/>
    <w:rPr>
      <w:rFonts w:ascii="Arial" w:eastAsia="Times New Roman" w:hAnsi="Arial" w:cs="Arial"/>
      <w:color w:val="0D2D8E"/>
      <w:sz w:val="40"/>
      <w:szCs w:val="32"/>
      <w:lang w:val="en-US"/>
    </w:rPr>
  </w:style>
  <w:style w:type="paragraph" w:customStyle="1" w:styleId="dC-H1">
    <w:name w:val="dC-H1"/>
    <w:basedOn w:val="Heading1"/>
    <w:next w:val="Heading1"/>
    <w:link w:val="dC-H1Char"/>
    <w:qFormat/>
    <w:rsid w:val="001F368A"/>
    <w:pPr>
      <w:keepLines w:val="0"/>
      <w:spacing w:after="60" w:line="260" w:lineRule="atLeast"/>
    </w:pPr>
    <w:rPr>
      <w:rFonts w:ascii="Arial" w:eastAsia="Times New Roman" w:hAnsi="Arial" w:cs="Arial"/>
      <w:color w:val="365F91"/>
      <w:kern w:val="32"/>
      <w:sz w:val="32"/>
      <w:szCs w:val="32"/>
      <w:lang w:val="en-US"/>
    </w:rPr>
  </w:style>
  <w:style w:type="character" w:customStyle="1" w:styleId="IntroChar">
    <w:name w:val="Intro Char"/>
    <w:basedOn w:val="DefaultParagraphFont"/>
    <w:link w:val="Intro"/>
    <w:rsid w:val="001F368A"/>
    <w:rPr>
      <w:rFonts w:ascii="Arial" w:eastAsia="Times New Roman" w:hAnsi="Arial" w:cs="Times New Roman"/>
      <w:color w:val="5A51A1"/>
      <w:sz w:val="24"/>
      <w:szCs w:val="24"/>
      <w:lang w:val="en-US"/>
    </w:rPr>
  </w:style>
  <w:style w:type="character" w:customStyle="1" w:styleId="dC-DateChar">
    <w:name w:val="dC-Date Char"/>
    <w:basedOn w:val="IntroChar"/>
    <w:link w:val="dC-Date"/>
    <w:rsid w:val="001F368A"/>
    <w:rPr>
      <w:rFonts w:ascii="Arial" w:eastAsia="Times New Roman" w:hAnsi="Arial" w:cs="Times New Roman"/>
      <w:color w:val="5A51A1"/>
      <w:sz w:val="20"/>
      <w:szCs w:val="20"/>
      <w:lang w:val="en-US"/>
    </w:rPr>
  </w:style>
  <w:style w:type="paragraph" w:customStyle="1" w:styleId="dC-Normal">
    <w:name w:val="dC-Normal"/>
    <w:basedOn w:val="Body"/>
    <w:link w:val="dC-NormalChar"/>
    <w:qFormat/>
    <w:rsid w:val="001F368A"/>
    <w:pPr>
      <w:spacing w:before="120" w:after="120"/>
    </w:pPr>
  </w:style>
  <w:style w:type="character" w:customStyle="1" w:styleId="dC-H1Char">
    <w:name w:val="dC-H1 Char"/>
    <w:basedOn w:val="Heading1Char"/>
    <w:link w:val="dC-H1"/>
    <w:rsid w:val="001F368A"/>
    <w:rPr>
      <w:rFonts w:ascii="Arial" w:eastAsia="Times New Roman" w:hAnsi="Arial" w:cs="Arial"/>
      <w:b/>
      <w:bCs/>
      <w:color w:val="365F91"/>
      <w:kern w:val="32"/>
      <w:sz w:val="32"/>
      <w:szCs w:val="32"/>
      <w:lang w:val="en-US"/>
    </w:rPr>
  </w:style>
  <w:style w:type="character" w:customStyle="1" w:styleId="dC-NormalChar">
    <w:name w:val="dC-Normal Char"/>
    <w:basedOn w:val="BodyChar"/>
    <w:link w:val="dC-Normal"/>
    <w:rsid w:val="001F368A"/>
    <w:rPr>
      <w:rFonts w:ascii="Arial" w:eastAsia="Times New Roman" w:hAnsi="Arial" w:cs="Times New Roman"/>
      <w:color w:val="000000"/>
      <w:sz w:val="18"/>
      <w:szCs w:val="20"/>
      <w:lang w:val="en-US"/>
    </w:rPr>
  </w:style>
  <w:style w:type="paragraph" w:customStyle="1" w:styleId="dC-H2">
    <w:name w:val="dC-H2"/>
    <w:basedOn w:val="Header"/>
    <w:link w:val="dC-H2Char"/>
    <w:qFormat/>
    <w:rsid w:val="001F368A"/>
    <w:pPr>
      <w:keepNext/>
      <w:keepLines/>
      <w:tabs>
        <w:tab w:val="left" w:pos="720"/>
        <w:tab w:val="left" w:pos="1440"/>
        <w:tab w:val="left" w:pos="2160"/>
        <w:tab w:val="left" w:pos="2880"/>
        <w:tab w:val="left" w:pos="3600"/>
        <w:tab w:val="left" w:pos="5040"/>
        <w:tab w:val="left" w:pos="5840"/>
        <w:tab w:val="left" w:pos="6480"/>
        <w:tab w:val="left" w:pos="7200"/>
        <w:tab w:val="left" w:pos="7920"/>
      </w:tabs>
      <w:spacing w:before="200" w:after="200" w:line="276" w:lineRule="auto"/>
      <w:jc w:val="left"/>
      <w:outlineLvl w:val="1"/>
    </w:pPr>
    <w:rPr>
      <w:rFonts w:eastAsiaTheme="majorEastAsia" w:cs="Arial"/>
      <w:bCs/>
      <w:i w:val="0"/>
      <w:color w:val="4F81BD" w:themeColor="accent1"/>
      <w:sz w:val="28"/>
      <w:szCs w:val="28"/>
      <w:lang w:eastAsia="ja-JP"/>
    </w:rPr>
  </w:style>
  <w:style w:type="character" w:customStyle="1" w:styleId="dC-H2Char">
    <w:name w:val="dC-H2 Char"/>
    <w:basedOn w:val="DefaultParagraphFont"/>
    <w:link w:val="dC-H2"/>
    <w:rsid w:val="001F368A"/>
    <w:rPr>
      <w:rFonts w:ascii="Arial" w:eastAsiaTheme="majorEastAsia" w:hAnsi="Arial" w:cs="Arial"/>
      <w:bCs/>
      <w:color w:val="4F81BD" w:themeColor="accent1"/>
      <w:sz w:val="28"/>
      <w:szCs w:val="28"/>
      <w:lang w:val="en-US" w:eastAsia="ja-JP"/>
    </w:rPr>
  </w:style>
  <w:style w:type="paragraph" w:customStyle="1" w:styleId="dC-Pic">
    <w:name w:val="dC-Pic"/>
    <w:basedOn w:val="dC-Normal"/>
    <w:link w:val="dC-PicChar"/>
    <w:rsid w:val="001F368A"/>
    <w:rPr>
      <w:rFonts w:cs="Arial"/>
      <w:szCs w:val="18"/>
    </w:rPr>
  </w:style>
  <w:style w:type="character" w:customStyle="1" w:styleId="dC-PicChar">
    <w:name w:val="dC-Pic Char"/>
    <w:basedOn w:val="dC-NormalChar"/>
    <w:link w:val="dC-Pic"/>
    <w:rsid w:val="001F368A"/>
    <w:rPr>
      <w:rFonts w:ascii="Arial" w:eastAsia="Times New Roman" w:hAnsi="Arial" w:cs="Arial"/>
      <w:color w:val="000000"/>
      <w:sz w:val="18"/>
      <w:szCs w:val="18"/>
      <w:lang w:val="en-US"/>
    </w:rPr>
  </w:style>
  <w:style w:type="paragraph" w:customStyle="1" w:styleId="dC-Fig">
    <w:name w:val="dC-Fig"/>
    <w:basedOn w:val="FigureCaption"/>
    <w:link w:val="dC-FigChar"/>
    <w:qFormat/>
    <w:rsid w:val="001F368A"/>
    <w:pPr>
      <w:numPr>
        <w:numId w:val="3"/>
      </w:numPr>
    </w:pPr>
  </w:style>
  <w:style w:type="character" w:customStyle="1" w:styleId="dC-FigChar">
    <w:name w:val="dC-Fig Char"/>
    <w:basedOn w:val="FigureCaptionCharChar"/>
    <w:link w:val="dC-Fig"/>
    <w:rsid w:val="001F368A"/>
    <w:rPr>
      <w:rFonts w:ascii="Arial" w:eastAsia="Times New Roman" w:hAnsi="Arial" w:cs="Times New Roman"/>
      <w:color w:val="000000"/>
      <w:sz w:val="16"/>
      <w:szCs w:val="20"/>
      <w:lang w:val="en-US"/>
    </w:rPr>
  </w:style>
  <w:style w:type="paragraph" w:customStyle="1" w:styleId="dC-Tab">
    <w:name w:val="dC-Tab"/>
    <w:basedOn w:val="dC-Normal"/>
    <w:link w:val="dC-TabChar"/>
    <w:qFormat/>
    <w:rsid w:val="001F368A"/>
    <w:pPr>
      <w:numPr>
        <w:numId w:val="12"/>
      </w:numPr>
      <w:tabs>
        <w:tab w:val="clear" w:pos="720"/>
        <w:tab w:val="left" w:pos="900"/>
      </w:tabs>
      <w:spacing w:before="240" w:after="240"/>
    </w:pPr>
    <w:rPr>
      <w:sz w:val="16"/>
      <w:szCs w:val="16"/>
    </w:rPr>
  </w:style>
  <w:style w:type="paragraph" w:customStyle="1" w:styleId="dC-H3">
    <w:name w:val="dC-H3"/>
    <w:basedOn w:val="dC-H2"/>
    <w:link w:val="dC-H3Char"/>
    <w:qFormat/>
    <w:rsid w:val="001F368A"/>
    <w:pPr>
      <w:spacing w:line="280" w:lineRule="atLeast"/>
      <w:outlineLvl w:val="2"/>
    </w:pPr>
    <w:rPr>
      <w:sz w:val="20"/>
      <w:szCs w:val="20"/>
      <w:lang w:bidi="en-US"/>
    </w:rPr>
  </w:style>
  <w:style w:type="character" w:customStyle="1" w:styleId="dC-TabChar">
    <w:name w:val="dC-Tab Char"/>
    <w:basedOn w:val="dC-NormalChar"/>
    <w:link w:val="dC-Tab"/>
    <w:rsid w:val="001F368A"/>
    <w:rPr>
      <w:rFonts w:ascii="Arial" w:eastAsia="Times New Roman" w:hAnsi="Arial" w:cs="Times New Roman"/>
      <w:color w:val="000000"/>
      <w:sz w:val="16"/>
      <w:szCs w:val="16"/>
      <w:lang w:val="en-US"/>
    </w:rPr>
  </w:style>
  <w:style w:type="character" w:customStyle="1" w:styleId="dC-H3Char">
    <w:name w:val="dC-H3 Char"/>
    <w:basedOn w:val="dC-H2Char"/>
    <w:link w:val="dC-H3"/>
    <w:rsid w:val="001F368A"/>
    <w:rPr>
      <w:rFonts w:ascii="Arial" w:eastAsiaTheme="majorEastAsia" w:hAnsi="Arial" w:cs="Arial"/>
      <w:bCs/>
      <w:color w:val="4F81BD" w:themeColor="accent1"/>
      <w:sz w:val="20"/>
      <w:szCs w:val="20"/>
      <w:lang w:val="en-US" w:eastAsia="ja-JP" w:bidi="en-US"/>
    </w:rPr>
  </w:style>
  <w:style w:type="paragraph" w:styleId="EndnoteText">
    <w:name w:val="endnote text"/>
    <w:basedOn w:val="Normal"/>
    <w:link w:val="EndnoteTextChar"/>
    <w:rsid w:val="001F368A"/>
    <w:pPr>
      <w:spacing w:after="0" w:line="240" w:lineRule="auto"/>
    </w:pPr>
    <w:rPr>
      <w:rFonts w:ascii="Times" w:eastAsia="Times New Roman" w:hAnsi="Times" w:cs="Times New Roman"/>
      <w:sz w:val="20"/>
      <w:szCs w:val="20"/>
      <w:lang w:val="en-US"/>
    </w:rPr>
  </w:style>
  <w:style w:type="character" w:customStyle="1" w:styleId="EndnoteTextChar">
    <w:name w:val="Endnote Text Char"/>
    <w:basedOn w:val="DefaultParagraphFont"/>
    <w:link w:val="EndnoteText"/>
    <w:rsid w:val="001F368A"/>
    <w:rPr>
      <w:rFonts w:ascii="Times" w:eastAsia="Times New Roman" w:hAnsi="Times" w:cs="Times New Roman"/>
      <w:sz w:val="20"/>
      <w:szCs w:val="20"/>
      <w:lang w:val="en-US"/>
    </w:rPr>
  </w:style>
  <w:style w:type="character" w:styleId="EndnoteReference">
    <w:name w:val="endnote reference"/>
    <w:basedOn w:val="DefaultParagraphFont"/>
    <w:rsid w:val="001F368A"/>
    <w:rPr>
      <w:vertAlign w:val="superscript"/>
    </w:rPr>
  </w:style>
  <w:style w:type="character" w:customStyle="1" w:styleId="apple-style-span">
    <w:name w:val="apple-style-span"/>
    <w:basedOn w:val="DefaultParagraphFont"/>
    <w:rsid w:val="001F368A"/>
  </w:style>
  <w:style w:type="character" w:styleId="PlaceholderText">
    <w:name w:val="Placeholder Text"/>
    <w:basedOn w:val="DefaultParagraphFont"/>
    <w:rsid w:val="001F368A"/>
    <w:rPr>
      <w:color w:val="808080"/>
    </w:rPr>
  </w:style>
  <w:style w:type="paragraph" w:customStyle="1" w:styleId="ListLetter">
    <w:name w:val="ListLetter"/>
    <w:basedOn w:val="ListParagraph"/>
    <w:rsid w:val="001F368A"/>
    <w:pPr>
      <w:numPr>
        <w:numId w:val="13"/>
      </w:numPr>
      <w:spacing w:before="120" w:after="120" w:line="280" w:lineRule="atLeast"/>
    </w:pPr>
    <w:rPr>
      <w:rFonts w:ascii="Arial" w:hAnsi="Arial" w:cs="Arial"/>
      <w:sz w:val="18"/>
      <w:szCs w:val="18"/>
      <w:lang w:val="en-US" w:bidi="en-US"/>
    </w:rPr>
  </w:style>
  <w:style w:type="character" w:customStyle="1" w:styleId="apple-converted-space">
    <w:name w:val="apple-converted-space"/>
    <w:basedOn w:val="DefaultParagraphFont"/>
    <w:rsid w:val="001F368A"/>
  </w:style>
  <w:style w:type="paragraph" w:customStyle="1" w:styleId="dC-Warn">
    <w:name w:val="dC-Warn"/>
    <w:basedOn w:val="Normal"/>
    <w:uiPriority w:val="1"/>
    <w:rsid w:val="001F368A"/>
    <w:pPr>
      <w:spacing w:before="120" w:after="240" w:line="360" w:lineRule="auto"/>
      <w:ind w:right="-14"/>
    </w:pPr>
    <w:rPr>
      <w:rFonts w:ascii="Arial" w:hAnsi="Arial" w:cs="Arial"/>
      <w:color w:val="000000"/>
      <w:sz w:val="18"/>
      <w:szCs w:val="18"/>
      <w:lang w:val="en-US"/>
    </w:rPr>
  </w:style>
  <w:style w:type="paragraph" w:customStyle="1" w:styleId="dC-Info">
    <w:name w:val="dC-Info"/>
    <w:basedOn w:val="Normal"/>
    <w:uiPriority w:val="1"/>
    <w:rsid w:val="001F368A"/>
    <w:pPr>
      <w:numPr>
        <w:numId w:val="14"/>
      </w:numPr>
      <w:pBdr>
        <w:top w:val="single" w:sz="4" w:space="3" w:color="C6D9F1" w:themeColor="text2" w:themeTint="33"/>
        <w:left w:val="single" w:sz="4" w:space="0" w:color="C6D9F1" w:themeColor="text2" w:themeTint="33"/>
        <w:bottom w:val="single" w:sz="4" w:space="1" w:color="C6D9F1" w:themeColor="text2" w:themeTint="33"/>
        <w:right w:val="single" w:sz="4" w:space="3" w:color="C6D9F1" w:themeColor="text2" w:themeTint="33"/>
      </w:pBdr>
      <w:tabs>
        <w:tab w:val="left" w:pos="540"/>
      </w:tabs>
      <w:spacing w:before="120" w:after="240" w:line="360" w:lineRule="auto"/>
      <w:ind w:right="-14"/>
    </w:pPr>
    <w:rPr>
      <w:rFonts w:ascii="Arial" w:eastAsia="Arial" w:hAnsi="Arial" w:cs="Arial"/>
      <w:color w:val="000000"/>
      <w:sz w:val="18"/>
      <w:szCs w:val="20"/>
      <w:lang w:val="en-US" w:bidi="en-US"/>
    </w:rPr>
  </w:style>
  <w:style w:type="paragraph" w:customStyle="1" w:styleId="dC-Table">
    <w:name w:val="dC-Table"/>
    <w:basedOn w:val="Normal"/>
    <w:link w:val="dC-TableChar"/>
    <w:qFormat/>
    <w:rsid w:val="001F368A"/>
    <w:pPr>
      <w:keepNext/>
      <w:numPr>
        <w:numId w:val="15"/>
      </w:numPr>
      <w:spacing w:before="240" w:after="120" w:line="240" w:lineRule="auto"/>
    </w:pPr>
    <w:rPr>
      <w:rFonts w:ascii="Arial" w:eastAsia="Times New Roman" w:hAnsi="Arial" w:cs="Times New Roman"/>
      <w:color w:val="000000"/>
      <w:sz w:val="16"/>
      <w:szCs w:val="18"/>
      <w:lang w:val="en-US"/>
    </w:rPr>
  </w:style>
  <w:style w:type="character" w:customStyle="1" w:styleId="dC-TableChar">
    <w:name w:val="dC-Table Char"/>
    <w:basedOn w:val="DefaultParagraphFont"/>
    <w:link w:val="dC-Table"/>
    <w:rsid w:val="001F368A"/>
    <w:rPr>
      <w:rFonts w:ascii="Arial" w:eastAsia="Times New Roman" w:hAnsi="Arial" w:cs="Times New Roman"/>
      <w:color w:val="000000"/>
      <w:sz w:val="16"/>
      <w:szCs w:val="18"/>
      <w:lang w:val="en-US"/>
    </w:rPr>
  </w:style>
  <w:style w:type="paragraph" w:customStyle="1" w:styleId="09-Bullet">
    <w:name w:val="09-Bullet"/>
    <w:rsid w:val="001F368A"/>
    <w:pPr>
      <w:spacing w:after="60" w:line="280" w:lineRule="atLeast"/>
      <w:ind w:left="720" w:hanging="360"/>
    </w:pPr>
    <w:rPr>
      <w:rFonts w:ascii="Arial" w:eastAsia="Times New Roman" w:hAnsi="Arial" w:cs="Times New Roman"/>
      <w:color w:val="000000"/>
      <w:sz w:val="18"/>
      <w:szCs w:val="18"/>
      <w:lang w:val="en-US"/>
    </w:rPr>
  </w:style>
  <w:style w:type="character" w:customStyle="1" w:styleId="Subhead2Char">
    <w:name w:val="Subhead2 Char"/>
    <w:link w:val="Subhead2"/>
    <w:rsid w:val="001F368A"/>
    <w:rPr>
      <w:rFonts w:ascii="Arial" w:eastAsia="Times New Roman" w:hAnsi="Arial" w:cs="Times New Roman"/>
      <w:color w:val="000000"/>
      <w:sz w:val="20"/>
      <w:szCs w:val="20"/>
      <w:lang w:val="en-US"/>
    </w:rPr>
  </w:style>
  <w:style w:type="character" w:customStyle="1" w:styleId="NumList1Char">
    <w:name w:val="NumList1 Char"/>
    <w:link w:val="NumList1"/>
    <w:rsid w:val="001F368A"/>
    <w:rPr>
      <w:rFonts w:ascii="Arial" w:eastAsia="Times New Roman" w:hAnsi="Arial" w:cs="Times New Roman"/>
      <w:color w:val="000000"/>
      <w:sz w:val="18"/>
      <w:szCs w:val="18"/>
      <w:lang w:val="en-US"/>
    </w:rPr>
  </w:style>
  <w:style w:type="character" w:customStyle="1" w:styleId="NoteChar">
    <w:name w:val="Note Char"/>
    <w:link w:val="Note"/>
    <w:rsid w:val="001F368A"/>
    <w:rPr>
      <w:rFonts w:ascii="Arial" w:eastAsia="Times New Roman" w:hAnsi="Arial" w:cs="Times New Roman"/>
      <w:color w:val="000000"/>
      <w:sz w:val="18"/>
      <w:szCs w:val="18"/>
      <w:lang w:val="en-US"/>
    </w:rPr>
  </w:style>
  <w:style w:type="paragraph" w:styleId="Revision">
    <w:name w:val="Revision"/>
    <w:hidden/>
    <w:rsid w:val="001F368A"/>
    <w:pPr>
      <w:spacing w:after="0" w:line="240" w:lineRule="auto"/>
    </w:pPr>
    <w:rPr>
      <w:rFonts w:ascii="Times" w:eastAsia="Times New Roman" w:hAnsi="Times" w:cs="Times New Roman"/>
      <w:sz w:val="24"/>
      <w:szCs w:val="20"/>
      <w:lang w:val="en-US"/>
    </w:rPr>
  </w:style>
  <w:style w:type="character" w:customStyle="1" w:styleId="CellHead1Char">
    <w:name w:val="CellHead1 Char"/>
    <w:basedOn w:val="DefaultParagraphFont"/>
    <w:link w:val="CellHead1"/>
    <w:rsid w:val="001F368A"/>
    <w:rPr>
      <w:rFonts w:ascii="Arial" w:eastAsia="Times New Roman" w:hAnsi="Arial" w:cs="Times New Roman"/>
      <w:b/>
      <w:color w:val="FFFFFF"/>
      <w:sz w:val="14"/>
      <w:szCs w:val="14"/>
      <w:lang w:val="en-US"/>
    </w:rPr>
  </w:style>
  <w:style w:type="character" w:customStyle="1" w:styleId="BulletChar">
    <w:name w:val="Bullet Char"/>
    <w:link w:val="Bullet"/>
    <w:rsid w:val="001F368A"/>
    <w:rPr>
      <w:rFonts w:ascii="Arial" w:eastAsia="Times New Roman" w:hAnsi="Arial" w:cs="Times New Roman"/>
      <w:color w:val="000000"/>
      <w:sz w:val="18"/>
      <w:szCs w:val="18"/>
      <w:lang w:val="en-US"/>
    </w:rPr>
  </w:style>
  <w:style w:type="paragraph" w:customStyle="1" w:styleId="dC-Appendix">
    <w:name w:val="dC-Appendix"/>
    <w:next w:val="dC-Normal"/>
    <w:qFormat/>
    <w:rsid w:val="001F368A"/>
    <w:pPr>
      <w:pageBreakBefore/>
      <w:numPr>
        <w:numId w:val="16"/>
      </w:numPr>
      <w:tabs>
        <w:tab w:val="left" w:pos="1800"/>
      </w:tabs>
      <w:spacing w:before="120" w:after="120" w:line="280" w:lineRule="atLeast"/>
      <w:ind w:left="1800" w:hanging="1800"/>
      <w:outlineLvl w:val="0"/>
    </w:pPr>
    <w:rPr>
      <w:rFonts w:ascii="Arial" w:hAnsi="Arial" w:cs="Times New Roman"/>
      <w:color w:val="365F91"/>
      <w:sz w:val="28"/>
      <w:szCs w:val="20"/>
      <w:lang w:val="en-US"/>
    </w:rPr>
  </w:style>
  <w:style w:type="character" w:customStyle="1" w:styleId="highlight">
    <w:name w:val="highlight"/>
    <w:basedOn w:val="DefaultParagraphFont"/>
    <w:rsid w:val="001F368A"/>
  </w:style>
  <w:style w:type="paragraph" w:customStyle="1" w:styleId="dC-Note">
    <w:name w:val="dC-Note"/>
    <w:basedOn w:val="dC-Normal"/>
    <w:link w:val="dC-NoteChar"/>
    <w:qFormat/>
    <w:rsid w:val="001F368A"/>
    <w:pPr>
      <w:pBdr>
        <w:top w:val="single" w:sz="4" w:space="1" w:color="auto"/>
        <w:bottom w:val="single" w:sz="4" w:space="1" w:color="auto"/>
      </w:pBdr>
      <w:shd w:val="clear" w:color="auto" w:fill="FFFFCC"/>
      <w:spacing w:before="240"/>
    </w:pPr>
    <w:rPr>
      <w:rFonts w:cs="Arial"/>
    </w:rPr>
  </w:style>
  <w:style w:type="character" w:customStyle="1" w:styleId="dC-NoteChar">
    <w:name w:val="dC-Note Char"/>
    <w:basedOn w:val="dC-NormalChar"/>
    <w:link w:val="dC-Note"/>
    <w:rsid w:val="001F368A"/>
    <w:rPr>
      <w:rFonts w:ascii="Arial" w:eastAsia="Times New Roman" w:hAnsi="Arial" w:cs="Arial"/>
      <w:color w:val="000000"/>
      <w:sz w:val="18"/>
      <w:szCs w:val="20"/>
      <w:shd w:val="clear" w:color="auto" w:fill="FFFFCC"/>
      <w:lang w:val="en-US"/>
    </w:rPr>
  </w:style>
  <w:style w:type="paragraph" w:customStyle="1" w:styleId="dC-CommandLine">
    <w:name w:val="dC-CommandLine"/>
    <w:basedOn w:val="dC-Normal"/>
    <w:link w:val="dC-CommandLineChar"/>
    <w:qFormat/>
    <w:rsid w:val="001F368A"/>
    <w:pPr>
      <w:shd w:val="clear" w:color="auto" w:fill="F2F2F2" w:themeFill="background1" w:themeFillShade="F2"/>
      <w:spacing w:before="44" w:after="0" w:line="240" w:lineRule="auto"/>
    </w:pPr>
    <w:rPr>
      <w:rFonts w:ascii="Courier New" w:hAnsi="Courier New" w:cs="Courier New"/>
      <w:sz w:val="16"/>
    </w:rPr>
  </w:style>
  <w:style w:type="character" w:customStyle="1" w:styleId="dC-CommandLineChar">
    <w:name w:val="dC-CommandLine Char"/>
    <w:basedOn w:val="dC-NormalChar"/>
    <w:link w:val="dC-CommandLine"/>
    <w:rsid w:val="001F368A"/>
    <w:rPr>
      <w:rFonts w:ascii="Courier New" w:eastAsia="Times New Roman" w:hAnsi="Courier New" w:cs="Courier New"/>
      <w:color w:val="000000"/>
      <w:sz w:val="16"/>
      <w:szCs w:val="20"/>
      <w:shd w:val="clear" w:color="auto" w:fill="F2F2F2" w:themeFill="background1" w:themeFillShade="F2"/>
      <w:lang w:val="en-US"/>
    </w:rPr>
  </w:style>
  <w:style w:type="table" w:styleId="LightShading-Accent1">
    <w:name w:val="Light Shading Accent 1"/>
    <w:basedOn w:val="TableNormal"/>
    <w:uiPriority w:val="60"/>
    <w:rsid w:val="001F368A"/>
    <w:pPr>
      <w:spacing w:after="0" w:line="240" w:lineRule="auto"/>
    </w:pPr>
    <w:rPr>
      <w:rFonts w:eastAsiaTheme="minorEastAsia"/>
      <w:color w:val="365F91" w:themeColor="accent1" w:themeShade="BF"/>
      <w:lang w:val="en-US" w:eastAsia="zh-TW"/>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Emphasis">
    <w:name w:val="Emphasis"/>
    <w:basedOn w:val="DefaultParagraphFont"/>
    <w:uiPriority w:val="20"/>
    <w:qFormat/>
    <w:rsid w:val="001F368A"/>
    <w:rPr>
      <w:i/>
      <w:iCs/>
    </w:rPr>
  </w:style>
  <w:style w:type="character" w:customStyle="1" w:styleId="rf-speaker-name">
    <w:name w:val="rf-speaker-name"/>
    <w:basedOn w:val="DefaultParagraphFont"/>
    <w:rsid w:val="001F368A"/>
  </w:style>
  <w:style w:type="character" w:customStyle="1" w:styleId="rf-speaker-title">
    <w:name w:val="rf-speaker-title"/>
    <w:basedOn w:val="DefaultParagraphFont"/>
    <w:rsid w:val="001F368A"/>
  </w:style>
  <w:style w:type="paragraph" w:customStyle="1" w:styleId="dc-Numbered">
    <w:name w:val="dc-Numbered"/>
    <w:basedOn w:val="dC-Normal"/>
    <w:link w:val="dc-NumberedChar"/>
    <w:qFormat/>
    <w:rsid w:val="001F368A"/>
    <w:pPr>
      <w:numPr>
        <w:numId w:val="17"/>
      </w:numPr>
    </w:pPr>
    <w:rPr>
      <w:rFonts w:eastAsia="Calibri"/>
      <w:lang w:bidi="en-US"/>
    </w:rPr>
  </w:style>
  <w:style w:type="character" w:customStyle="1" w:styleId="dc-NumberedChar">
    <w:name w:val="dc-Numbered Char"/>
    <w:link w:val="dc-Numbered"/>
    <w:rsid w:val="001F368A"/>
    <w:rPr>
      <w:rFonts w:ascii="Arial" w:eastAsia="Calibri" w:hAnsi="Arial" w:cs="Times New Roman"/>
      <w:color w:val="000000"/>
      <w:sz w:val="18"/>
      <w:szCs w:val="20"/>
      <w:lang w:val="en-US" w:bidi="en-US"/>
    </w:rPr>
  </w:style>
  <w:style w:type="paragraph" w:customStyle="1" w:styleId="dc-BulletLeftMargin">
    <w:name w:val="dc-BulletLeftMargin"/>
    <w:basedOn w:val="dC-Normal"/>
    <w:link w:val="dc-BulletLeftMarginChar"/>
    <w:qFormat/>
    <w:rsid w:val="001F368A"/>
    <w:pPr>
      <w:numPr>
        <w:numId w:val="18"/>
      </w:numPr>
      <w:tabs>
        <w:tab w:val="clear" w:pos="720"/>
      </w:tabs>
      <w:ind w:left="360"/>
    </w:pPr>
    <w:rPr>
      <w:szCs w:val="18"/>
    </w:rPr>
  </w:style>
  <w:style w:type="paragraph" w:customStyle="1" w:styleId="dC-Scenario">
    <w:name w:val="dC-Scenario"/>
    <w:next w:val="dC-Normal"/>
    <w:link w:val="dC-ScenarioChar"/>
    <w:qFormat/>
    <w:rsid w:val="001F368A"/>
    <w:pPr>
      <w:pageBreakBefore/>
      <w:numPr>
        <w:numId w:val="19"/>
      </w:numPr>
      <w:tabs>
        <w:tab w:val="left" w:pos="1800"/>
      </w:tabs>
      <w:spacing w:after="0" w:line="280" w:lineRule="atLeast"/>
      <w:ind w:left="1800" w:hanging="1800"/>
      <w:outlineLvl w:val="0"/>
    </w:pPr>
    <w:rPr>
      <w:rFonts w:ascii="Arial" w:eastAsia="Times New Roman" w:hAnsi="Arial" w:cs="Arial"/>
      <w:bCs/>
      <w:color w:val="365F91"/>
      <w:kern w:val="32"/>
      <w:sz w:val="28"/>
      <w:szCs w:val="28"/>
      <w:lang w:val="en-US"/>
    </w:rPr>
  </w:style>
  <w:style w:type="character" w:customStyle="1" w:styleId="dC-ScenarioChar">
    <w:name w:val="dC-Scenario Char"/>
    <w:link w:val="dC-Scenario"/>
    <w:rsid w:val="001F368A"/>
    <w:rPr>
      <w:rFonts w:ascii="Arial" w:eastAsia="Times New Roman" w:hAnsi="Arial" w:cs="Arial"/>
      <w:bCs/>
      <w:color w:val="365F91"/>
      <w:kern w:val="32"/>
      <w:sz w:val="28"/>
      <w:szCs w:val="28"/>
      <w:lang w:val="en-US"/>
    </w:rPr>
  </w:style>
  <w:style w:type="character" w:customStyle="1" w:styleId="dc-BulletLeftMarginChar">
    <w:name w:val="dc-BulletLeftMargin Char"/>
    <w:link w:val="dc-BulletLeftMargin"/>
    <w:rsid w:val="001F368A"/>
    <w:rPr>
      <w:rFonts w:ascii="Arial" w:eastAsia="Times New Roman" w:hAnsi="Arial" w:cs="Times New Roman"/>
      <w:color w:val="000000"/>
      <w:sz w:val="18"/>
      <w:szCs w:val="18"/>
      <w:lang w:val="en-US"/>
    </w:rPr>
  </w:style>
  <w:style w:type="character" w:customStyle="1" w:styleId="tx">
    <w:name w:val="tx"/>
    <w:basedOn w:val="DefaultParagraphFont"/>
    <w:rsid w:val="001F368A"/>
  </w:style>
  <w:style w:type="paragraph" w:styleId="TOC1">
    <w:name w:val="toc 1"/>
    <w:basedOn w:val="Normal"/>
    <w:next w:val="Normal"/>
    <w:autoRedefine/>
    <w:uiPriority w:val="39"/>
    <w:unhideWhenUsed/>
    <w:rsid w:val="001F368A"/>
    <w:pPr>
      <w:spacing w:before="120" w:after="0" w:line="240" w:lineRule="auto"/>
    </w:pPr>
    <w:rPr>
      <w:rFonts w:eastAsia="Times New Roman" w:cs="Times New Roman"/>
      <w:b/>
      <w:sz w:val="24"/>
      <w:szCs w:val="24"/>
      <w:lang w:val="en-US"/>
    </w:rPr>
  </w:style>
  <w:style w:type="paragraph" w:styleId="TOC2">
    <w:name w:val="toc 2"/>
    <w:basedOn w:val="Normal"/>
    <w:next w:val="Normal"/>
    <w:autoRedefine/>
    <w:uiPriority w:val="39"/>
    <w:unhideWhenUsed/>
    <w:rsid w:val="001F368A"/>
    <w:pPr>
      <w:spacing w:after="0" w:line="240" w:lineRule="auto"/>
      <w:ind w:left="240"/>
    </w:pPr>
    <w:rPr>
      <w:rFonts w:eastAsia="Times New Roman" w:cs="Times New Roman"/>
      <w:b/>
      <w:lang w:val="en-US"/>
    </w:rPr>
  </w:style>
  <w:style w:type="paragraph" w:styleId="TOC3">
    <w:name w:val="toc 3"/>
    <w:basedOn w:val="Normal"/>
    <w:next w:val="Normal"/>
    <w:autoRedefine/>
    <w:uiPriority w:val="39"/>
    <w:unhideWhenUsed/>
    <w:rsid w:val="001F368A"/>
    <w:pPr>
      <w:spacing w:after="0" w:line="240" w:lineRule="auto"/>
      <w:ind w:left="480"/>
    </w:pPr>
    <w:rPr>
      <w:rFonts w:eastAsia="Times New Roman" w:cs="Times New Roman"/>
      <w:lang w:val="en-US"/>
    </w:rPr>
  </w:style>
  <w:style w:type="paragraph" w:styleId="TOC4">
    <w:name w:val="toc 4"/>
    <w:basedOn w:val="Normal"/>
    <w:next w:val="Normal"/>
    <w:autoRedefine/>
    <w:unhideWhenUsed/>
    <w:rsid w:val="001F368A"/>
    <w:pPr>
      <w:spacing w:after="0" w:line="240" w:lineRule="auto"/>
      <w:ind w:left="720"/>
    </w:pPr>
    <w:rPr>
      <w:rFonts w:eastAsia="Times New Roman" w:cs="Times New Roman"/>
      <w:sz w:val="20"/>
      <w:szCs w:val="20"/>
      <w:lang w:val="en-US"/>
    </w:rPr>
  </w:style>
  <w:style w:type="paragraph" w:styleId="TOC5">
    <w:name w:val="toc 5"/>
    <w:basedOn w:val="Normal"/>
    <w:next w:val="Normal"/>
    <w:autoRedefine/>
    <w:unhideWhenUsed/>
    <w:rsid w:val="001F368A"/>
    <w:pPr>
      <w:spacing w:after="0" w:line="240" w:lineRule="auto"/>
      <w:ind w:left="960"/>
    </w:pPr>
    <w:rPr>
      <w:rFonts w:eastAsia="Times New Roman" w:cs="Times New Roman"/>
      <w:sz w:val="20"/>
      <w:szCs w:val="20"/>
      <w:lang w:val="en-US"/>
    </w:rPr>
  </w:style>
  <w:style w:type="paragraph" w:styleId="TOC6">
    <w:name w:val="toc 6"/>
    <w:basedOn w:val="Normal"/>
    <w:next w:val="Normal"/>
    <w:autoRedefine/>
    <w:unhideWhenUsed/>
    <w:rsid w:val="001F368A"/>
    <w:pPr>
      <w:spacing w:after="0" w:line="240" w:lineRule="auto"/>
      <w:ind w:left="1200"/>
    </w:pPr>
    <w:rPr>
      <w:rFonts w:eastAsia="Times New Roman" w:cs="Times New Roman"/>
      <w:sz w:val="20"/>
      <w:szCs w:val="20"/>
      <w:lang w:val="en-US"/>
    </w:rPr>
  </w:style>
  <w:style w:type="paragraph" w:styleId="TOC7">
    <w:name w:val="toc 7"/>
    <w:basedOn w:val="Normal"/>
    <w:next w:val="Normal"/>
    <w:autoRedefine/>
    <w:unhideWhenUsed/>
    <w:rsid w:val="001F368A"/>
    <w:pPr>
      <w:spacing w:after="0" w:line="240" w:lineRule="auto"/>
      <w:ind w:left="1440"/>
    </w:pPr>
    <w:rPr>
      <w:rFonts w:eastAsia="Times New Roman" w:cs="Times New Roman"/>
      <w:sz w:val="20"/>
      <w:szCs w:val="20"/>
      <w:lang w:val="en-US"/>
    </w:rPr>
  </w:style>
  <w:style w:type="paragraph" w:styleId="TOC8">
    <w:name w:val="toc 8"/>
    <w:basedOn w:val="Normal"/>
    <w:next w:val="Normal"/>
    <w:autoRedefine/>
    <w:unhideWhenUsed/>
    <w:rsid w:val="001F368A"/>
    <w:pPr>
      <w:spacing w:after="0" w:line="240" w:lineRule="auto"/>
      <w:ind w:left="1680"/>
    </w:pPr>
    <w:rPr>
      <w:rFonts w:eastAsia="Times New Roman" w:cs="Times New Roman"/>
      <w:sz w:val="20"/>
      <w:szCs w:val="20"/>
      <w:lang w:val="en-US"/>
    </w:rPr>
  </w:style>
  <w:style w:type="paragraph" w:styleId="TOC9">
    <w:name w:val="toc 9"/>
    <w:basedOn w:val="Normal"/>
    <w:next w:val="Normal"/>
    <w:autoRedefine/>
    <w:unhideWhenUsed/>
    <w:rsid w:val="001F368A"/>
    <w:pPr>
      <w:spacing w:after="0" w:line="240" w:lineRule="auto"/>
      <w:ind w:left="1920"/>
    </w:pPr>
    <w:rPr>
      <w:rFonts w:eastAsia="Times New Roman" w:cs="Times New Roman"/>
      <w:sz w:val="20"/>
      <w:szCs w:val="20"/>
      <w:lang w:val="en-US"/>
    </w:rPr>
  </w:style>
  <w:style w:type="character" w:customStyle="1" w:styleId="ListParagraphChar">
    <w:name w:val="List Paragraph Char"/>
    <w:basedOn w:val="DefaultParagraphFont"/>
    <w:link w:val="ListParagraph"/>
    <w:uiPriority w:val="34"/>
    <w:rsid w:val="001F368A"/>
  </w:style>
  <w:style w:type="paragraph" w:customStyle="1" w:styleId="Heading1-NoNumbers">
    <w:name w:val="Heading 1-No Numbers"/>
    <w:next w:val="Normal"/>
    <w:link w:val="Heading1-NoNumbersChar"/>
    <w:qFormat/>
    <w:rsid w:val="001F368A"/>
    <w:pPr>
      <w:keepNext/>
      <w:pageBreakBefore/>
      <w:pBdr>
        <w:bottom w:val="single" w:sz="36" w:space="4" w:color="31849B" w:themeColor="accent5" w:themeShade="BF"/>
      </w:pBdr>
      <w:spacing w:before="240" w:after="240" w:line="240" w:lineRule="auto"/>
      <w:outlineLvl w:val="0"/>
    </w:pPr>
    <w:rPr>
      <w:rFonts w:ascii="Arial" w:eastAsia="Times New Roman" w:hAnsi="Arial" w:cs="Times New Roman"/>
      <w:b/>
      <w:color w:val="365F91" w:themeColor="accent1" w:themeShade="BF"/>
      <w:kern w:val="32"/>
      <w:sz w:val="36"/>
      <w:szCs w:val="20"/>
      <w:lang w:val="en-US"/>
    </w:rPr>
  </w:style>
  <w:style w:type="character" w:customStyle="1" w:styleId="Heading1-NoNumbersChar">
    <w:name w:val="Heading 1-No Numbers Char"/>
    <w:basedOn w:val="DefaultParagraphFont"/>
    <w:link w:val="Heading1-NoNumbers"/>
    <w:rsid w:val="001F368A"/>
    <w:rPr>
      <w:rFonts w:ascii="Arial" w:eastAsia="Times New Roman" w:hAnsi="Arial" w:cs="Times New Roman"/>
      <w:b/>
      <w:color w:val="365F91" w:themeColor="accent1" w:themeShade="BF"/>
      <w:kern w:val="32"/>
      <w:sz w:val="36"/>
      <w:szCs w:val="20"/>
      <w:lang w:val="en-US"/>
    </w:rPr>
  </w:style>
  <w:style w:type="paragraph" w:styleId="PlainText">
    <w:name w:val="Plain Text"/>
    <w:basedOn w:val="Normal"/>
    <w:link w:val="PlainTextChar"/>
    <w:uiPriority w:val="99"/>
    <w:unhideWhenUsed/>
    <w:rsid w:val="001F368A"/>
    <w:pPr>
      <w:spacing w:after="0" w:line="240" w:lineRule="auto"/>
    </w:pPr>
    <w:rPr>
      <w:rFonts w:ascii="Consolas" w:eastAsiaTheme="minorEastAsia" w:hAnsi="Consolas"/>
      <w:sz w:val="21"/>
      <w:szCs w:val="21"/>
      <w:lang w:val="en-US" w:eastAsia="zh-CN"/>
    </w:rPr>
  </w:style>
  <w:style w:type="character" w:customStyle="1" w:styleId="PlainTextChar">
    <w:name w:val="Plain Text Char"/>
    <w:basedOn w:val="DefaultParagraphFont"/>
    <w:link w:val="PlainText"/>
    <w:uiPriority w:val="99"/>
    <w:rsid w:val="001F368A"/>
    <w:rPr>
      <w:rFonts w:ascii="Consolas" w:eastAsiaTheme="minorEastAsia" w:hAnsi="Consolas"/>
      <w:sz w:val="21"/>
      <w:szCs w:val="21"/>
      <w:lang w:val="en-US"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02126045">
      <w:bodyDiv w:val="1"/>
      <w:marLeft w:val="0"/>
      <w:marRight w:val="0"/>
      <w:marTop w:val="0"/>
      <w:marBottom w:val="0"/>
      <w:divBdr>
        <w:top w:val="none" w:sz="0" w:space="0" w:color="auto"/>
        <w:left w:val="none" w:sz="0" w:space="0" w:color="auto"/>
        <w:bottom w:val="none" w:sz="0" w:space="0" w:color="auto"/>
        <w:right w:val="none" w:sz="0" w:space="0" w:color="auto"/>
      </w:divBdr>
    </w:div>
    <w:div w:id="1396276831">
      <w:bodyDiv w:val="1"/>
      <w:marLeft w:val="0"/>
      <w:marRight w:val="0"/>
      <w:marTop w:val="0"/>
      <w:marBottom w:val="0"/>
      <w:divBdr>
        <w:top w:val="none" w:sz="0" w:space="0" w:color="auto"/>
        <w:left w:val="none" w:sz="0" w:space="0" w:color="auto"/>
        <w:bottom w:val="none" w:sz="0" w:space="0" w:color="auto"/>
        <w:right w:val="none" w:sz="0" w:space="0" w:color="auto"/>
      </w:divBdr>
    </w:div>
    <w:div w:id="1437671791">
      <w:bodyDiv w:val="1"/>
      <w:marLeft w:val="0"/>
      <w:marRight w:val="0"/>
      <w:marTop w:val="0"/>
      <w:marBottom w:val="0"/>
      <w:divBdr>
        <w:top w:val="none" w:sz="0" w:space="0" w:color="auto"/>
        <w:left w:val="none" w:sz="0" w:space="0" w:color="auto"/>
        <w:bottom w:val="none" w:sz="0" w:space="0" w:color="auto"/>
        <w:right w:val="none" w:sz="0" w:space="0" w:color="auto"/>
      </w:divBdr>
    </w:div>
    <w:div w:id="1876000064">
      <w:bodyDiv w:val="1"/>
      <w:marLeft w:val="0"/>
      <w:marRight w:val="0"/>
      <w:marTop w:val="0"/>
      <w:marBottom w:val="0"/>
      <w:divBdr>
        <w:top w:val="none" w:sz="0" w:space="0" w:color="auto"/>
        <w:left w:val="none" w:sz="0" w:space="0" w:color="auto"/>
        <w:bottom w:val="none" w:sz="0" w:space="0" w:color="auto"/>
        <w:right w:val="none" w:sz="0" w:space="0" w:color="auto"/>
      </w:divBdr>
    </w:div>
    <w:div w:id="2095009563">
      <w:bodyDiv w:val="1"/>
      <w:marLeft w:val="0"/>
      <w:marRight w:val="0"/>
      <w:marTop w:val="0"/>
      <w:marBottom w:val="0"/>
      <w:divBdr>
        <w:top w:val="none" w:sz="0" w:space="0" w:color="auto"/>
        <w:left w:val="none" w:sz="0" w:space="0" w:color="auto"/>
        <w:bottom w:val="none" w:sz="0" w:space="0" w:color="auto"/>
        <w:right w:val="none" w:sz="0" w:space="0" w:color="auto"/>
      </w:divBdr>
      <w:divsChild>
        <w:div w:id="81025152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6" Type="http://schemas.openxmlformats.org/officeDocument/2006/relationships/image" Target="media/image9.png"/><Relationship Id="rId11" Type="http://schemas.openxmlformats.org/officeDocument/2006/relationships/image" Target="media/image4.jp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3.png"/><Relationship Id="rId79" Type="http://schemas.openxmlformats.org/officeDocument/2006/relationships/image" Target="media/image68.png"/><Relationship Id="rId102" Type="http://schemas.microsoft.com/office/2011/relationships/people" Target="people.xml"/><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3.png"/><Relationship Id="rId69" Type="http://schemas.openxmlformats.org/officeDocument/2006/relationships/image" Target="media/image58.png"/><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0.png"/><Relationship Id="rId67" Type="http://schemas.openxmlformats.org/officeDocument/2006/relationships/image" Target="media/image56.png"/><Relationship Id="rId103"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5.png"/><Relationship Id="rId62" Type="http://schemas.openxmlformats.org/officeDocument/2006/relationships/hyperlink" Target="https://cisco.app.box.com/v/LTRDCN1572/folder/44981518497%20" TargetMode="External"/><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48.png"/><Relationship Id="rId10" Type="http://schemas.openxmlformats.org/officeDocument/2006/relationships/hyperlink" Target="http://docs.ansible.com/ansible/latest/list_of_all_modules.html" TargetMode="External"/><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jpg"/><Relationship Id="rId10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hyperlink" Target="https://cisco.app.box.com/v/LTRDCN1572" TargetMode="External"/><Relationship Id="rId55" Type="http://schemas.openxmlformats.org/officeDocument/2006/relationships/image" Target="media/image46.png"/><Relationship Id="rId76" Type="http://schemas.openxmlformats.org/officeDocument/2006/relationships/image" Target="media/image65.png"/><Relationship Id="rId97" Type="http://schemas.openxmlformats.org/officeDocument/2006/relationships/image" Target="media/image86.png"/><Relationship Id="rId7" Type="http://schemas.openxmlformats.org/officeDocument/2006/relationships/endnotes" Target="endnotes.xml"/><Relationship Id="rId71" Type="http://schemas.openxmlformats.org/officeDocument/2006/relationships/image" Target="media/image60.jp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5.png"/><Relationship Id="rId87" Type="http://schemas.openxmlformats.org/officeDocument/2006/relationships/image" Target="media/image76.png"/><Relationship Id="rId61" Type="http://schemas.openxmlformats.org/officeDocument/2006/relationships/hyperlink" Target="https://cisco.app.box.com/v/LTRDCN1572" TargetMode="External"/><Relationship Id="rId82" Type="http://schemas.openxmlformats.org/officeDocument/2006/relationships/image" Target="media/image71.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7.png"/><Relationship Id="rId77" Type="http://schemas.openxmlformats.org/officeDocument/2006/relationships/image" Target="media/image66.png"/><Relationship Id="rId100" Type="http://schemas.openxmlformats.org/officeDocument/2006/relationships/footer" Target="footer1.xml"/><Relationship Id="rId8" Type="http://schemas.openxmlformats.org/officeDocument/2006/relationships/image" Target="media/image2.jpg"/><Relationship Id="rId51" Type="http://schemas.openxmlformats.org/officeDocument/2006/relationships/hyperlink" Target="https://cisco.app.box.com/v/LTRDCN1572/folder/44981931157" TargetMode="External"/><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3" Type="http://schemas.openxmlformats.org/officeDocument/2006/relationships/styles" Target="styles.xml"/></Relationships>
</file>

<file path=word/_rels/footer1.xml.rels><?xml version="1.0" encoding="UTF-8" standalone="yes"?>
<Relationships xmlns="http://schemas.openxmlformats.org/package/2006/relationships"><Relationship Id="rId1" Type="http://schemas.openxmlformats.org/officeDocument/2006/relationships/image" Target="media/image89.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BB762CA-D355-724E-B675-F902EF4388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TotalTime>
  <Pages>95</Pages>
  <Words>13060</Words>
  <Characters>74444</Characters>
  <Application>Microsoft Office Word</Application>
  <DocSecurity>0</DocSecurity>
  <Lines>620</Lines>
  <Paragraphs>174</Paragraphs>
  <ScaleCrop>false</ScaleCrop>
  <HeadingPairs>
    <vt:vector size="2" baseType="variant">
      <vt:variant>
        <vt:lpstr>Title</vt:lpstr>
      </vt:variant>
      <vt:variant>
        <vt:i4>1</vt:i4>
      </vt:variant>
    </vt:vector>
  </HeadingPairs>
  <TitlesOfParts>
    <vt:vector size="1" baseType="lpstr">
      <vt:lpstr/>
    </vt:vector>
  </TitlesOfParts>
  <Company>Cisco Systems</Company>
  <LinksUpToDate>false</LinksUpToDate>
  <CharactersWithSpaces>87330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Arun Osborne</dc:creator>
  <cp:lastModifiedBy>Faisal Chaudhry (fchaudhr)</cp:lastModifiedBy>
  <cp:revision>7</cp:revision>
  <dcterms:created xsi:type="dcterms:W3CDTF">2019-05-19T08:57:00Z</dcterms:created>
  <dcterms:modified xsi:type="dcterms:W3CDTF">2019-05-19T09:46:00Z</dcterms:modified>
</cp:coreProperties>
</file>